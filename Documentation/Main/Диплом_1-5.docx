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EBA500A" w14:textId="7E5994FD" w:rsidR="000A404D" w:rsidRPr="00470886" w:rsidRDefault="000A404D" w:rsidP="00DE15C5">
      <w:pPr>
        <w:spacing w:after="0" w:line="240" w:lineRule="auto"/>
        <w:jc w:val="center"/>
        <w:rPr>
          <w:rFonts w:cs="Times New Roman"/>
          <w:b/>
          <w:bCs/>
          <w:szCs w:val="28"/>
        </w:rPr>
      </w:pPr>
      <w:r w:rsidRPr="00470886">
        <w:rPr>
          <w:rFonts w:cs="Times New Roman"/>
          <w:b/>
          <w:bCs/>
          <w:szCs w:val="28"/>
        </w:rPr>
        <w:t>СОДЕРЖАНИЕ</w:t>
      </w:r>
    </w:p>
    <w:sdt>
      <w:sdtPr>
        <w:rPr>
          <w:rFonts w:asciiTheme="minorHAnsi" w:eastAsiaTheme="minorHAnsi" w:hAnsiTheme="minorHAnsi" w:cstheme="minorBidi"/>
          <w:color w:val="auto"/>
          <w:sz w:val="22"/>
          <w:szCs w:val="22"/>
        </w:rPr>
        <w:id w:val="-445085555"/>
        <w:docPartObj>
          <w:docPartGallery w:val="Table of Contents"/>
          <w:docPartUnique/>
        </w:docPartObj>
      </w:sdtPr>
      <w:sdtEndPr>
        <w:rPr>
          <w:rFonts w:ascii="Times New Roman" w:hAnsi="Times New Roman"/>
          <w:bCs/>
          <w:sz w:val="28"/>
        </w:rPr>
      </w:sdtEndPr>
      <w:sdtContent>
        <w:p w14:paraId="6C9D4FEB" w14:textId="07287F31" w:rsidR="000A404D" w:rsidRPr="000C0078" w:rsidRDefault="000A404D" w:rsidP="00DE15C5">
          <w:pPr>
            <w:pStyle w:val="a5"/>
            <w:spacing w:line="240" w:lineRule="auto"/>
          </w:pPr>
        </w:p>
        <w:p w14:paraId="59E788D7" w14:textId="139A6BD7" w:rsidR="00572E83" w:rsidRDefault="000A404D">
          <w:pPr>
            <w:pStyle w:val="12"/>
            <w:rPr>
              <w:rFonts w:asciiTheme="minorHAnsi" w:eastAsiaTheme="minorEastAsia" w:hAnsiTheme="minorHAnsi"/>
              <w:noProof/>
              <w:sz w:val="22"/>
              <w:lang w:val="en-US"/>
            </w:rPr>
          </w:pPr>
          <w:r w:rsidRPr="00FC1F00">
            <w:fldChar w:fldCharType="begin"/>
          </w:r>
          <w:r w:rsidRPr="00FC1F00">
            <w:instrText xml:space="preserve"> TOC \o "1-3" \h \z \u </w:instrText>
          </w:r>
          <w:r w:rsidRPr="00FC1F00">
            <w:fldChar w:fldCharType="separate"/>
          </w:r>
          <w:hyperlink w:anchor="_Toc197047755" w:history="1">
            <w:r w:rsidR="00572E83" w:rsidRPr="00DF0E77">
              <w:rPr>
                <w:rStyle w:val="a4"/>
                <w:rFonts w:cs="Times New Roman"/>
                <w:b/>
                <w:bCs/>
                <w:noProof/>
              </w:rPr>
              <w:t>ВВЕДЕНИЕ</w:t>
            </w:r>
            <w:r w:rsidR="00572E83">
              <w:rPr>
                <w:noProof/>
                <w:webHidden/>
              </w:rPr>
              <w:tab/>
            </w:r>
            <w:r w:rsidR="00572E83">
              <w:rPr>
                <w:noProof/>
                <w:webHidden/>
              </w:rPr>
              <w:fldChar w:fldCharType="begin"/>
            </w:r>
            <w:r w:rsidR="00572E83">
              <w:rPr>
                <w:noProof/>
                <w:webHidden/>
              </w:rPr>
              <w:instrText xml:space="preserve"> PAGEREF _Toc197047755 \h </w:instrText>
            </w:r>
            <w:r w:rsidR="00572E83">
              <w:rPr>
                <w:noProof/>
                <w:webHidden/>
              </w:rPr>
            </w:r>
            <w:r w:rsidR="00572E83">
              <w:rPr>
                <w:noProof/>
                <w:webHidden/>
              </w:rPr>
              <w:fldChar w:fldCharType="separate"/>
            </w:r>
            <w:r w:rsidR="00572E83">
              <w:rPr>
                <w:noProof/>
                <w:webHidden/>
              </w:rPr>
              <w:t>2</w:t>
            </w:r>
            <w:r w:rsidR="00572E83">
              <w:rPr>
                <w:noProof/>
                <w:webHidden/>
              </w:rPr>
              <w:fldChar w:fldCharType="end"/>
            </w:r>
          </w:hyperlink>
        </w:p>
        <w:p w14:paraId="22798303" w14:textId="174C91F8" w:rsidR="00572E83" w:rsidRDefault="00572E83">
          <w:pPr>
            <w:pStyle w:val="12"/>
            <w:rPr>
              <w:rFonts w:asciiTheme="minorHAnsi" w:eastAsiaTheme="minorEastAsia" w:hAnsiTheme="minorHAnsi"/>
              <w:noProof/>
              <w:sz w:val="22"/>
              <w:lang w:val="en-US"/>
            </w:rPr>
          </w:pPr>
          <w:hyperlink w:anchor="_Toc197047756" w:history="1">
            <w:r w:rsidRPr="00DF0E77">
              <w:rPr>
                <w:rStyle w:val="a4"/>
                <w:rFonts w:eastAsia="Times New Roman" w:cs="Times New Roman"/>
                <w:b/>
                <w:bCs/>
                <w:noProof/>
              </w:rPr>
              <w:t>1 АНАЛИЗ ЛИТЕРАТУРНЫХ ИСТОЧНИКОВ  И ПРОГРАММНЫХ РЕШЕНИЙ ПО ТЕМЕ ДИПЛОМНОГО ПРОЕКТА</w:t>
            </w:r>
            <w:r>
              <w:rPr>
                <w:noProof/>
                <w:webHidden/>
              </w:rPr>
              <w:tab/>
            </w:r>
            <w:r>
              <w:rPr>
                <w:noProof/>
                <w:webHidden/>
              </w:rPr>
              <w:fldChar w:fldCharType="begin"/>
            </w:r>
            <w:r>
              <w:rPr>
                <w:noProof/>
                <w:webHidden/>
              </w:rPr>
              <w:instrText xml:space="preserve"> PAGEREF _Toc197047756 \h </w:instrText>
            </w:r>
            <w:r>
              <w:rPr>
                <w:noProof/>
                <w:webHidden/>
              </w:rPr>
            </w:r>
            <w:r>
              <w:rPr>
                <w:noProof/>
                <w:webHidden/>
              </w:rPr>
              <w:fldChar w:fldCharType="separate"/>
            </w:r>
            <w:r>
              <w:rPr>
                <w:noProof/>
                <w:webHidden/>
              </w:rPr>
              <w:t>3</w:t>
            </w:r>
            <w:r>
              <w:rPr>
                <w:noProof/>
                <w:webHidden/>
              </w:rPr>
              <w:fldChar w:fldCharType="end"/>
            </w:r>
          </w:hyperlink>
        </w:p>
        <w:p w14:paraId="2AA3DAF0" w14:textId="04C256C6" w:rsidR="00572E83" w:rsidRDefault="00572E83">
          <w:pPr>
            <w:pStyle w:val="21"/>
            <w:rPr>
              <w:rFonts w:asciiTheme="minorHAnsi" w:eastAsiaTheme="minorEastAsia" w:hAnsiTheme="minorHAnsi"/>
              <w:noProof/>
              <w:sz w:val="22"/>
              <w:lang w:val="en-US"/>
            </w:rPr>
          </w:pPr>
          <w:hyperlink w:anchor="_Toc197047757" w:history="1">
            <w:r w:rsidRPr="00DF0E77">
              <w:rPr>
                <w:rStyle w:val="a4"/>
                <w:rFonts w:eastAsia="Times New Roman" w:cs="Times New Roman"/>
                <w:b/>
                <w:bCs/>
                <w:noProof/>
              </w:rPr>
              <w:t>1.1 Описание и анализ предметной области</w:t>
            </w:r>
            <w:r>
              <w:rPr>
                <w:noProof/>
                <w:webHidden/>
              </w:rPr>
              <w:tab/>
            </w:r>
            <w:r>
              <w:rPr>
                <w:noProof/>
                <w:webHidden/>
              </w:rPr>
              <w:fldChar w:fldCharType="begin"/>
            </w:r>
            <w:r>
              <w:rPr>
                <w:noProof/>
                <w:webHidden/>
              </w:rPr>
              <w:instrText xml:space="preserve"> PAGEREF _Toc197047757 \h </w:instrText>
            </w:r>
            <w:r>
              <w:rPr>
                <w:noProof/>
                <w:webHidden/>
              </w:rPr>
            </w:r>
            <w:r>
              <w:rPr>
                <w:noProof/>
                <w:webHidden/>
              </w:rPr>
              <w:fldChar w:fldCharType="separate"/>
            </w:r>
            <w:r>
              <w:rPr>
                <w:noProof/>
                <w:webHidden/>
              </w:rPr>
              <w:t>3</w:t>
            </w:r>
            <w:r>
              <w:rPr>
                <w:noProof/>
                <w:webHidden/>
              </w:rPr>
              <w:fldChar w:fldCharType="end"/>
            </w:r>
          </w:hyperlink>
        </w:p>
        <w:p w14:paraId="6B1302A6" w14:textId="49123384" w:rsidR="00572E83" w:rsidRDefault="00572E83">
          <w:pPr>
            <w:pStyle w:val="21"/>
            <w:rPr>
              <w:rFonts w:asciiTheme="minorHAnsi" w:eastAsiaTheme="minorEastAsia" w:hAnsiTheme="minorHAnsi"/>
              <w:noProof/>
              <w:sz w:val="22"/>
              <w:lang w:val="en-US"/>
            </w:rPr>
          </w:pPr>
          <w:hyperlink w:anchor="_Toc197047758" w:history="1">
            <w:r w:rsidRPr="00DF0E77">
              <w:rPr>
                <w:rStyle w:val="a4"/>
                <w:rFonts w:cs="Times New Roman"/>
                <w:b/>
                <w:bCs/>
                <w:noProof/>
              </w:rPr>
              <w:t>2.1 Обзор функциональности аналогов программного средства.</w:t>
            </w:r>
            <w:r>
              <w:rPr>
                <w:noProof/>
                <w:webHidden/>
              </w:rPr>
              <w:tab/>
            </w:r>
            <w:r>
              <w:rPr>
                <w:noProof/>
                <w:webHidden/>
              </w:rPr>
              <w:fldChar w:fldCharType="begin"/>
            </w:r>
            <w:r>
              <w:rPr>
                <w:noProof/>
                <w:webHidden/>
              </w:rPr>
              <w:instrText xml:space="preserve"> PAGEREF _Toc197047758 \h </w:instrText>
            </w:r>
            <w:r>
              <w:rPr>
                <w:noProof/>
                <w:webHidden/>
              </w:rPr>
            </w:r>
            <w:r>
              <w:rPr>
                <w:noProof/>
                <w:webHidden/>
              </w:rPr>
              <w:fldChar w:fldCharType="separate"/>
            </w:r>
            <w:r>
              <w:rPr>
                <w:noProof/>
                <w:webHidden/>
              </w:rPr>
              <w:t>5</w:t>
            </w:r>
            <w:r>
              <w:rPr>
                <w:noProof/>
                <w:webHidden/>
              </w:rPr>
              <w:fldChar w:fldCharType="end"/>
            </w:r>
          </w:hyperlink>
        </w:p>
        <w:p w14:paraId="535995DC" w14:textId="6933619B" w:rsidR="00572E83" w:rsidRDefault="00572E83">
          <w:pPr>
            <w:pStyle w:val="12"/>
            <w:rPr>
              <w:rFonts w:asciiTheme="minorHAnsi" w:eastAsiaTheme="minorEastAsia" w:hAnsiTheme="minorHAnsi"/>
              <w:noProof/>
              <w:sz w:val="22"/>
              <w:lang w:val="en-US"/>
            </w:rPr>
          </w:pPr>
          <w:hyperlink w:anchor="_Toc197047759" w:history="1">
            <w:r w:rsidRPr="00DF0E77">
              <w:rPr>
                <w:rStyle w:val="a4"/>
                <w:rFonts w:eastAsia="Times New Roman" w:cs="Times New Roman"/>
                <w:b/>
                <w:bCs/>
                <w:noProof/>
              </w:rPr>
              <w:t>2 МОДЕЛИРОВАНИЕ ПРЕДМЕТНОЙ ОБЛАСТИ  И РАЗРАБОТКА ТРЕБОВАНИЙ К ПРОГРАММНОМУ СРЕДСТВУ</w:t>
            </w:r>
            <w:r>
              <w:rPr>
                <w:noProof/>
                <w:webHidden/>
              </w:rPr>
              <w:tab/>
            </w:r>
            <w:r>
              <w:rPr>
                <w:noProof/>
                <w:webHidden/>
              </w:rPr>
              <w:fldChar w:fldCharType="begin"/>
            </w:r>
            <w:r>
              <w:rPr>
                <w:noProof/>
                <w:webHidden/>
              </w:rPr>
              <w:instrText xml:space="preserve"> PAGEREF _Toc197047759 \h </w:instrText>
            </w:r>
            <w:r>
              <w:rPr>
                <w:noProof/>
                <w:webHidden/>
              </w:rPr>
            </w:r>
            <w:r>
              <w:rPr>
                <w:noProof/>
                <w:webHidden/>
              </w:rPr>
              <w:fldChar w:fldCharType="separate"/>
            </w:r>
            <w:r>
              <w:rPr>
                <w:noProof/>
                <w:webHidden/>
              </w:rPr>
              <w:t>10</w:t>
            </w:r>
            <w:r>
              <w:rPr>
                <w:noProof/>
                <w:webHidden/>
              </w:rPr>
              <w:fldChar w:fldCharType="end"/>
            </w:r>
          </w:hyperlink>
        </w:p>
        <w:p w14:paraId="2ED706FE" w14:textId="0AB9DF56" w:rsidR="00572E83" w:rsidRDefault="00572E83">
          <w:pPr>
            <w:pStyle w:val="21"/>
            <w:rPr>
              <w:rFonts w:asciiTheme="minorHAnsi" w:eastAsiaTheme="minorEastAsia" w:hAnsiTheme="minorHAnsi"/>
              <w:noProof/>
              <w:sz w:val="22"/>
              <w:lang w:val="en-US"/>
            </w:rPr>
          </w:pPr>
          <w:hyperlink w:anchor="_Toc197047760" w:history="1">
            <w:r w:rsidRPr="00DF0E77">
              <w:rPr>
                <w:rStyle w:val="a4"/>
                <w:rFonts w:eastAsia="Times New Roman" w:cs="Times New Roman"/>
                <w:b/>
                <w:bCs/>
                <w:noProof/>
              </w:rPr>
              <w:t>2.1 Анализ и формализация бизнес-процессов предметной области</w:t>
            </w:r>
            <w:r>
              <w:rPr>
                <w:noProof/>
                <w:webHidden/>
              </w:rPr>
              <w:tab/>
            </w:r>
            <w:r>
              <w:rPr>
                <w:noProof/>
                <w:webHidden/>
              </w:rPr>
              <w:fldChar w:fldCharType="begin"/>
            </w:r>
            <w:r>
              <w:rPr>
                <w:noProof/>
                <w:webHidden/>
              </w:rPr>
              <w:instrText xml:space="preserve"> PAGEREF _Toc197047760 \h </w:instrText>
            </w:r>
            <w:r>
              <w:rPr>
                <w:noProof/>
                <w:webHidden/>
              </w:rPr>
            </w:r>
            <w:r>
              <w:rPr>
                <w:noProof/>
                <w:webHidden/>
              </w:rPr>
              <w:fldChar w:fldCharType="separate"/>
            </w:r>
            <w:r>
              <w:rPr>
                <w:noProof/>
                <w:webHidden/>
              </w:rPr>
              <w:t>10</w:t>
            </w:r>
            <w:r>
              <w:rPr>
                <w:noProof/>
                <w:webHidden/>
              </w:rPr>
              <w:fldChar w:fldCharType="end"/>
            </w:r>
          </w:hyperlink>
        </w:p>
        <w:p w14:paraId="0A341199" w14:textId="60107076" w:rsidR="00572E83" w:rsidRDefault="00572E83">
          <w:pPr>
            <w:pStyle w:val="21"/>
            <w:rPr>
              <w:rFonts w:asciiTheme="minorHAnsi" w:eastAsiaTheme="minorEastAsia" w:hAnsiTheme="minorHAnsi"/>
              <w:noProof/>
              <w:sz w:val="22"/>
              <w:lang w:val="en-US"/>
            </w:rPr>
          </w:pPr>
          <w:hyperlink w:anchor="_Toc197047761" w:history="1">
            <w:r w:rsidRPr="00DF0E77">
              <w:rPr>
                <w:rStyle w:val="a4"/>
                <w:rFonts w:eastAsia="Times New Roman" w:cs="Times New Roman"/>
                <w:b/>
                <w:noProof/>
              </w:rPr>
              <w:t>2.2 Разработка спецификации требований к программному средству</w:t>
            </w:r>
            <w:r>
              <w:rPr>
                <w:noProof/>
                <w:webHidden/>
              </w:rPr>
              <w:tab/>
            </w:r>
            <w:r>
              <w:rPr>
                <w:noProof/>
                <w:webHidden/>
              </w:rPr>
              <w:fldChar w:fldCharType="begin"/>
            </w:r>
            <w:r>
              <w:rPr>
                <w:noProof/>
                <w:webHidden/>
              </w:rPr>
              <w:instrText xml:space="preserve"> PAGEREF _Toc197047761 \h </w:instrText>
            </w:r>
            <w:r>
              <w:rPr>
                <w:noProof/>
                <w:webHidden/>
              </w:rPr>
            </w:r>
            <w:r>
              <w:rPr>
                <w:noProof/>
                <w:webHidden/>
              </w:rPr>
              <w:fldChar w:fldCharType="separate"/>
            </w:r>
            <w:r>
              <w:rPr>
                <w:noProof/>
                <w:webHidden/>
              </w:rPr>
              <w:t>14</w:t>
            </w:r>
            <w:r>
              <w:rPr>
                <w:noProof/>
                <w:webHidden/>
              </w:rPr>
              <w:fldChar w:fldCharType="end"/>
            </w:r>
          </w:hyperlink>
        </w:p>
        <w:p w14:paraId="0A93CD76" w14:textId="05633594" w:rsidR="00572E83" w:rsidRDefault="00572E83">
          <w:pPr>
            <w:pStyle w:val="21"/>
            <w:rPr>
              <w:rFonts w:asciiTheme="minorHAnsi" w:eastAsiaTheme="minorEastAsia" w:hAnsiTheme="minorHAnsi"/>
              <w:noProof/>
              <w:sz w:val="22"/>
              <w:lang w:val="en-US"/>
            </w:rPr>
          </w:pPr>
          <w:hyperlink w:anchor="_Toc197047762" w:history="1">
            <w:r w:rsidRPr="00DF0E77">
              <w:rPr>
                <w:rStyle w:val="a4"/>
                <w:rFonts w:eastAsia="Times New Roman" w:cs="Times New Roman"/>
                <w:b/>
                <w:bCs/>
                <w:noProof/>
              </w:rPr>
              <w:t>2.3 Образ предлагаемого решения</w:t>
            </w:r>
            <w:r>
              <w:rPr>
                <w:noProof/>
                <w:webHidden/>
              </w:rPr>
              <w:tab/>
            </w:r>
            <w:r>
              <w:rPr>
                <w:noProof/>
                <w:webHidden/>
              </w:rPr>
              <w:fldChar w:fldCharType="begin"/>
            </w:r>
            <w:r>
              <w:rPr>
                <w:noProof/>
                <w:webHidden/>
              </w:rPr>
              <w:instrText xml:space="preserve"> PAGEREF _Toc197047762 \h </w:instrText>
            </w:r>
            <w:r>
              <w:rPr>
                <w:noProof/>
                <w:webHidden/>
              </w:rPr>
            </w:r>
            <w:r>
              <w:rPr>
                <w:noProof/>
                <w:webHidden/>
              </w:rPr>
              <w:fldChar w:fldCharType="separate"/>
            </w:r>
            <w:r>
              <w:rPr>
                <w:noProof/>
                <w:webHidden/>
              </w:rPr>
              <w:t>30</w:t>
            </w:r>
            <w:r>
              <w:rPr>
                <w:noProof/>
                <w:webHidden/>
              </w:rPr>
              <w:fldChar w:fldCharType="end"/>
            </w:r>
          </w:hyperlink>
        </w:p>
        <w:p w14:paraId="633DE827" w14:textId="168C51CF" w:rsidR="00572E83" w:rsidRDefault="00572E83">
          <w:pPr>
            <w:pStyle w:val="12"/>
            <w:rPr>
              <w:rFonts w:asciiTheme="minorHAnsi" w:eastAsiaTheme="minorEastAsia" w:hAnsiTheme="minorHAnsi"/>
              <w:noProof/>
              <w:sz w:val="22"/>
              <w:lang w:val="en-US"/>
            </w:rPr>
          </w:pPr>
          <w:hyperlink w:anchor="_Toc197047763" w:history="1">
            <w:r w:rsidRPr="00DF0E77">
              <w:rPr>
                <w:rStyle w:val="a4"/>
                <w:rFonts w:eastAsia="Times New Roman" w:cs="Times New Roman"/>
                <w:b/>
                <w:noProof/>
              </w:rPr>
              <w:t>3 ПРОЕКТИРОВАНИЕ И РАЗРАБОТКА ПРОГРАММНОГО          СРЕДСТВА</w:t>
            </w:r>
            <w:r>
              <w:rPr>
                <w:noProof/>
                <w:webHidden/>
              </w:rPr>
              <w:tab/>
            </w:r>
            <w:r>
              <w:rPr>
                <w:noProof/>
                <w:webHidden/>
              </w:rPr>
              <w:fldChar w:fldCharType="begin"/>
            </w:r>
            <w:r>
              <w:rPr>
                <w:noProof/>
                <w:webHidden/>
              </w:rPr>
              <w:instrText xml:space="preserve"> PAGEREF _Toc197047763 \h </w:instrText>
            </w:r>
            <w:r>
              <w:rPr>
                <w:noProof/>
                <w:webHidden/>
              </w:rPr>
            </w:r>
            <w:r>
              <w:rPr>
                <w:noProof/>
                <w:webHidden/>
              </w:rPr>
              <w:fldChar w:fldCharType="separate"/>
            </w:r>
            <w:r>
              <w:rPr>
                <w:noProof/>
                <w:webHidden/>
              </w:rPr>
              <w:t>32</w:t>
            </w:r>
            <w:r>
              <w:rPr>
                <w:noProof/>
                <w:webHidden/>
              </w:rPr>
              <w:fldChar w:fldCharType="end"/>
            </w:r>
          </w:hyperlink>
        </w:p>
        <w:p w14:paraId="59001A86" w14:textId="34708887" w:rsidR="00572E83" w:rsidRDefault="00572E83">
          <w:pPr>
            <w:pStyle w:val="21"/>
            <w:rPr>
              <w:rFonts w:asciiTheme="minorHAnsi" w:eastAsiaTheme="minorEastAsia" w:hAnsiTheme="minorHAnsi"/>
              <w:noProof/>
              <w:sz w:val="22"/>
              <w:lang w:val="en-US"/>
            </w:rPr>
          </w:pPr>
          <w:hyperlink w:anchor="_Toc197047764" w:history="1">
            <w:r w:rsidRPr="00DF0E77">
              <w:rPr>
                <w:rStyle w:val="a4"/>
                <w:rFonts w:eastAsia="Times New Roman" w:cs="Times New Roman"/>
                <w:b/>
                <w:noProof/>
              </w:rPr>
              <w:t>3.1 Архитектурные решения и технологии реализации программного средства</w:t>
            </w:r>
            <w:r>
              <w:rPr>
                <w:noProof/>
                <w:webHidden/>
              </w:rPr>
              <w:tab/>
            </w:r>
            <w:r>
              <w:rPr>
                <w:noProof/>
                <w:webHidden/>
              </w:rPr>
              <w:fldChar w:fldCharType="begin"/>
            </w:r>
            <w:r>
              <w:rPr>
                <w:noProof/>
                <w:webHidden/>
              </w:rPr>
              <w:instrText xml:space="preserve"> PAGEREF _Toc197047764 \h </w:instrText>
            </w:r>
            <w:r>
              <w:rPr>
                <w:noProof/>
                <w:webHidden/>
              </w:rPr>
            </w:r>
            <w:r>
              <w:rPr>
                <w:noProof/>
                <w:webHidden/>
              </w:rPr>
              <w:fldChar w:fldCharType="separate"/>
            </w:r>
            <w:r>
              <w:rPr>
                <w:noProof/>
                <w:webHidden/>
              </w:rPr>
              <w:t>32</w:t>
            </w:r>
            <w:r>
              <w:rPr>
                <w:noProof/>
                <w:webHidden/>
              </w:rPr>
              <w:fldChar w:fldCharType="end"/>
            </w:r>
          </w:hyperlink>
        </w:p>
        <w:p w14:paraId="74067845" w14:textId="00BDAB59" w:rsidR="00572E83" w:rsidRDefault="00572E83">
          <w:pPr>
            <w:pStyle w:val="21"/>
            <w:rPr>
              <w:rFonts w:asciiTheme="minorHAnsi" w:eastAsiaTheme="minorEastAsia" w:hAnsiTheme="minorHAnsi"/>
              <w:noProof/>
              <w:sz w:val="22"/>
              <w:lang w:val="en-US"/>
            </w:rPr>
          </w:pPr>
          <w:hyperlink w:anchor="_Toc197047765" w:history="1">
            <w:r w:rsidRPr="00DF0E77">
              <w:rPr>
                <w:rStyle w:val="a4"/>
                <w:rFonts w:eastAsia="Times New Roman" w:cs="Times New Roman"/>
                <w:b/>
                <w:noProof/>
              </w:rPr>
              <w:t>3.2 Проектирование и разработка пользовательского интерфейса</w:t>
            </w:r>
            <w:r>
              <w:rPr>
                <w:noProof/>
                <w:webHidden/>
              </w:rPr>
              <w:tab/>
            </w:r>
            <w:r>
              <w:rPr>
                <w:noProof/>
                <w:webHidden/>
              </w:rPr>
              <w:fldChar w:fldCharType="begin"/>
            </w:r>
            <w:r>
              <w:rPr>
                <w:noProof/>
                <w:webHidden/>
              </w:rPr>
              <w:instrText xml:space="preserve"> PAGEREF _Toc197047765 \h </w:instrText>
            </w:r>
            <w:r>
              <w:rPr>
                <w:noProof/>
                <w:webHidden/>
              </w:rPr>
            </w:r>
            <w:r>
              <w:rPr>
                <w:noProof/>
                <w:webHidden/>
              </w:rPr>
              <w:fldChar w:fldCharType="separate"/>
            </w:r>
            <w:r>
              <w:rPr>
                <w:noProof/>
                <w:webHidden/>
              </w:rPr>
              <w:t>42</w:t>
            </w:r>
            <w:r>
              <w:rPr>
                <w:noProof/>
                <w:webHidden/>
              </w:rPr>
              <w:fldChar w:fldCharType="end"/>
            </w:r>
          </w:hyperlink>
        </w:p>
        <w:p w14:paraId="3740D6FE" w14:textId="0CDDE9CF" w:rsidR="00572E83" w:rsidRDefault="00572E83">
          <w:pPr>
            <w:pStyle w:val="21"/>
            <w:rPr>
              <w:rFonts w:asciiTheme="minorHAnsi" w:eastAsiaTheme="minorEastAsia" w:hAnsiTheme="minorHAnsi"/>
              <w:noProof/>
              <w:sz w:val="22"/>
              <w:lang w:val="en-US"/>
            </w:rPr>
          </w:pPr>
          <w:hyperlink w:anchor="_Toc197047766" w:history="1">
            <w:r w:rsidRPr="00DF0E77">
              <w:rPr>
                <w:rStyle w:val="a4"/>
                <w:rFonts w:eastAsia="Times New Roman" w:cs="Times New Roman"/>
                <w:b/>
                <w:noProof/>
              </w:rPr>
              <w:t>3.3 Разработка модели данных</w:t>
            </w:r>
            <w:r>
              <w:rPr>
                <w:noProof/>
                <w:webHidden/>
              </w:rPr>
              <w:tab/>
            </w:r>
            <w:r>
              <w:rPr>
                <w:noProof/>
                <w:webHidden/>
              </w:rPr>
              <w:fldChar w:fldCharType="begin"/>
            </w:r>
            <w:r>
              <w:rPr>
                <w:noProof/>
                <w:webHidden/>
              </w:rPr>
              <w:instrText xml:space="preserve"> PAGEREF _Toc197047766 \h </w:instrText>
            </w:r>
            <w:r>
              <w:rPr>
                <w:noProof/>
                <w:webHidden/>
              </w:rPr>
            </w:r>
            <w:r>
              <w:rPr>
                <w:noProof/>
                <w:webHidden/>
              </w:rPr>
              <w:fldChar w:fldCharType="separate"/>
            </w:r>
            <w:r>
              <w:rPr>
                <w:noProof/>
                <w:webHidden/>
              </w:rPr>
              <w:t>47</w:t>
            </w:r>
            <w:r>
              <w:rPr>
                <w:noProof/>
                <w:webHidden/>
              </w:rPr>
              <w:fldChar w:fldCharType="end"/>
            </w:r>
          </w:hyperlink>
        </w:p>
        <w:p w14:paraId="4D84A5B7" w14:textId="0BEC3FBB" w:rsidR="00572E83" w:rsidRDefault="00572E83">
          <w:pPr>
            <w:pStyle w:val="21"/>
            <w:rPr>
              <w:rFonts w:asciiTheme="minorHAnsi" w:eastAsiaTheme="minorEastAsia" w:hAnsiTheme="minorHAnsi"/>
              <w:noProof/>
              <w:sz w:val="22"/>
              <w:lang w:val="en-US"/>
            </w:rPr>
          </w:pPr>
          <w:hyperlink w:anchor="_Toc197047767" w:history="1">
            <w:r w:rsidRPr="00DF0E77">
              <w:rPr>
                <w:rStyle w:val="a4"/>
                <w:rFonts w:eastAsia="Times New Roman" w:cs="Times New Roman"/>
                <w:b/>
                <w:noProof/>
              </w:rPr>
              <w:t>3.4 Описание организации бизнес-логики программного средств</w:t>
            </w:r>
            <w:r>
              <w:rPr>
                <w:noProof/>
                <w:webHidden/>
              </w:rPr>
              <w:tab/>
            </w:r>
            <w:r>
              <w:rPr>
                <w:noProof/>
                <w:webHidden/>
              </w:rPr>
              <w:fldChar w:fldCharType="begin"/>
            </w:r>
            <w:r>
              <w:rPr>
                <w:noProof/>
                <w:webHidden/>
              </w:rPr>
              <w:instrText xml:space="preserve"> PAGEREF _Toc197047767 \h </w:instrText>
            </w:r>
            <w:r>
              <w:rPr>
                <w:noProof/>
                <w:webHidden/>
              </w:rPr>
            </w:r>
            <w:r>
              <w:rPr>
                <w:noProof/>
                <w:webHidden/>
              </w:rPr>
              <w:fldChar w:fldCharType="separate"/>
            </w:r>
            <w:r>
              <w:rPr>
                <w:noProof/>
                <w:webHidden/>
              </w:rPr>
              <w:t>61</w:t>
            </w:r>
            <w:r>
              <w:rPr>
                <w:noProof/>
                <w:webHidden/>
              </w:rPr>
              <w:fldChar w:fldCharType="end"/>
            </w:r>
          </w:hyperlink>
        </w:p>
        <w:p w14:paraId="74D63658" w14:textId="5E919DB5" w:rsidR="00572E83" w:rsidRDefault="00572E83">
          <w:pPr>
            <w:pStyle w:val="21"/>
            <w:rPr>
              <w:rFonts w:asciiTheme="minorHAnsi" w:eastAsiaTheme="minorEastAsia" w:hAnsiTheme="minorHAnsi"/>
              <w:noProof/>
              <w:sz w:val="22"/>
              <w:lang w:val="en-US"/>
            </w:rPr>
          </w:pPr>
          <w:hyperlink w:anchor="_Toc197047768" w:history="1">
            <w:r w:rsidRPr="00DF0E77">
              <w:rPr>
                <w:rStyle w:val="a4"/>
                <w:rFonts w:eastAsia="Times New Roman" w:cs="Times New Roman"/>
                <w:b/>
                <w:noProof/>
              </w:rPr>
              <w:t>3.5 Спецификация к разработанному API и механизмы обеспечения информационной безопасности</w:t>
            </w:r>
            <w:r>
              <w:rPr>
                <w:noProof/>
                <w:webHidden/>
              </w:rPr>
              <w:tab/>
            </w:r>
            <w:r>
              <w:rPr>
                <w:noProof/>
                <w:webHidden/>
              </w:rPr>
              <w:fldChar w:fldCharType="begin"/>
            </w:r>
            <w:r>
              <w:rPr>
                <w:noProof/>
                <w:webHidden/>
              </w:rPr>
              <w:instrText xml:space="preserve"> PAGEREF _Toc197047768 \h </w:instrText>
            </w:r>
            <w:r>
              <w:rPr>
                <w:noProof/>
                <w:webHidden/>
              </w:rPr>
            </w:r>
            <w:r>
              <w:rPr>
                <w:noProof/>
                <w:webHidden/>
              </w:rPr>
              <w:fldChar w:fldCharType="separate"/>
            </w:r>
            <w:r>
              <w:rPr>
                <w:noProof/>
                <w:webHidden/>
              </w:rPr>
              <w:t>66</w:t>
            </w:r>
            <w:r>
              <w:rPr>
                <w:noProof/>
                <w:webHidden/>
              </w:rPr>
              <w:fldChar w:fldCharType="end"/>
            </w:r>
          </w:hyperlink>
        </w:p>
        <w:p w14:paraId="58EFB824" w14:textId="1116C1E9" w:rsidR="00572E83" w:rsidRDefault="00572E83">
          <w:pPr>
            <w:pStyle w:val="12"/>
            <w:rPr>
              <w:rFonts w:asciiTheme="minorHAnsi" w:eastAsiaTheme="minorEastAsia" w:hAnsiTheme="minorHAnsi"/>
              <w:noProof/>
              <w:sz w:val="22"/>
              <w:lang w:val="en-US"/>
            </w:rPr>
          </w:pPr>
          <w:hyperlink w:anchor="_Toc197047769" w:history="1">
            <w:r w:rsidRPr="00DF0E77">
              <w:rPr>
                <w:rStyle w:val="a4"/>
                <w:rFonts w:eastAsia="Arial" w:cs="Times New Roman"/>
                <w:b/>
                <w:noProof/>
                <w:color w:val="056AD0" w:themeColor="hyperlink" w:themeTint="F2"/>
              </w:rPr>
              <w:t>4</w:t>
            </w:r>
            <w:r w:rsidRPr="00DF0E77">
              <w:rPr>
                <w:rStyle w:val="a4"/>
                <w:rFonts w:eastAsia="Arial" w:cs="Times New Roman"/>
                <w:noProof/>
              </w:rPr>
              <w:t xml:space="preserve"> </w:t>
            </w:r>
            <w:r w:rsidRPr="00DF0E77">
              <w:rPr>
                <w:rStyle w:val="a4"/>
                <w:rFonts w:eastAsia="Times New Roman" w:cs="Times New Roman"/>
                <w:b/>
                <w:noProof/>
              </w:rPr>
              <w:t>ТЕСТИРОВАНИЕ И ПРОГРАММНАЯ ДОКУМЕНТАЦИЯ  К ПРОГРАММНОМУ СРЕДСТВУ</w:t>
            </w:r>
            <w:r>
              <w:rPr>
                <w:noProof/>
                <w:webHidden/>
              </w:rPr>
              <w:tab/>
            </w:r>
            <w:r>
              <w:rPr>
                <w:noProof/>
                <w:webHidden/>
              </w:rPr>
              <w:fldChar w:fldCharType="begin"/>
            </w:r>
            <w:r>
              <w:rPr>
                <w:noProof/>
                <w:webHidden/>
              </w:rPr>
              <w:instrText xml:space="preserve"> PAGEREF _Toc197047769 \h </w:instrText>
            </w:r>
            <w:r>
              <w:rPr>
                <w:noProof/>
                <w:webHidden/>
              </w:rPr>
            </w:r>
            <w:r>
              <w:rPr>
                <w:noProof/>
                <w:webHidden/>
              </w:rPr>
              <w:fldChar w:fldCharType="separate"/>
            </w:r>
            <w:r>
              <w:rPr>
                <w:noProof/>
                <w:webHidden/>
              </w:rPr>
              <w:t>89</w:t>
            </w:r>
            <w:r>
              <w:rPr>
                <w:noProof/>
                <w:webHidden/>
              </w:rPr>
              <w:fldChar w:fldCharType="end"/>
            </w:r>
          </w:hyperlink>
        </w:p>
        <w:p w14:paraId="7F7825C0" w14:textId="0320834B" w:rsidR="00572E83" w:rsidRDefault="00572E83">
          <w:pPr>
            <w:pStyle w:val="21"/>
            <w:rPr>
              <w:rFonts w:asciiTheme="minorHAnsi" w:eastAsiaTheme="minorEastAsia" w:hAnsiTheme="minorHAnsi"/>
              <w:noProof/>
              <w:sz w:val="22"/>
              <w:lang w:val="en-US"/>
            </w:rPr>
          </w:pPr>
          <w:hyperlink w:anchor="_Toc197047770" w:history="1">
            <w:r w:rsidRPr="00DF0E77">
              <w:rPr>
                <w:rStyle w:val="a4"/>
                <w:rFonts w:eastAsia="Times New Roman" w:cs="Times New Roman"/>
                <w:b/>
                <w:noProof/>
              </w:rPr>
              <w:t>4.1 Функциональное тестирование программного средства</w:t>
            </w:r>
            <w:r>
              <w:rPr>
                <w:noProof/>
                <w:webHidden/>
              </w:rPr>
              <w:tab/>
            </w:r>
            <w:r>
              <w:rPr>
                <w:noProof/>
                <w:webHidden/>
              </w:rPr>
              <w:fldChar w:fldCharType="begin"/>
            </w:r>
            <w:r>
              <w:rPr>
                <w:noProof/>
                <w:webHidden/>
              </w:rPr>
              <w:instrText xml:space="preserve"> PAGEREF _Toc197047770 \h </w:instrText>
            </w:r>
            <w:r>
              <w:rPr>
                <w:noProof/>
                <w:webHidden/>
              </w:rPr>
            </w:r>
            <w:r>
              <w:rPr>
                <w:noProof/>
                <w:webHidden/>
              </w:rPr>
              <w:fldChar w:fldCharType="separate"/>
            </w:r>
            <w:r>
              <w:rPr>
                <w:noProof/>
                <w:webHidden/>
              </w:rPr>
              <w:t>89</w:t>
            </w:r>
            <w:r>
              <w:rPr>
                <w:noProof/>
                <w:webHidden/>
              </w:rPr>
              <w:fldChar w:fldCharType="end"/>
            </w:r>
          </w:hyperlink>
        </w:p>
        <w:p w14:paraId="3F4D2D70" w14:textId="4F297B75" w:rsidR="00572E83" w:rsidRDefault="00572E83">
          <w:pPr>
            <w:pStyle w:val="21"/>
            <w:rPr>
              <w:rFonts w:asciiTheme="minorHAnsi" w:eastAsiaTheme="minorEastAsia" w:hAnsiTheme="minorHAnsi"/>
              <w:noProof/>
              <w:sz w:val="22"/>
              <w:lang w:val="en-US"/>
            </w:rPr>
          </w:pPr>
          <w:hyperlink w:anchor="_Toc197047771" w:history="1">
            <w:r w:rsidRPr="00DF0E77">
              <w:rPr>
                <w:rStyle w:val="a4"/>
                <w:rFonts w:eastAsia="Times New Roman" w:cs="Times New Roman"/>
                <w:b/>
                <w:noProof/>
              </w:rPr>
              <w:t>4.2 Модульное и интеграционное тестирование бизнес-логики программного средства</w:t>
            </w:r>
            <w:r>
              <w:rPr>
                <w:noProof/>
                <w:webHidden/>
              </w:rPr>
              <w:tab/>
            </w:r>
            <w:r>
              <w:rPr>
                <w:noProof/>
                <w:webHidden/>
              </w:rPr>
              <w:fldChar w:fldCharType="begin"/>
            </w:r>
            <w:r>
              <w:rPr>
                <w:noProof/>
                <w:webHidden/>
              </w:rPr>
              <w:instrText xml:space="preserve"> PAGEREF _Toc197047771 \h </w:instrText>
            </w:r>
            <w:r>
              <w:rPr>
                <w:noProof/>
                <w:webHidden/>
              </w:rPr>
            </w:r>
            <w:r>
              <w:rPr>
                <w:noProof/>
                <w:webHidden/>
              </w:rPr>
              <w:fldChar w:fldCharType="separate"/>
            </w:r>
            <w:r>
              <w:rPr>
                <w:noProof/>
                <w:webHidden/>
              </w:rPr>
              <w:t>95</w:t>
            </w:r>
            <w:r>
              <w:rPr>
                <w:noProof/>
                <w:webHidden/>
              </w:rPr>
              <w:fldChar w:fldCharType="end"/>
            </w:r>
          </w:hyperlink>
        </w:p>
        <w:p w14:paraId="0ED4F0BD" w14:textId="33D71163" w:rsidR="00572E83" w:rsidRDefault="00572E83">
          <w:pPr>
            <w:pStyle w:val="21"/>
            <w:rPr>
              <w:rFonts w:asciiTheme="minorHAnsi" w:eastAsiaTheme="minorEastAsia" w:hAnsiTheme="minorHAnsi"/>
              <w:noProof/>
              <w:sz w:val="22"/>
              <w:lang w:val="en-US"/>
            </w:rPr>
          </w:pPr>
          <w:hyperlink w:anchor="_Toc197047772" w:history="1">
            <w:r w:rsidRPr="00DF0E77">
              <w:rPr>
                <w:rStyle w:val="a4"/>
                <w:rFonts w:eastAsia="Times New Roman" w:cs="Times New Roman"/>
                <w:b/>
                <w:noProof/>
              </w:rPr>
              <w:t>4.3 Руководство по развертыванию программного средства</w:t>
            </w:r>
            <w:r>
              <w:rPr>
                <w:noProof/>
                <w:webHidden/>
              </w:rPr>
              <w:tab/>
            </w:r>
            <w:r>
              <w:rPr>
                <w:noProof/>
                <w:webHidden/>
              </w:rPr>
              <w:fldChar w:fldCharType="begin"/>
            </w:r>
            <w:r>
              <w:rPr>
                <w:noProof/>
                <w:webHidden/>
              </w:rPr>
              <w:instrText xml:space="preserve"> PAGEREF _Toc197047772 \h </w:instrText>
            </w:r>
            <w:r>
              <w:rPr>
                <w:noProof/>
                <w:webHidden/>
              </w:rPr>
            </w:r>
            <w:r>
              <w:rPr>
                <w:noProof/>
                <w:webHidden/>
              </w:rPr>
              <w:fldChar w:fldCharType="separate"/>
            </w:r>
            <w:r>
              <w:rPr>
                <w:noProof/>
                <w:webHidden/>
              </w:rPr>
              <w:t>102</w:t>
            </w:r>
            <w:r>
              <w:rPr>
                <w:noProof/>
                <w:webHidden/>
              </w:rPr>
              <w:fldChar w:fldCharType="end"/>
            </w:r>
          </w:hyperlink>
        </w:p>
        <w:p w14:paraId="1A244E57" w14:textId="12DD7FDC" w:rsidR="00572E83" w:rsidRDefault="00572E83">
          <w:pPr>
            <w:pStyle w:val="21"/>
            <w:rPr>
              <w:rFonts w:asciiTheme="minorHAnsi" w:eastAsiaTheme="minorEastAsia" w:hAnsiTheme="minorHAnsi"/>
              <w:noProof/>
              <w:sz w:val="22"/>
              <w:lang w:val="en-US"/>
            </w:rPr>
          </w:pPr>
          <w:hyperlink w:anchor="_Toc197047773" w:history="1">
            <w:r w:rsidRPr="00DF0E77">
              <w:rPr>
                <w:rStyle w:val="a4"/>
                <w:rFonts w:eastAsia="Times New Roman" w:cs="Times New Roman"/>
                <w:b/>
                <w:noProof/>
              </w:rPr>
              <w:t>4.4 Руководство пользователя</w:t>
            </w:r>
            <w:r>
              <w:rPr>
                <w:noProof/>
                <w:webHidden/>
              </w:rPr>
              <w:tab/>
            </w:r>
            <w:r>
              <w:rPr>
                <w:noProof/>
                <w:webHidden/>
              </w:rPr>
              <w:fldChar w:fldCharType="begin"/>
            </w:r>
            <w:r>
              <w:rPr>
                <w:noProof/>
                <w:webHidden/>
              </w:rPr>
              <w:instrText xml:space="preserve"> PAGEREF _Toc197047773 \h </w:instrText>
            </w:r>
            <w:r>
              <w:rPr>
                <w:noProof/>
                <w:webHidden/>
              </w:rPr>
            </w:r>
            <w:r>
              <w:rPr>
                <w:noProof/>
                <w:webHidden/>
              </w:rPr>
              <w:fldChar w:fldCharType="separate"/>
            </w:r>
            <w:r>
              <w:rPr>
                <w:noProof/>
                <w:webHidden/>
              </w:rPr>
              <w:t>103</w:t>
            </w:r>
            <w:r>
              <w:rPr>
                <w:noProof/>
                <w:webHidden/>
              </w:rPr>
              <w:fldChar w:fldCharType="end"/>
            </w:r>
          </w:hyperlink>
        </w:p>
        <w:p w14:paraId="7DDE249C" w14:textId="596AA65C" w:rsidR="00572E83" w:rsidRDefault="00572E83">
          <w:pPr>
            <w:pStyle w:val="12"/>
            <w:rPr>
              <w:rFonts w:asciiTheme="minorHAnsi" w:eastAsiaTheme="minorEastAsia" w:hAnsiTheme="minorHAnsi"/>
              <w:noProof/>
              <w:sz w:val="22"/>
              <w:lang w:val="en-US"/>
            </w:rPr>
          </w:pPr>
          <w:hyperlink w:anchor="_Toc197047774" w:history="1">
            <w:r w:rsidRPr="00DF0E77">
              <w:rPr>
                <w:rStyle w:val="a4"/>
                <w:rFonts w:cs="Times New Roman"/>
                <w:b/>
                <w:bCs/>
                <w:noProof/>
              </w:rPr>
              <w:t>5</w:t>
            </w:r>
            <w:r w:rsidRPr="00DF0E77">
              <w:rPr>
                <w:rStyle w:val="a4"/>
                <w:rFonts w:eastAsiaTheme="majorEastAsia" w:cs="Times New Roman"/>
                <w:b/>
                <w:bCs/>
                <w:noProof/>
              </w:rPr>
              <w:t xml:space="preserve"> ЭКОНОМИЧЕСКОЕ ОБОСНОВАНИЕ ПРОГРАММНОГО СРЕДСТВА, РАЗРАБОТАННОГО ПО ИНДИВИДУАЛЬНОМУ ЗАКАЗУ</w:t>
            </w:r>
            <w:r>
              <w:rPr>
                <w:noProof/>
                <w:webHidden/>
              </w:rPr>
              <w:tab/>
            </w:r>
            <w:r>
              <w:rPr>
                <w:noProof/>
                <w:webHidden/>
              </w:rPr>
              <w:fldChar w:fldCharType="begin"/>
            </w:r>
            <w:r>
              <w:rPr>
                <w:noProof/>
                <w:webHidden/>
              </w:rPr>
              <w:instrText xml:space="preserve"> PAGEREF _Toc197047774 \h </w:instrText>
            </w:r>
            <w:r>
              <w:rPr>
                <w:noProof/>
                <w:webHidden/>
              </w:rPr>
            </w:r>
            <w:r>
              <w:rPr>
                <w:noProof/>
                <w:webHidden/>
              </w:rPr>
              <w:fldChar w:fldCharType="separate"/>
            </w:r>
            <w:r>
              <w:rPr>
                <w:noProof/>
                <w:webHidden/>
              </w:rPr>
              <w:t>116</w:t>
            </w:r>
            <w:r>
              <w:rPr>
                <w:noProof/>
                <w:webHidden/>
              </w:rPr>
              <w:fldChar w:fldCharType="end"/>
            </w:r>
          </w:hyperlink>
        </w:p>
        <w:p w14:paraId="4E2F800A" w14:textId="08421F61" w:rsidR="00572E83" w:rsidRDefault="00572E83">
          <w:pPr>
            <w:pStyle w:val="21"/>
            <w:rPr>
              <w:rFonts w:asciiTheme="minorHAnsi" w:eastAsiaTheme="minorEastAsia" w:hAnsiTheme="minorHAnsi"/>
              <w:noProof/>
              <w:sz w:val="22"/>
              <w:lang w:val="en-US"/>
            </w:rPr>
          </w:pPr>
          <w:hyperlink w:anchor="_Toc197047775" w:history="1">
            <w:r w:rsidRPr="00DF0E77">
              <w:rPr>
                <w:rStyle w:val="a4"/>
                <w:rFonts w:eastAsiaTheme="majorEastAsia" w:cs="Times New Roman"/>
                <w:b/>
                <w:bCs/>
                <w:noProof/>
              </w:rPr>
              <w:t>5.1 Характеристика программного средства</w:t>
            </w:r>
            <w:r>
              <w:rPr>
                <w:noProof/>
                <w:webHidden/>
              </w:rPr>
              <w:tab/>
            </w:r>
            <w:r>
              <w:rPr>
                <w:noProof/>
                <w:webHidden/>
              </w:rPr>
              <w:fldChar w:fldCharType="begin"/>
            </w:r>
            <w:r>
              <w:rPr>
                <w:noProof/>
                <w:webHidden/>
              </w:rPr>
              <w:instrText xml:space="preserve"> PAGEREF _Toc197047775 \h </w:instrText>
            </w:r>
            <w:r>
              <w:rPr>
                <w:noProof/>
                <w:webHidden/>
              </w:rPr>
            </w:r>
            <w:r>
              <w:rPr>
                <w:noProof/>
                <w:webHidden/>
              </w:rPr>
              <w:fldChar w:fldCharType="separate"/>
            </w:r>
            <w:r>
              <w:rPr>
                <w:noProof/>
                <w:webHidden/>
              </w:rPr>
              <w:t>116</w:t>
            </w:r>
            <w:r>
              <w:rPr>
                <w:noProof/>
                <w:webHidden/>
              </w:rPr>
              <w:fldChar w:fldCharType="end"/>
            </w:r>
          </w:hyperlink>
        </w:p>
        <w:p w14:paraId="0F4FD3C8" w14:textId="5697E481" w:rsidR="00572E83" w:rsidRDefault="00572E83">
          <w:pPr>
            <w:pStyle w:val="21"/>
            <w:rPr>
              <w:rFonts w:asciiTheme="minorHAnsi" w:eastAsiaTheme="minorEastAsia" w:hAnsiTheme="minorHAnsi"/>
              <w:noProof/>
              <w:sz w:val="22"/>
              <w:lang w:val="en-US"/>
            </w:rPr>
          </w:pPr>
          <w:hyperlink w:anchor="_Toc197047776" w:history="1">
            <w:r w:rsidRPr="00DF0E77">
              <w:rPr>
                <w:rStyle w:val="a4"/>
                <w:rFonts w:eastAsiaTheme="majorEastAsia" w:cs="Times New Roman"/>
                <w:b/>
                <w:bCs/>
                <w:noProof/>
              </w:rPr>
              <w:t>5.2 Расчет затрат на разработку и определение цены программного средства</w:t>
            </w:r>
            <w:r>
              <w:rPr>
                <w:noProof/>
                <w:webHidden/>
              </w:rPr>
              <w:tab/>
            </w:r>
            <w:r>
              <w:rPr>
                <w:noProof/>
                <w:webHidden/>
              </w:rPr>
              <w:fldChar w:fldCharType="begin"/>
            </w:r>
            <w:r>
              <w:rPr>
                <w:noProof/>
                <w:webHidden/>
              </w:rPr>
              <w:instrText xml:space="preserve"> PAGEREF _Toc197047776 \h </w:instrText>
            </w:r>
            <w:r>
              <w:rPr>
                <w:noProof/>
                <w:webHidden/>
              </w:rPr>
            </w:r>
            <w:r>
              <w:rPr>
                <w:noProof/>
                <w:webHidden/>
              </w:rPr>
              <w:fldChar w:fldCharType="separate"/>
            </w:r>
            <w:r>
              <w:rPr>
                <w:noProof/>
                <w:webHidden/>
              </w:rPr>
              <w:t>117</w:t>
            </w:r>
            <w:r>
              <w:rPr>
                <w:noProof/>
                <w:webHidden/>
              </w:rPr>
              <w:fldChar w:fldCharType="end"/>
            </w:r>
          </w:hyperlink>
        </w:p>
        <w:p w14:paraId="047C5276" w14:textId="3CED75DD" w:rsidR="00572E83" w:rsidRDefault="00572E83">
          <w:pPr>
            <w:pStyle w:val="21"/>
            <w:rPr>
              <w:rFonts w:asciiTheme="minorHAnsi" w:eastAsiaTheme="minorEastAsia" w:hAnsiTheme="minorHAnsi"/>
              <w:noProof/>
              <w:sz w:val="22"/>
              <w:lang w:val="en-US"/>
            </w:rPr>
          </w:pPr>
          <w:hyperlink w:anchor="_Toc197047777" w:history="1">
            <w:r w:rsidRPr="00DF0E77">
              <w:rPr>
                <w:rStyle w:val="a4"/>
                <w:rFonts w:eastAsiaTheme="majorEastAsia" w:cs="Times New Roman"/>
                <w:b/>
                <w:bCs/>
                <w:noProof/>
              </w:rPr>
              <w:t>5.3 Расчет результата от разработки и реализации программного средства</w:t>
            </w:r>
            <w:r>
              <w:rPr>
                <w:noProof/>
                <w:webHidden/>
              </w:rPr>
              <w:tab/>
            </w:r>
            <w:r>
              <w:rPr>
                <w:noProof/>
                <w:webHidden/>
              </w:rPr>
              <w:fldChar w:fldCharType="begin"/>
            </w:r>
            <w:r>
              <w:rPr>
                <w:noProof/>
                <w:webHidden/>
              </w:rPr>
              <w:instrText xml:space="preserve"> PAGEREF _Toc197047777 \h </w:instrText>
            </w:r>
            <w:r>
              <w:rPr>
                <w:noProof/>
                <w:webHidden/>
              </w:rPr>
            </w:r>
            <w:r>
              <w:rPr>
                <w:noProof/>
                <w:webHidden/>
              </w:rPr>
              <w:fldChar w:fldCharType="separate"/>
            </w:r>
            <w:r>
              <w:rPr>
                <w:noProof/>
                <w:webHidden/>
              </w:rPr>
              <w:t>120</w:t>
            </w:r>
            <w:r>
              <w:rPr>
                <w:noProof/>
                <w:webHidden/>
              </w:rPr>
              <w:fldChar w:fldCharType="end"/>
            </w:r>
          </w:hyperlink>
        </w:p>
        <w:p w14:paraId="30743230" w14:textId="5CEF42A2" w:rsidR="00572E83" w:rsidRDefault="00572E83">
          <w:pPr>
            <w:pStyle w:val="21"/>
            <w:rPr>
              <w:rFonts w:asciiTheme="minorHAnsi" w:eastAsiaTheme="minorEastAsia" w:hAnsiTheme="minorHAnsi"/>
              <w:noProof/>
              <w:sz w:val="22"/>
              <w:lang w:val="en-US"/>
            </w:rPr>
          </w:pPr>
          <w:hyperlink w:anchor="_Toc197047778" w:history="1">
            <w:r w:rsidRPr="00DF0E77">
              <w:rPr>
                <w:rStyle w:val="a4"/>
                <w:rFonts w:eastAsiaTheme="majorEastAsia" w:cs="Times New Roman"/>
                <w:b/>
                <w:bCs/>
                <w:noProof/>
              </w:rPr>
              <w:t>5.4 Расчет показателей экономической эффективности разработки и реализации программного средства</w:t>
            </w:r>
            <w:r>
              <w:rPr>
                <w:noProof/>
                <w:webHidden/>
              </w:rPr>
              <w:tab/>
            </w:r>
            <w:r>
              <w:rPr>
                <w:noProof/>
                <w:webHidden/>
              </w:rPr>
              <w:fldChar w:fldCharType="begin"/>
            </w:r>
            <w:r>
              <w:rPr>
                <w:noProof/>
                <w:webHidden/>
              </w:rPr>
              <w:instrText xml:space="preserve"> PAGEREF _Toc197047778 \h </w:instrText>
            </w:r>
            <w:r>
              <w:rPr>
                <w:noProof/>
                <w:webHidden/>
              </w:rPr>
            </w:r>
            <w:r>
              <w:rPr>
                <w:noProof/>
                <w:webHidden/>
              </w:rPr>
              <w:fldChar w:fldCharType="separate"/>
            </w:r>
            <w:r>
              <w:rPr>
                <w:noProof/>
                <w:webHidden/>
              </w:rPr>
              <w:t>121</w:t>
            </w:r>
            <w:r>
              <w:rPr>
                <w:noProof/>
                <w:webHidden/>
              </w:rPr>
              <w:fldChar w:fldCharType="end"/>
            </w:r>
          </w:hyperlink>
        </w:p>
        <w:p w14:paraId="74B6338D" w14:textId="69B502ED" w:rsidR="00572E83" w:rsidRDefault="00572E83">
          <w:pPr>
            <w:pStyle w:val="12"/>
            <w:rPr>
              <w:rFonts w:asciiTheme="minorHAnsi" w:eastAsiaTheme="minorEastAsia" w:hAnsiTheme="minorHAnsi"/>
              <w:noProof/>
              <w:sz w:val="22"/>
              <w:lang w:val="en-US"/>
            </w:rPr>
          </w:pPr>
          <w:hyperlink w:anchor="_Toc197047779" w:history="1">
            <w:r w:rsidRPr="00DF0E77">
              <w:rPr>
                <w:rStyle w:val="a4"/>
                <w:rFonts w:cs="Times New Roman"/>
                <w:b/>
                <w:bCs/>
                <w:noProof/>
              </w:rPr>
              <w:t>ЗАКЛЮЧЕНИЕ</w:t>
            </w:r>
            <w:r>
              <w:rPr>
                <w:noProof/>
                <w:webHidden/>
              </w:rPr>
              <w:tab/>
            </w:r>
            <w:r>
              <w:rPr>
                <w:noProof/>
                <w:webHidden/>
              </w:rPr>
              <w:fldChar w:fldCharType="begin"/>
            </w:r>
            <w:r>
              <w:rPr>
                <w:noProof/>
                <w:webHidden/>
              </w:rPr>
              <w:instrText xml:space="preserve"> PAGEREF _Toc197047779 \h </w:instrText>
            </w:r>
            <w:r>
              <w:rPr>
                <w:noProof/>
                <w:webHidden/>
              </w:rPr>
            </w:r>
            <w:r>
              <w:rPr>
                <w:noProof/>
                <w:webHidden/>
              </w:rPr>
              <w:fldChar w:fldCharType="separate"/>
            </w:r>
            <w:r>
              <w:rPr>
                <w:noProof/>
                <w:webHidden/>
              </w:rPr>
              <w:t>122</w:t>
            </w:r>
            <w:r>
              <w:rPr>
                <w:noProof/>
                <w:webHidden/>
              </w:rPr>
              <w:fldChar w:fldCharType="end"/>
            </w:r>
          </w:hyperlink>
        </w:p>
        <w:p w14:paraId="4B02A198" w14:textId="22F209DD" w:rsidR="000A404D" w:rsidRPr="00572E83" w:rsidRDefault="000A404D" w:rsidP="00DE15C5">
          <w:pPr>
            <w:spacing w:after="0" w:line="240" w:lineRule="auto"/>
            <w:rPr>
              <w:bCs/>
            </w:rPr>
          </w:pPr>
          <w:r w:rsidRPr="00FC1F00">
            <w:rPr>
              <w:rFonts w:cs="Times New Roman"/>
              <w:bCs/>
              <w:szCs w:val="28"/>
            </w:rPr>
            <w:fldChar w:fldCharType="end"/>
          </w:r>
        </w:p>
      </w:sdtContent>
    </w:sdt>
    <w:p w14:paraId="21705865" w14:textId="4DB59ADB" w:rsidR="00E11B8F" w:rsidRPr="00FE4427" w:rsidRDefault="00462C00" w:rsidP="00DE15C5">
      <w:pPr>
        <w:pStyle w:val="1"/>
        <w:spacing w:before="0" w:line="240" w:lineRule="auto"/>
        <w:jc w:val="center"/>
        <w:rPr>
          <w:rFonts w:ascii="Times New Roman" w:hAnsi="Times New Roman" w:cs="Times New Roman"/>
          <w:b/>
          <w:bCs/>
          <w:color w:val="auto"/>
        </w:rPr>
      </w:pPr>
      <w:bookmarkStart w:id="0" w:name="_Toc197047755"/>
      <w:r w:rsidRPr="00FE4427">
        <w:rPr>
          <w:rFonts w:ascii="Times New Roman" w:hAnsi="Times New Roman" w:cs="Times New Roman"/>
          <w:b/>
          <w:bCs/>
          <w:color w:val="auto"/>
        </w:rPr>
        <w:lastRenderedPageBreak/>
        <w:t>ВВЕДЕНИЕ</w:t>
      </w:r>
      <w:bookmarkEnd w:id="0"/>
    </w:p>
    <w:p w14:paraId="03E981E8" w14:textId="77777777" w:rsidR="006B57CA" w:rsidRPr="000C0078" w:rsidRDefault="006B57CA" w:rsidP="00DE15C5">
      <w:pPr>
        <w:spacing w:after="0" w:line="240" w:lineRule="auto"/>
      </w:pPr>
    </w:p>
    <w:p w14:paraId="511F0F1A" w14:textId="33500F24" w:rsidR="00710FD0" w:rsidRPr="00710FD0" w:rsidRDefault="00572E83" w:rsidP="00572E83">
      <w:pPr>
        <w:spacing w:after="0" w:line="240" w:lineRule="auto"/>
        <w:jc w:val="both"/>
        <w:rPr>
          <w:rFonts w:eastAsia="Times New Roman" w:cs="Times New Roman"/>
          <w:color w:val="000000"/>
          <w:szCs w:val="28"/>
        </w:rPr>
      </w:pPr>
      <w:bookmarkStart w:id="1" w:name="_GoBack"/>
      <w:bookmarkEnd w:id="1"/>
      <w:r>
        <w:rPr>
          <w:rFonts w:eastAsia="Times New Roman" w:cs="Times New Roman"/>
          <w:color w:val="000000"/>
          <w:szCs w:val="28"/>
        </w:rPr>
        <w:t>Пока пусто…</w:t>
      </w:r>
      <w:r w:rsidR="00710FD0">
        <w:rPr>
          <w:rFonts w:eastAsia="Times New Roman" w:cs="Times New Roman"/>
          <w:color w:val="000000"/>
          <w:szCs w:val="28"/>
        </w:rPr>
        <w:br w:type="page"/>
      </w:r>
    </w:p>
    <w:p w14:paraId="362AF69E" w14:textId="77777777" w:rsidR="00ED0FE3" w:rsidRPr="00ED0FE3" w:rsidRDefault="00ED0FE3" w:rsidP="007A25D6">
      <w:pPr>
        <w:keepNext/>
        <w:keepLines/>
        <w:numPr>
          <w:ilvl w:val="0"/>
          <w:numId w:val="30"/>
        </w:numPr>
        <w:spacing w:after="0" w:line="240" w:lineRule="auto"/>
        <w:ind w:left="952" w:right="109" w:hanging="243"/>
        <w:outlineLvl w:val="0"/>
        <w:rPr>
          <w:rFonts w:eastAsia="Times New Roman" w:cs="Times New Roman"/>
          <w:b/>
          <w:bCs/>
          <w:color w:val="000000"/>
          <w:sz w:val="32"/>
          <w:szCs w:val="32"/>
        </w:rPr>
      </w:pPr>
      <w:bookmarkStart w:id="2" w:name="_Toc196856049"/>
      <w:bookmarkStart w:id="3" w:name="_Toc197047756"/>
      <w:r w:rsidRPr="00ED0FE3">
        <w:rPr>
          <w:rFonts w:eastAsia="Times New Roman" w:cs="Times New Roman"/>
          <w:b/>
          <w:bCs/>
          <w:color w:val="000000"/>
          <w:szCs w:val="32"/>
        </w:rPr>
        <w:lastRenderedPageBreak/>
        <w:t xml:space="preserve">АНАЛИЗ ЛИТЕРАТУРНЫХ ИСТОЧНИКОВ </w:t>
      </w:r>
      <w:r w:rsidRPr="00ED0FE3">
        <w:rPr>
          <w:rFonts w:eastAsia="Times New Roman" w:cs="Times New Roman"/>
          <w:b/>
          <w:bCs/>
          <w:color w:val="000000"/>
          <w:szCs w:val="32"/>
        </w:rPr>
        <w:br/>
        <w:t>И ПРОГРАММНЫХ РЕШЕНИЙ ПО ТЕМЕ ДИПЛОМНОГО ПРОЕКТА</w:t>
      </w:r>
      <w:bookmarkEnd w:id="2"/>
      <w:bookmarkEnd w:id="3"/>
    </w:p>
    <w:p w14:paraId="2943D521" w14:textId="77777777" w:rsidR="00ED0FE3" w:rsidRPr="00ED0FE3" w:rsidRDefault="00ED0FE3" w:rsidP="00DE15C5">
      <w:pPr>
        <w:spacing w:after="0" w:line="240" w:lineRule="auto"/>
        <w:ind w:firstLine="709"/>
        <w:jc w:val="both"/>
        <w:rPr>
          <w:rFonts w:cs="Times New Roman"/>
          <w:color w:val="000000"/>
          <w:sz w:val="24"/>
          <w:szCs w:val="28"/>
        </w:rPr>
      </w:pPr>
      <w:r w:rsidRPr="00ED0FE3">
        <w:rPr>
          <w:rFonts w:cs="Times New Roman"/>
          <w:color w:val="000000"/>
          <w:sz w:val="24"/>
          <w:szCs w:val="28"/>
        </w:rPr>
        <w:t xml:space="preserve"> </w:t>
      </w:r>
    </w:p>
    <w:p w14:paraId="2A5422A4" w14:textId="77777777" w:rsidR="00ED0FE3" w:rsidRPr="00ED0FE3" w:rsidRDefault="00ED0FE3" w:rsidP="00DE15C5">
      <w:pPr>
        <w:keepNext/>
        <w:keepLines/>
        <w:spacing w:after="0" w:line="240" w:lineRule="auto"/>
        <w:ind w:firstLine="709"/>
        <w:outlineLvl w:val="1"/>
        <w:rPr>
          <w:rFonts w:eastAsia="Times New Roman" w:cs="Times New Roman"/>
          <w:bCs/>
          <w:color w:val="000000"/>
          <w:szCs w:val="20"/>
        </w:rPr>
      </w:pPr>
      <w:bookmarkStart w:id="4" w:name="_Toc134990975"/>
      <w:bookmarkStart w:id="5" w:name="_Toc196856050"/>
      <w:bookmarkStart w:id="6" w:name="_Toc197047757"/>
      <w:r w:rsidRPr="00ED0FE3">
        <w:rPr>
          <w:rFonts w:eastAsia="Times New Roman" w:cs="Times New Roman"/>
          <w:b/>
          <w:bCs/>
          <w:color w:val="000000"/>
          <w:szCs w:val="20"/>
        </w:rPr>
        <w:t>1.1 Описание и анализ предметной области</w:t>
      </w:r>
      <w:bookmarkEnd w:id="4"/>
      <w:bookmarkEnd w:id="5"/>
      <w:bookmarkEnd w:id="6"/>
      <w:r w:rsidRPr="00ED0FE3">
        <w:rPr>
          <w:rFonts w:eastAsia="Times New Roman" w:cs="Times New Roman"/>
          <w:b/>
          <w:bCs/>
          <w:color w:val="000000"/>
          <w:szCs w:val="20"/>
        </w:rPr>
        <w:t xml:space="preserve"> </w:t>
      </w:r>
    </w:p>
    <w:p w14:paraId="1F139591" w14:textId="0E92E3C5" w:rsidR="00D277D4" w:rsidRPr="00295068" w:rsidRDefault="00D277D4" w:rsidP="00DE15C5">
      <w:pPr>
        <w:spacing w:after="0" w:line="240" w:lineRule="auto"/>
        <w:jc w:val="both"/>
        <w:rPr>
          <w:rFonts w:cs="Times New Roman"/>
          <w:szCs w:val="28"/>
        </w:rPr>
      </w:pPr>
    </w:p>
    <w:p w14:paraId="680B3A36" w14:textId="2C5C093F" w:rsidR="00D70756" w:rsidRPr="00D70756" w:rsidRDefault="00D70756" w:rsidP="00DE15C5">
      <w:pPr>
        <w:spacing w:after="0" w:line="240" w:lineRule="auto"/>
        <w:ind w:firstLine="709"/>
        <w:jc w:val="both"/>
        <w:rPr>
          <w:rFonts w:eastAsia="Calibri" w:cs="Times New Roman"/>
          <w:szCs w:val="28"/>
        </w:rPr>
      </w:pPr>
      <w:r w:rsidRPr="00D70756">
        <w:rPr>
          <w:rFonts w:eastAsia="Calibri" w:cs="Times New Roman"/>
          <w:szCs w:val="28"/>
        </w:rPr>
        <w:t>Розничный магазин – это коммерческое предприятие, занимающееся продажей товаров конечным потребителям для личного или домашнего использования. В розничном магазине осуществляется ряд ключевых бизнес-процессов, направленных на обеспечение бесперебойной торговли. К основным процессам относятся: заказ товаров у поставщиков, прием и хранение товаров, реализация продукции покупателям, контроль товарных остатков, анализ продаж и заказов, а также обслуживание клиентов. В этих процессах участвуют различные роли: поставщик, менеджер по закупкам, продавец, кассир, клиент, логист, аналитик. Каждый из них выполняет свою функцию, способствующую успешному функц</w:t>
      </w:r>
      <w:r>
        <w:rPr>
          <w:rFonts w:eastAsia="Calibri" w:cs="Times New Roman"/>
          <w:szCs w:val="28"/>
        </w:rPr>
        <w:t>ионированию розничной торговли.</w:t>
      </w:r>
    </w:p>
    <w:p w14:paraId="50CBB286" w14:textId="4D2C5897" w:rsidR="00D70756" w:rsidRPr="00D70756" w:rsidRDefault="00D70756" w:rsidP="00DE15C5">
      <w:pPr>
        <w:spacing w:after="0" w:line="240" w:lineRule="auto"/>
        <w:ind w:firstLine="709"/>
        <w:jc w:val="both"/>
        <w:rPr>
          <w:rFonts w:eastAsia="Calibri" w:cs="Times New Roman"/>
          <w:szCs w:val="28"/>
        </w:rPr>
      </w:pPr>
      <w:r w:rsidRPr="00D70756">
        <w:rPr>
          <w:rFonts w:eastAsia="Calibri" w:cs="Times New Roman"/>
          <w:szCs w:val="28"/>
        </w:rPr>
        <w:t>Заказ – это процесс, при котором покупатель выбирает товары, оформляет их приобретение и ожидает исполнения сделки. Он может быть оформлен в магазине, через интернет или по телефону. Процесс заказа включает несколько стадий: формирование запроса, подтверждение наличия товара, оформление сделки (договор купли-продажи), оплату и доставку товара покупателю. Заказы могут быть предварительными (когда товар заказывается у поставщика) или розничными (когда товар уже имеется в наличи</w:t>
      </w:r>
      <w:r>
        <w:rPr>
          <w:rFonts w:eastAsia="Calibri" w:cs="Times New Roman"/>
          <w:szCs w:val="28"/>
        </w:rPr>
        <w:t>и и резервируется за клиентом).</w:t>
      </w:r>
    </w:p>
    <w:p w14:paraId="78D5D218" w14:textId="384B86A7" w:rsidR="00D70756" w:rsidRDefault="00D70756" w:rsidP="00DE15C5">
      <w:pPr>
        <w:spacing w:after="0" w:line="240" w:lineRule="auto"/>
        <w:ind w:firstLine="709"/>
        <w:jc w:val="both"/>
        <w:rPr>
          <w:rFonts w:cs="Times New Roman"/>
          <w:szCs w:val="28"/>
        </w:rPr>
      </w:pPr>
      <w:r w:rsidRPr="00D70756">
        <w:rPr>
          <w:rFonts w:eastAsia="Calibri" w:cs="Times New Roman"/>
          <w:szCs w:val="28"/>
        </w:rPr>
        <w:t>Продажа – это завершение процесса заказа, при котором товар передается клиенту, а продавец получает оплату. Продажа может включать дополнительные этапы, такие как обработка возвратов, выдача чека и гарантийных документов. Продажа считается состоявшейся, если выполнены все условия договора купли-продажи, включая оплату и передачу товара.</w:t>
      </w:r>
      <w:r>
        <w:rPr>
          <w:rFonts w:eastAsia="Calibri" w:cs="Times New Roman"/>
          <w:szCs w:val="28"/>
        </w:rPr>
        <w:t xml:space="preserve"> </w:t>
      </w:r>
      <w:r w:rsidR="00B75D58" w:rsidRPr="00295068">
        <w:rPr>
          <w:rFonts w:cs="Times New Roman"/>
          <w:szCs w:val="28"/>
        </w:rPr>
        <w:t xml:space="preserve">Розничная торговля является одной из наиболее значимых отраслей экономики, обеспечивающей широкий ассортимент товаров для населения и бизнеса. </w:t>
      </w:r>
    </w:p>
    <w:p w14:paraId="3DC19E38" w14:textId="77777777" w:rsidR="00D70756" w:rsidRPr="0095515B" w:rsidRDefault="00D70756" w:rsidP="00DE15C5">
      <w:pPr>
        <w:tabs>
          <w:tab w:val="left" w:pos="993"/>
        </w:tabs>
        <w:spacing w:after="0" w:line="240" w:lineRule="auto"/>
        <w:ind w:firstLine="709"/>
        <w:jc w:val="both"/>
        <w:rPr>
          <w:rFonts w:eastAsia="Calibri" w:cs="Times New Roman"/>
          <w:color w:val="000000"/>
          <w:szCs w:val="28"/>
        </w:rPr>
      </w:pPr>
      <w:r w:rsidRPr="0095515B">
        <w:rPr>
          <w:rFonts w:eastAsia="Calibri" w:cs="Times New Roman"/>
          <w:color w:val="000000"/>
          <w:szCs w:val="28"/>
        </w:rPr>
        <w:t>Ключевые бизнес процессы розничного магазина:</w:t>
      </w:r>
    </w:p>
    <w:p w14:paraId="47DFAFF2" w14:textId="77777777" w:rsidR="00D70756" w:rsidRPr="0095515B" w:rsidRDefault="00D70756" w:rsidP="007A25D6">
      <w:pPr>
        <w:numPr>
          <w:ilvl w:val="0"/>
          <w:numId w:val="16"/>
        </w:numPr>
        <w:tabs>
          <w:tab w:val="left" w:pos="993"/>
        </w:tabs>
        <w:spacing w:after="0" w:line="240" w:lineRule="auto"/>
        <w:ind w:left="0" w:firstLine="709"/>
        <w:jc w:val="both"/>
        <w:rPr>
          <w:rFonts w:eastAsia="Calibri" w:cs="Times New Roman"/>
          <w:color w:val="000000"/>
          <w:szCs w:val="28"/>
        </w:rPr>
      </w:pPr>
      <w:r w:rsidRPr="0095515B">
        <w:rPr>
          <w:rFonts w:eastAsia="Calibri" w:cs="Times New Roman"/>
          <w:color w:val="000000"/>
          <w:szCs w:val="28"/>
        </w:rPr>
        <w:t xml:space="preserve">Заказ товара у поставщика. Данный процесс осуществляется с целью обеспечения магазина товарами для их последующей продажи. </w:t>
      </w:r>
    </w:p>
    <w:p w14:paraId="6B6DBC71" w14:textId="77777777" w:rsidR="00D70756" w:rsidRPr="0095515B" w:rsidRDefault="00D70756" w:rsidP="007A25D6">
      <w:pPr>
        <w:numPr>
          <w:ilvl w:val="0"/>
          <w:numId w:val="16"/>
        </w:numPr>
        <w:tabs>
          <w:tab w:val="left" w:pos="993"/>
        </w:tabs>
        <w:spacing w:after="0" w:line="240" w:lineRule="auto"/>
        <w:ind w:left="0" w:firstLine="709"/>
        <w:jc w:val="both"/>
        <w:rPr>
          <w:rFonts w:eastAsia="Calibri" w:cs="Times New Roman"/>
          <w:color w:val="000000"/>
          <w:szCs w:val="28"/>
        </w:rPr>
      </w:pPr>
      <w:r w:rsidRPr="0095515B">
        <w:rPr>
          <w:rFonts w:eastAsia="Calibri" w:cs="Times New Roman"/>
          <w:color w:val="000000"/>
          <w:szCs w:val="28"/>
        </w:rPr>
        <w:t>Реализация товара. Приобретение товара клиентом магазина осуществляется с помощью формирования заказа. Во время ожидания поставки клиент магазина может отслеживать статус заказа (этапы транспортировки, хранение товара на другом складе).</w:t>
      </w:r>
    </w:p>
    <w:p w14:paraId="44797508" w14:textId="77777777" w:rsidR="00D70756" w:rsidRPr="00D70756" w:rsidRDefault="00D70756" w:rsidP="007A25D6">
      <w:pPr>
        <w:numPr>
          <w:ilvl w:val="0"/>
          <w:numId w:val="16"/>
        </w:numPr>
        <w:tabs>
          <w:tab w:val="left" w:pos="993"/>
        </w:tabs>
        <w:spacing w:after="0" w:line="240" w:lineRule="auto"/>
        <w:ind w:left="0" w:firstLine="709"/>
        <w:jc w:val="both"/>
        <w:rPr>
          <w:rFonts w:eastAsia="Calibri" w:cs="Times New Roman"/>
          <w:color w:val="000000"/>
          <w:szCs w:val="28"/>
        </w:rPr>
      </w:pPr>
      <w:r w:rsidRPr="0095515B">
        <w:rPr>
          <w:rFonts w:eastAsia="Calibri" w:cs="Times New Roman"/>
          <w:color w:val="000000"/>
          <w:szCs w:val="28"/>
        </w:rPr>
        <w:t xml:space="preserve">Анализ заказов и продаж. Процесс анализа заказов и продаж в розничном магазине включает сбор и обработку данных о продажах, оценку эффективности товаров, выявление тенденций покупательского поведения и </w:t>
      </w:r>
      <w:r w:rsidRPr="0095515B">
        <w:rPr>
          <w:rFonts w:eastAsia="Calibri" w:cs="Times New Roman"/>
          <w:color w:val="000000"/>
          <w:szCs w:val="28"/>
        </w:rPr>
        <w:lastRenderedPageBreak/>
        <w:t>оптимизацию ассортимента. Это помогает принимать обоснованные решения для улучшения продаж и управления запасами.</w:t>
      </w:r>
    </w:p>
    <w:p w14:paraId="68E0A8C5" w14:textId="7C1626A7" w:rsidR="00B75D58" w:rsidRPr="00B75D58" w:rsidRDefault="00B75D58" w:rsidP="00DE15C5">
      <w:pPr>
        <w:spacing w:after="0" w:line="240" w:lineRule="auto"/>
        <w:ind w:firstLine="709"/>
        <w:jc w:val="both"/>
        <w:rPr>
          <w:rFonts w:cs="Times New Roman"/>
          <w:szCs w:val="28"/>
        </w:rPr>
      </w:pPr>
      <w:r w:rsidRPr="00295068">
        <w:rPr>
          <w:rFonts w:cs="Times New Roman"/>
          <w:szCs w:val="28"/>
        </w:rPr>
        <w:t xml:space="preserve">В условиях высокой конкуренции и быстрого развития технологий эффективное управление заказами и продажами становится ключевым фактором успешного ведения бизнеса. Владельцы магазинов сталкиваются с необходимостью оперативного контроля товарных остатков, своевременного пополнения ассортимента, анализа покупательского спроса и оптимизации логистических процессов. </w:t>
      </w:r>
      <w:r w:rsidRPr="00B75D58">
        <w:rPr>
          <w:rFonts w:cs="Times New Roman"/>
          <w:szCs w:val="28"/>
        </w:rPr>
        <w:t>В связи с этим возрастает потребность в специализированных программных средствах, способных автоматизировать учетно-аналитическую деятельность, минимизировать влияние человеческого фактора и повысить точность управления бизнес-процессами.</w:t>
      </w:r>
    </w:p>
    <w:p w14:paraId="345F834C" w14:textId="5BA16F64" w:rsidR="00D70756" w:rsidRDefault="00D70756" w:rsidP="00DE15C5">
      <w:pPr>
        <w:pStyle w:val="ad"/>
        <w:tabs>
          <w:tab w:val="left" w:pos="993"/>
        </w:tabs>
      </w:pPr>
      <w:r w:rsidRPr="00D70756">
        <w:t>Анализ заказов и анализ продаж являются важными инструментами для управления бизнесом. Анализ заказов направлен на изучение структуры спроса, временных характеристик выполнения заказов, частоты повторных заказов и эффективности поставщиков. Ключевыми показателями анализа заказов являются:</w:t>
      </w:r>
    </w:p>
    <w:p w14:paraId="348DEFD5" w14:textId="77777777" w:rsidR="00D70756" w:rsidRDefault="00D70756" w:rsidP="007A25D6">
      <w:pPr>
        <w:pStyle w:val="a3"/>
        <w:numPr>
          <w:ilvl w:val="0"/>
          <w:numId w:val="18"/>
        </w:numPr>
        <w:pBdr>
          <w:top w:val="nil"/>
          <w:left w:val="nil"/>
          <w:bottom w:val="nil"/>
          <w:right w:val="nil"/>
          <w:between w:val="nil"/>
        </w:pBdr>
        <w:tabs>
          <w:tab w:val="left" w:pos="993"/>
        </w:tabs>
        <w:spacing w:after="0" w:line="240" w:lineRule="auto"/>
        <w:ind w:left="0" w:firstLine="709"/>
        <w:jc w:val="both"/>
        <w:rPr>
          <w:rFonts w:eastAsia="Times New Roman" w:cs="Times New Roman"/>
          <w:color w:val="000000"/>
          <w:szCs w:val="28"/>
        </w:rPr>
      </w:pPr>
      <w:r>
        <w:rPr>
          <w:rFonts w:eastAsia="Times New Roman" w:cs="Times New Roman"/>
          <w:color w:val="000000"/>
          <w:szCs w:val="28"/>
        </w:rPr>
        <w:t>Конверсия продаж</w:t>
      </w:r>
      <w:r w:rsidRPr="001C76FF">
        <w:rPr>
          <w:rFonts w:eastAsia="Times New Roman" w:cs="Times New Roman"/>
          <w:color w:val="000000"/>
          <w:szCs w:val="28"/>
        </w:rPr>
        <w:t>: это процентное соотношение посетителей, совершивших покупку, к общему числу посетителей за определенный период. Этот показатель оценивает эффективность процесса продаж.</w:t>
      </w:r>
      <w:r>
        <w:rPr>
          <w:rFonts w:eastAsia="Times New Roman" w:cs="Times New Roman"/>
          <w:color w:val="000000"/>
          <w:szCs w:val="28"/>
        </w:rPr>
        <w:t xml:space="preserve"> Конверсия продаж считается по следующей формуле</w:t>
      </w:r>
    </w:p>
    <w:p w14:paraId="44368F4D" w14:textId="77777777" w:rsidR="00D70756" w:rsidRPr="0095515B" w:rsidRDefault="00D70756" w:rsidP="00DE15C5">
      <w:pPr>
        <w:pBdr>
          <w:top w:val="nil"/>
          <w:left w:val="nil"/>
          <w:bottom w:val="nil"/>
          <w:right w:val="nil"/>
          <w:between w:val="nil"/>
        </w:pBdr>
        <w:tabs>
          <w:tab w:val="left" w:pos="993"/>
        </w:tabs>
        <w:spacing w:after="0" w:line="240" w:lineRule="auto"/>
        <w:jc w:val="both"/>
        <w:rPr>
          <w:rFonts w:eastAsia="Times New Roman" w:cs="Times New Roman"/>
          <w:color w:val="000000"/>
          <w:szCs w:val="28"/>
        </w:rPr>
      </w:pPr>
    </w:p>
    <w:tbl>
      <w:tblPr>
        <w:tblStyle w:val="af"/>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D70756" w:rsidRPr="008D6457" w14:paraId="5FD8ACB7" w14:textId="77777777" w:rsidTr="00504B06">
        <w:tc>
          <w:tcPr>
            <w:tcW w:w="9067" w:type="dxa"/>
          </w:tcPr>
          <w:p w14:paraId="7C245D67" w14:textId="77777777" w:rsidR="00D70756" w:rsidRPr="00923E46" w:rsidRDefault="00D70756" w:rsidP="00DE15C5">
            <w:pPr>
              <w:contextualSpacing/>
              <w:jc w:val="center"/>
              <w:rPr>
                <w:szCs w:val="28"/>
              </w:rPr>
            </w:pPr>
            <m:oMathPara>
              <m:oMath>
                <m:r>
                  <w:rPr>
                    <w:rFonts w:ascii="Cambria Math" w:eastAsia="Cambria Math" w:hAnsi="Cambria Math" w:cs="Cambria Math"/>
                    <w:color w:val="000000"/>
                    <w:szCs w:val="28"/>
                  </w:rPr>
                  <m:t xml:space="preserve">Конверсия продаж= </m:t>
                </m:r>
                <m:f>
                  <m:fPr>
                    <m:ctrlPr>
                      <w:rPr>
                        <w:rFonts w:ascii="Cambria Math" w:eastAsia="Cambria Math" w:hAnsi="Cambria Math" w:cs="Cambria Math"/>
                        <w:i/>
                        <w:color w:val="000000"/>
                        <w:szCs w:val="28"/>
                      </w:rPr>
                    </m:ctrlPr>
                  </m:fPr>
                  <m:num>
                    <m:r>
                      <w:rPr>
                        <w:rFonts w:ascii="Cambria Math" w:eastAsia="Cambria Math" w:hAnsi="Cambria Math" w:cs="Cambria Math"/>
                        <w:color w:val="000000"/>
                        <w:szCs w:val="28"/>
                      </w:rPr>
                      <m:t>Число совершивших покупку</m:t>
                    </m:r>
                  </m:num>
                  <m:den>
                    <m:r>
                      <w:rPr>
                        <w:rFonts w:ascii="Cambria Math" w:eastAsia="Cambria Math" w:hAnsi="Cambria Math" w:cs="Cambria Math"/>
                        <w:color w:val="000000"/>
                        <w:szCs w:val="28"/>
                      </w:rPr>
                      <m:t xml:space="preserve">Число заинтересованных </m:t>
                    </m:r>
                  </m:den>
                </m:f>
                <m:r>
                  <w:rPr>
                    <w:rFonts w:ascii="Cambria Math" w:eastAsia="Cambria Math" w:hAnsi="Cambria Math" w:cs="Cambria Math"/>
                    <w:color w:val="000000"/>
                    <w:szCs w:val="28"/>
                  </w:rPr>
                  <m:t xml:space="preserve"> ×100%</m:t>
                </m:r>
                <m:r>
                  <m:rPr>
                    <m:sty m:val="p"/>
                  </m:rPr>
                  <w:rPr>
                    <w:rFonts w:ascii="Cambria Math" w:hAnsi="Cambria Math"/>
                    <w:szCs w:val="28"/>
                  </w:rPr>
                  <m:t>,</m:t>
                </m:r>
              </m:oMath>
            </m:oMathPara>
          </w:p>
        </w:tc>
        <w:tc>
          <w:tcPr>
            <w:tcW w:w="289" w:type="dxa"/>
            <w:vAlign w:val="center"/>
          </w:tcPr>
          <w:p w14:paraId="1A202FDB" w14:textId="5560EEA3" w:rsidR="00D70756" w:rsidRPr="008D6457" w:rsidRDefault="00D70756" w:rsidP="00DE15C5">
            <w:pPr>
              <w:pStyle w:val="af0"/>
              <w:jc w:val="right"/>
              <w:rPr>
                <w:szCs w:val="28"/>
              </w:rPr>
            </w:pPr>
            <w:r w:rsidRPr="008D6457">
              <w:rPr>
                <w:szCs w:val="28"/>
              </w:rPr>
              <w:t>(</w:t>
            </w:r>
            <w:r w:rsidR="00ED0FE3">
              <w:rPr>
                <w:szCs w:val="28"/>
              </w:rPr>
              <w:t>1</w:t>
            </w:r>
            <w:r w:rsidRPr="008D6457">
              <w:rPr>
                <w:szCs w:val="28"/>
              </w:rPr>
              <w:t>.</w:t>
            </w:r>
            <w:r>
              <w:rPr>
                <w:szCs w:val="28"/>
                <w:lang w:val="en-US"/>
              </w:rPr>
              <w:t>1</w:t>
            </w:r>
            <w:r w:rsidRPr="008D6457">
              <w:rPr>
                <w:szCs w:val="28"/>
              </w:rPr>
              <w:t>)</w:t>
            </w:r>
          </w:p>
        </w:tc>
      </w:tr>
    </w:tbl>
    <w:p w14:paraId="1666BF40" w14:textId="77777777" w:rsidR="00D70756" w:rsidRPr="00207876" w:rsidRDefault="00D70756" w:rsidP="00DE15C5">
      <w:pPr>
        <w:pBdr>
          <w:top w:val="nil"/>
          <w:left w:val="nil"/>
          <w:bottom w:val="nil"/>
          <w:right w:val="nil"/>
          <w:between w:val="nil"/>
        </w:pBdr>
        <w:tabs>
          <w:tab w:val="left" w:pos="993"/>
        </w:tabs>
        <w:spacing w:after="0" w:line="240" w:lineRule="auto"/>
        <w:jc w:val="both"/>
        <w:rPr>
          <w:rFonts w:eastAsia="Times New Roman" w:cs="Times New Roman"/>
          <w:color w:val="000000"/>
          <w:szCs w:val="28"/>
        </w:rPr>
      </w:pPr>
    </w:p>
    <w:p w14:paraId="7D5EE9D7" w14:textId="0C83008B" w:rsidR="00D70756" w:rsidRPr="00D70756" w:rsidRDefault="00D70756" w:rsidP="007A25D6">
      <w:pPr>
        <w:pStyle w:val="a3"/>
        <w:numPr>
          <w:ilvl w:val="0"/>
          <w:numId w:val="18"/>
        </w:numPr>
        <w:pBdr>
          <w:top w:val="nil"/>
          <w:left w:val="nil"/>
          <w:bottom w:val="nil"/>
          <w:right w:val="nil"/>
          <w:between w:val="nil"/>
        </w:pBdr>
        <w:tabs>
          <w:tab w:val="left" w:pos="993"/>
        </w:tabs>
        <w:spacing w:after="0" w:line="240" w:lineRule="auto"/>
        <w:ind w:left="0" w:firstLine="709"/>
        <w:jc w:val="both"/>
        <w:rPr>
          <w:rFonts w:eastAsia="Times New Roman" w:cs="Times New Roman"/>
          <w:color w:val="000000"/>
          <w:szCs w:val="28"/>
        </w:rPr>
      </w:pPr>
      <w:r>
        <w:rPr>
          <w:rFonts w:eastAsia="Times New Roman" w:cs="Times New Roman"/>
          <w:color w:val="000000"/>
          <w:szCs w:val="28"/>
        </w:rPr>
        <w:t>Среднее время выполнения заказа</w:t>
      </w:r>
      <w:r w:rsidRPr="009342DA">
        <w:rPr>
          <w:rFonts w:eastAsia="Times New Roman" w:cs="Times New Roman"/>
          <w:color w:val="000000"/>
          <w:szCs w:val="28"/>
        </w:rPr>
        <w:t>:</w:t>
      </w:r>
      <w:r>
        <w:rPr>
          <w:rFonts w:eastAsia="Times New Roman" w:cs="Times New Roman"/>
          <w:color w:val="000000"/>
          <w:szCs w:val="28"/>
        </w:rPr>
        <w:t xml:space="preserve"> средний показатель разницы времени с момента размещения заказа до его завершения.</w:t>
      </w:r>
    </w:p>
    <w:p w14:paraId="1A216E66" w14:textId="0FB9A843" w:rsidR="00D70756" w:rsidRDefault="00D70756" w:rsidP="00DE15C5">
      <w:pPr>
        <w:pStyle w:val="ad"/>
        <w:tabs>
          <w:tab w:val="left" w:pos="993"/>
        </w:tabs>
      </w:pPr>
      <w:r w:rsidRPr="00D70756">
        <w:t>Анализ продаж ориентирован на изучение тенденций в покупательском спросе, прибыльности товаров, сезонных колебаний и эффективности маркетинговых стратегий. Основные аналитические показатели:</w:t>
      </w:r>
    </w:p>
    <w:p w14:paraId="2D5B5A59" w14:textId="77777777" w:rsidR="00D70756" w:rsidRDefault="00D70756" w:rsidP="00DE15C5">
      <w:pPr>
        <w:pStyle w:val="ad"/>
        <w:tabs>
          <w:tab w:val="left" w:pos="993"/>
        </w:tabs>
      </w:pPr>
    </w:p>
    <w:p w14:paraId="48E4A4AD" w14:textId="77777777" w:rsidR="00B75D58" w:rsidRDefault="00B75D58" w:rsidP="007A25D6">
      <w:pPr>
        <w:pStyle w:val="ad"/>
        <w:numPr>
          <w:ilvl w:val="0"/>
          <w:numId w:val="17"/>
        </w:numPr>
        <w:tabs>
          <w:tab w:val="left" w:pos="993"/>
        </w:tabs>
        <w:ind w:left="0" w:firstLine="709"/>
      </w:pPr>
      <w:r>
        <w:t>Выручка от продаж</w:t>
      </w:r>
      <w:r w:rsidRPr="00A70308">
        <w:t>: сумма средств, полученных торговой организацией, продавцом от продажи партии товара за определенный период времени</w:t>
      </w:r>
      <w:r>
        <w:t>. Выручка рассчитывается по следующей формуле</w:t>
      </w:r>
    </w:p>
    <w:p w14:paraId="068E57EB" w14:textId="77777777" w:rsidR="00B75D58" w:rsidRPr="00A70308" w:rsidRDefault="00B75D58" w:rsidP="00DE15C5">
      <w:pPr>
        <w:pStyle w:val="ad"/>
        <w:tabs>
          <w:tab w:val="left" w:pos="993"/>
        </w:tabs>
      </w:pPr>
    </w:p>
    <w:tbl>
      <w:tblPr>
        <w:tblStyle w:val="af"/>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B75D58" w:rsidRPr="008D6457" w14:paraId="32D6E989" w14:textId="77777777" w:rsidTr="00B75D58">
        <w:tc>
          <w:tcPr>
            <w:tcW w:w="9067" w:type="dxa"/>
          </w:tcPr>
          <w:p w14:paraId="1DCF8866" w14:textId="77777777" w:rsidR="00B75D58" w:rsidRPr="00923E46" w:rsidRDefault="00B75D58" w:rsidP="00DE15C5">
            <w:pPr>
              <w:contextualSpacing/>
              <w:jc w:val="center"/>
              <w:rPr>
                <w:szCs w:val="28"/>
              </w:rPr>
            </w:pPr>
            <m:oMathPara>
              <m:oMath>
                <m:r>
                  <w:rPr>
                    <w:rFonts w:ascii="Cambria Math" w:eastAsia="Cambria Math" w:hAnsi="Cambria Math" w:cs="Cambria Math"/>
                    <w:color w:val="000000"/>
                    <w:szCs w:val="28"/>
                  </w:rPr>
                  <m:t xml:space="preserve">Выручка от продаж= </m:t>
                </m:r>
                <m:nary>
                  <m:naryPr>
                    <m:chr m:val="∑"/>
                    <m:ctrlPr>
                      <w:rPr>
                        <w:rFonts w:ascii="Cambria Math" w:eastAsia="Cambria Math" w:hAnsi="Cambria Math" w:cs="Cambria Math"/>
                        <w:color w:val="000000"/>
                        <w:szCs w:val="28"/>
                      </w:rPr>
                    </m:ctrlPr>
                  </m:naryPr>
                  <m:sub>
                    <m:r>
                      <w:rPr>
                        <w:rFonts w:ascii="Cambria Math" w:eastAsia="Cambria Math" w:hAnsi="Cambria Math" w:cs="Cambria Math"/>
                        <w:color w:val="000000"/>
                        <w:szCs w:val="28"/>
                      </w:rPr>
                      <m:t>i=1</m:t>
                    </m:r>
                  </m:sub>
                  <m:sup>
                    <m:r>
                      <w:rPr>
                        <w:rFonts w:ascii="Cambria Math" w:eastAsia="Cambria Math" w:hAnsi="Cambria Math" w:cs="Cambria Math"/>
                        <w:color w:val="000000"/>
                        <w:szCs w:val="28"/>
                      </w:rPr>
                      <m:t>n</m:t>
                    </m:r>
                  </m:sup>
                  <m:e>
                    <m:r>
                      <w:rPr>
                        <w:rFonts w:ascii="Cambria Math" w:eastAsia="Cambria Math" w:hAnsi="Cambria Math" w:cs="Cambria Math"/>
                        <w:color w:val="000000"/>
                        <w:szCs w:val="28"/>
                      </w:rPr>
                      <m:t>(</m:t>
                    </m:r>
                    <m:sSub>
                      <m:sSubPr>
                        <m:ctrlPr>
                          <w:rPr>
                            <w:rFonts w:ascii="Cambria Math" w:eastAsia="Cambria Math" w:hAnsi="Cambria Math" w:cs="Cambria Math"/>
                            <w:color w:val="000000"/>
                            <w:szCs w:val="28"/>
                          </w:rPr>
                        </m:ctrlPr>
                      </m:sSubPr>
                      <m:e>
                        <m:r>
                          <w:rPr>
                            <w:rFonts w:ascii="Cambria Math" w:eastAsia="Cambria Math" w:hAnsi="Cambria Math" w:cs="Cambria Math"/>
                            <w:color w:val="000000"/>
                            <w:szCs w:val="28"/>
                          </w:rPr>
                          <m:t>P</m:t>
                        </m:r>
                      </m:e>
                      <m:sub>
                        <m:r>
                          <w:rPr>
                            <w:rFonts w:ascii="Cambria Math" w:eastAsia="Cambria Math" w:hAnsi="Cambria Math" w:cs="Cambria Math"/>
                            <w:color w:val="000000"/>
                            <w:szCs w:val="28"/>
                          </w:rPr>
                          <m:t>i</m:t>
                        </m:r>
                      </m:sub>
                    </m:sSub>
                    <m:r>
                      <w:rPr>
                        <w:rFonts w:ascii="Cambria Math" w:eastAsia="Cambria Math" w:hAnsi="Cambria Math" w:cs="Cambria Math"/>
                        <w:color w:val="000000"/>
                        <w:szCs w:val="28"/>
                      </w:rPr>
                      <m:t xml:space="preserve"> × </m:t>
                    </m:r>
                    <m:sSub>
                      <m:sSubPr>
                        <m:ctrlPr>
                          <w:rPr>
                            <w:rFonts w:ascii="Cambria Math" w:eastAsia="Cambria Math" w:hAnsi="Cambria Math" w:cs="Cambria Math"/>
                            <w:color w:val="000000"/>
                            <w:szCs w:val="28"/>
                          </w:rPr>
                        </m:ctrlPr>
                      </m:sSubPr>
                      <m:e>
                        <m:r>
                          <w:rPr>
                            <w:rFonts w:ascii="Cambria Math" w:eastAsia="Cambria Math" w:hAnsi="Cambria Math" w:cs="Cambria Math"/>
                            <w:color w:val="000000"/>
                            <w:szCs w:val="28"/>
                          </w:rPr>
                          <m:t>Q</m:t>
                        </m:r>
                      </m:e>
                      <m:sub>
                        <m:r>
                          <w:rPr>
                            <w:rFonts w:ascii="Cambria Math" w:eastAsia="Cambria Math" w:hAnsi="Cambria Math" w:cs="Cambria Math"/>
                            <w:color w:val="000000"/>
                            <w:szCs w:val="28"/>
                          </w:rPr>
                          <m:t>i</m:t>
                        </m:r>
                      </m:sub>
                    </m:sSub>
                    <m:r>
                      <w:rPr>
                        <w:rFonts w:ascii="Cambria Math" w:eastAsia="Cambria Math" w:hAnsi="Cambria Math" w:cs="Cambria Math"/>
                        <w:color w:val="000000"/>
                        <w:szCs w:val="28"/>
                      </w:rPr>
                      <m:t>)</m:t>
                    </m:r>
                  </m:e>
                </m:nary>
                <m:r>
                  <m:rPr>
                    <m:sty m:val="p"/>
                  </m:rPr>
                  <w:rPr>
                    <w:rFonts w:ascii="Cambria Math" w:hAnsi="Cambria Math"/>
                    <w:szCs w:val="28"/>
                  </w:rPr>
                  <m:t>,</m:t>
                </m:r>
              </m:oMath>
            </m:oMathPara>
          </w:p>
        </w:tc>
        <w:tc>
          <w:tcPr>
            <w:tcW w:w="289" w:type="dxa"/>
            <w:vAlign w:val="center"/>
          </w:tcPr>
          <w:p w14:paraId="3DB0631B" w14:textId="62159341" w:rsidR="00B75D58" w:rsidRPr="008D6457" w:rsidRDefault="00B75D58" w:rsidP="00DE15C5">
            <w:pPr>
              <w:pStyle w:val="af0"/>
              <w:jc w:val="right"/>
              <w:rPr>
                <w:szCs w:val="28"/>
              </w:rPr>
            </w:pPr>
            <w:r w:rsidRPr="008D6457">
              <w:rPr>
                <w:szCs w:val="28"/>
              </w:rPr>
              <w:t>(</w:t>
            </w:r>
            <w:r w:rsidR="00ED0FE3">
              <w:rPr>
                <w:szCs w:val="28"/>
              </w:rPr>
              <w:t>1</w:t>
            </w:r>
            <w:r w:rsidRPr="008D6457">
              <w:rPr>
                <w:szCs w:val="28"/>
              </w:rPr>
              <w:t>.</w:t>
            </w:r>
            <w:r w:rsidR="00D70756">
              <w:rPr>
                <w:szCs w:val="28"/>
                <w:lang w:val="en-US"/>
              </w:rPr>
              <w:t>2</w:t>
            </w:r>
            <w:r w:rsidRPr="008D6457">
              <w:rPr>
                <w:szCs w:val="28"/>
              </w:rPr>
              <w:t>)</w:t>
            </w:r>
          </w:p>
        </w:tc>
      </w:tr>
    </w:tbl>
    <w:p w14:paraId="79CA07BB" w14:textId="77777777" w:rsidR="00B75D58" w:rsidRDefault="00B75D58" w:rsidP="00DE15C5">
      <w:pPr>
        <w:spacing w:after="0" w:line="240" w:lineRule="auto"/>
        <w:rPr>
          <w:rFonts w:cs="Times New Roman"/>
          <w:szCs w:val="28"/>
        </w:rPr>
      </w:pPr>
    </w:p>
    <w:p w14:paraId="56977E67" w14:textId="455B0901" w:rsidR="00B75D58" w:rsidRDefault="00B75D58" w:rsidP="00DE15C5">
      <w:pPr>
        <w:pBdr>
          <w:top w:val="nil"/>
          <w:left w:val="nil"/>
          <w:bottom w:val="nil"/>
          <w:right w:val="nil"/>
          <w:between w:val="nil"/>
        </w:pBdr>
        <w:tabs>
          <w:tab w:val="left" w:pos="993"/>
        </w:tabs>
        <w:spacing w:after="0" w:line="240" w:lineRule="auto"/>
        <w:rPr>
          <w:rFonts w:eastAsia="Times New Roman" w:cs="Times New Roman"/>
          <w:color w:val="000000"/>
          <w:szCs w:val="28"/>
        </w:rPr>
      </w:pPr>
      <w:r w:rsidRPr="0095515B">
        <w:rPr>
          <w:rFonts w:eastAsia="Times New Roman" w:cs="Times New Roman"/>
          <w:color w:val="000000"/>
          <w:szCs w:val="28"/>
        </w:rPr>
        <w:t xml:space="preserve">где </w:t>
      </w:r>
      <m:oMath>
        <m:sSub>
          <m:sSubPr>
            <m:ctrlPr>
              <w:rPr>
                <w:rFonts w:ascii="Cambria Math" w:eastAsia="Cambria Math" w:hAnsi="Cambria Math" w:cs="Cambria Math"/>
                <w:color w:val="000000"/>
                <w:szCs w:val="28"/>
              </w:rPr>
            </m:ctrlPr>
          </m:sSubPr>
          <m:e>
            <m:r>
              <w:rPr>
                <w:rFonts w:ascii="Cambria Math" w:eastAsia="Cambria Math" w:hAnsi="Cambria Math" w:cs="Cambria Math"/>
                <w:color w:val="000000"/>
                <w:szCs w:val="28"/>
              </w:rPr>
              <m:t>P</m:t>
            </m:r>
          </m:e>
          <m:sub>
            <m:r>
              <w:rPr>
                <w:rFonts w:ascii="Cambria Math" w:eastAsia="Cambria Math" w:hAnsi="Cambria Math" w:cs="Cambria Math"/>
                <w:color w:val="000000"/>
                <w:szCs w:val="28"/>
              </w:rPr>
              <m:t>i</m:t>
            </m:r>
          </m:sub>
        </m:sSub>
      </m:oMath>
      <w:r w:rsidRPr="0095515B">
        <w:rPr>
          <w:rFonts w:eastAsia="Times New Roman" w:cs="Times New Roman"/>
          <w:color w:val="000000"/>
          <w:szCs w:val="28"/>
        </w:rPr>
        <w:t xml:space="preserve"> – цена </w:t>
      </w:r>
      <w:r w:rsidRPr="00E10E00">
        <w:rPr>
          <w:rFonts w:eastAsia="Times New Roman" w:cs="Times New Roman"/>
          <w:i/>
          <w:iCs/>
          <w:color w:val="000000"/>
          <w:szCs w:val="28"/>
          <w:lang w:val="en-US"/>
        </w:rPr>
        <w:t>i</w:t>
      </w:r>
      <w:r w:rsidRPr="0095515B">
        <w:rPr>
          <w:rFonts w:eastAsia="Times New Roman" w:cs="Times New Roman"/>
          <w:color w:val="000000"/>
          <w:szCs w:val="28"/>
        </w:rPr>
        <w:t xml:space="preserve">-го товара, </w:t>
      </w:r>
      <m:oMath>
        <m:sSub>
          <m:sSubPr>
            <m:ctrlPr>
              <w:rPr>
                <w:rFonts w:ascii="Cambria Math" w:eastAsia="Cambria Math" w:hAnsi="Cambria Math" w:cs="Cambria Math"/>
                <w:color w:val="000000"/>
                <w:szCs w:val="28"/>
              </w:rPr>
            </m:ctrlPr>
          </m:sSubPr>
          <m:e>
            <m:r>
              <w:rPr>
                <w:rFonts w:ascii="Cambria Math" w:eastAsia="Cambria Math" w:hAnsi="Cambria Math" w:cs="Cambria Math"/>
                <w:color w:val="000000"/>
                <w:szCs w:val="28"/>
              </w:rPr>
              <m:t>Q</m:t>
            </m:r>
          </m:e>
          <m:sub>
            <m:r>
              <w:rPr>
                <w:rFonts w:ascii="Cambria Math" w:eastAsia="Cambria Math" w:hAnsi="Cambria Math" w:cs="Cambria Math"/>
                <w:color w:val="000000"/>
                <w:szCs w:val="28"/>
              </w:rPr>
              <m:t>i</m:t>
            </m:r>
          </m:sub>
        </m:sSub>
      </m:oMath>
      <w:r w:rsidRPr="0095515B">
        <w:rPr>
          <w:rFonts w:eastAsia="Times New Roman" w:cs="Times New Roman"/>
          <w:color w:val="000000"/>
          <w:szCs w:val="28"/>
        </w:rPr>
        <w:t xml:space="preserve"> – количество </w:t>
      </w:r>
      <w:r w:rsidRPr="00E10E00">
        <w:rPr>
          <w:rFonts w:eastAsia="Times New Roman" w:cs="Times New Roman"/>
          <w:i/>
          <w:iCs/>
          <w:color w:val="000000"/>
          <w:szCs w:val="28"/>
          <w:lang w:val="en-US"/>
        </w:rPr>
        <w:t>i</w:t>
      </w:r>
      <w:r w:rsidRPr="0095515B">
        <w:rPr>
          <w:rFonts w:eastAsia="Times New Roman" w:cs="Times New Roman"/>
          <w:color w:val="000000"/>
          <w:szCs w:val="28"/>
        </w:rPr>
        <w:t>-го проданного товара</w:t>
      </w:r>
    </w:p>
    <w:p w14:paraId="50753C49" w14:textId="77777777" w:rsidR="00D70756" w:rsidRPr="0095515B" w:rsidRDefault="00D70756" w:rsidP="00DE15C5">
      <w:pPr>
        <w:pBdr>
          <w:top w:val="nil"/>
          <w:left w:val="nil"/>
          <w:bottom w:val="nil"/>
          <w:right w:val="nil"/>
          <w:between w:val="nil"/>
        </w:pBdr>
        <w:tabs>
          <w:tab w:val="left" w:pos="993"/>
        </w:tabs>
        <w:spacing w:after="0" w:line="240" w:lineRule="auto"/>
        <w:rPr>
          <w:rFonts w:eastAsia="Times New Roman" w:cs="Times New Roman"/>
          <w:color w:val="000000"/>
          <w:szCs w:val="28"/>
        </w:rPr>
      </w:pPr>
    </w:p>
    <w:p w14:paraId="0CD91DCC" w14:textId="77777777" w:rsidR="00B75D58" w:rsidRPr="008A497F" w:rsidRDefault="00B75D58" w:rsidP="007A25D6">
      <w:pPr>
        <w:pStyle w:val="a3"/>
        <w:numPr>
          <w:ilvl w:val="0"/>
          <w:numId w:val="24"/>
        </w:numPr>
        <w:pBdr>
          <w:top w:val="nil"/>
          <w:left w:val="nil"/>
          <w:bottom w:val="nil"/>
          <w:right w:val="nil"/>
          <w:between w:val="nil"/>
        </w:pBdr>
        <w:tabs>
          <w:tab w:val="left" w:pos="851"/>
        </w:tabs>
        <w:spacing w:after="0" w:line="240" w:lineRule="auto"/>
        <w:ind w:left="0" w:firstLine="709"/>
        <w:rPr>
          <w:rFonts w:eastAsia="Times New Roman" w:cs="Times New Roman"/>
          <w:color w:val="000000"/>
          <w:szCs w:val="28"/>
        </w:rPr>
      </w:pPr>
      <w:r>
        <w:rPr>
          <w:rFonts w:eastAsia="Times New Roman" w:cs="Times New Roman"/>
          <w:color w:val="000000"/>
          <w:szCs w:val="28"/>
        </w:rPr>
        <w:t>Объем продаж</w:t>
      </w:r>
      <w:r w:rsidRPr="009342DA">
        <w:rPr>
          <w:rFonts w:eastAsia="Times New Roman" w:cs="Times New Roman"/>
          <w:color w:val="000000"/>
          <w:szCs w:val="28"/>
        </w:rPr>
        <w:t xml:space="preserve">: </w:t>
      </w:r>
      <w:r>
        <w:rPr>
          <w:rFonts w:eastAsia="Times New Roman" w:cs="Times New Roman"/>
          <w:color w:val="000000"/>
          <w:szCs w:val="28"/>
        </w:rPr>
        <w:t>количество проданных товаров за определенный период.</w:t>
      </w:r>
    </w:p>
    <w:p w14:paraId="0058CF90" w14:textId="77777777" w:rsidR="00B75D58" w:rsidRPr="009E6FF5" w:rsidRDefault="00B75D58" w:rsidP="007A25D6">
      <w:pPr>
        <w:pStyle w:val="a3"/>
        <w:numPr>
          <w:ilvl w:val="0"/>
          <w:numId w:val="24"/>
        </w:numPr>
        <w:pBdr>
          <w:top w:val="nil"/>
          <w:left w:val="nil"/>
          <w:bottom w:val="nil"/>
          <w:right w:val="nil"/>
          <w:between w:val="nil"/>
        </w:pBdr>
        <w:tabs>
          <w:tab w:val="left" w:pos="993"/>
        </w:tabs>
        <w:spacing w:after="0" w:line="240" w:lineRule="auto"/>
        <w:ind w:left="0" w:firstLine="709"/>
        <w:jc w:val="both"/>
        <w:rPr>
          <w:rFonts w:eastAsia="Times New Roman" w:cs="Times New Roman"/>
          <w:color w:val="000000"/>
          <w:szCs w:val="28"/>
        </w:rPr>
      </w:pPr>
      <w:r>
        <w:rPr>
          <w:rFonts w:eastAsia="Times New Roman" w:cs="Times New Roman"/>
          <w:color w:val="000000"/>
          <w:szCs w:val="28"/>
        </w:rPr>
        <w:lastRenderedPageBreak/>
        <w:t>Маржинальная прибыль</w:t>
      </w:r>
      <w:r w:rsidRPr="00433036">
        <w:rPr>
          <w:rFonts w:eastAsia="Times New Roman" w:cs="Times New Roman"/>
          <w:color w:val="000000"/>
          <w:szCs w:val="28"/>
        </w:rPr>
        <w:t>: разница между выручкой от реализации и переменными издержками за конкретный объем продукции, проданной компанией.</w:t>
      </w:r>
      <w:r>
        <w:rPr>
          <w:rFonts w:eastAsia="Times New Roman" w:cs="Times New Roman"/>
          <w:color w:val="000000"/>
          <w:szCs w:val="28"/>
        </w:rPr>
        <w:t xml:space="preserve"> Маржинальная прибыль рассчитывается по следующей формуле</w:t>
      </w:r>
      <w:r w:rsidRPr="00A112DF">
        <w:rPr>
          <w:rFonts w:eastAsia="Times New Roman" w:cs="Times New Roman"/>
          <w:color w:val="000000"/>
          <w:szCs w:val="28"/>
        </w:rPr>
        <w:t xml:space="preserve"> </w:t>
      </w:r>
    </w:p>
    <w:p w14:paraId="6A1F807B" w14:textId="77777777" w:rsidR="00B75D58" w:rsidRPr="009E6FF5" w:rsidRDefault="00B75D58" w:rsidP="00DE15C5">
      <w:pPr>
        <w:pBdr>
          <w:top w:val="nil"/>
          <w:left w:val="nil"/>
          <w:bottom w:val="nil"/>
          <w:right w:val="nil"/>
          <w:between w:val="nil"/>
        </w:pBdr>
        <w:tabs>
          <w:tab w:val="left" w:pos="993"/>
        </w:tabs>
        <w:spacing w:after="0" w:line="240" w:lineRule="auto"/>
        <w:jc w:val="both"/>
        <w:rPr>
          <w:rFonts w:eastAsia="Times New Roman" w:cs="Times New Roman"/>
          <w:color w:val="000000"/>
          <w:szCs w:val="28"/>
        </w:rPr>
      </w:pPr>
    </w:p>
    <w:tbl>
      <w:tblPr>
        <w:tblStyle w:val="af"/>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B75D58" w:rsidRPr="008D6457" w14:paraId="2A062820" w14:textId="77777777" w:rsidTr="00B75D58">
        <w:tc>
          <w:tcPr>
            <w:tcW w:w="9067" w:type="dxa"/>
          </w:tcPr>
          <w:p w14:paraId="5590DF3A" w14:textId="77777777" w:rsidR="00B75D58" w:rsidRPr="00923E46" w:rsidRDefault="00B75D58" w:rsidP="00DE15C5">
            <w:pPr>
              <w:contextualSpacing/>
              <w:jc w:val="center"/>
              <w:rPr>
                <w:szCs w:val="28"/>
              </w:rPr>
            </w:pPr>
            <m:oMathPara>
              <m:oMath>
                <m:r>
                  <w:rPr>
                    <w:rFonts w:ascii="Cambria Math" w:eastAsia="Cambria Math" w:hAnsi="Cambria Math" w:cs="Cambria Math"/>
                    <w:color w:val="000000"/>
                    <w:szCs w:val="28"/>
                  </w:rPr>
                  <m:t xml:space="preserve">Маржинальная прибыль= </m:t>
                </m:r>
                <m:r>
                  <m:rPr>
                    <m:sty m:val="p"/>
                  </m:rPr>
                  <w:rPr>
                    <w:rFonts w:ascii="Cambria Math" w:eastAsia="Cambria Math" w:hAnsi="Cambria Math" w:cs="Cambria Math"/>
                    <w:color w:val="000000"/>
                    <w:szCs w:val="28"/>
                  </w:rPr>
                  <m:t>Выручка-Переменные издержки</m:t>
                </m:r>
                <m:r>
                  <m:rPr>
                    <m:sty m:val="p"/>
                  </m:rPr>
                  <w:rPr>
                    <w:rFonts w:ascii="Cambria Math" w:hAnsi="Cambria Math"/>
                    <w:szCs w:val="28"/>
                  </w:rPr>
                  <m:t>,</m:t>
                </m:r>
              </m:oMath>
            </m:oMathPara>
          </w:p>
        </w:tc>
        <w:tc>
          <w:tcPr>
            <w:tcW w:w="289" w:type="dxa"/>
            <w:vAlign w:val="center"/>
          </w:tcPr>
          <w:p w14:paraId="31D0958E" w14:textId="56A27A6F" w:rsidR="00B75D58" w:rsidRPr="008D6457" w:rsidRDefault="00B75D58" w:rsidP="00DE15C5">
            <w:pPr>
              <w:pStyle w:val="af0"/>
              <w:jc w:val="right"/>
              <w:rPr>
                <w:szCs w:val="28"/>
              </w:rPr>
            </w:pPr>
            <w:r w:rsidRPr="008D6457">
              <w:rPr>
                <w:szCs w:val="28"/>
              </w:rPr>
              <w:t>(</w:t>
            </w:r>
            <w:r w:rsidR="00ED0FE3">
              <w:rPr>
                <w:szCs w:val="28"/>
              </w:rPr>
              <w:t>1</w:t>
            </w:r>
            <w:r w:rsidRPr="008D6457">
              <w:rPr>
                <w:szCs w:val="28"/>
              </w:rPr>
              <w:t>.</w:t>
            </w:r>
            <w:r w:rsidR="00D70756">
              <w:rPr>
                <w:szCs w:val="28"/>
                <w:lang w:val="en-US"/>
              </w:rPr>
              <w:t>3</w:t>
            </w:r>
            <w:r w:rsidRPr="008D6457">
              <w:rPr>
                <w:szCs w:val="28"/>
              </w:rPr>
              <w:t>)</w:t>
            </w:r>
          </w:p>
        </w:tc>
      </w:tr>
    </w:tbl>
    <w:p w14:paraId="493E2EAA" w14:textId="77777777" w:rsidR="00B75D58" w:rsidRPr="009E6FF5" w:rsidRDefault="00B75D58" w:rsidP="00DE15C5">
      <w:pPr>
        <w:pBdr>
          <w:top w:val="nil"/>
          <w:left w:val="nil"/>
          <w:bottom w:val="nil"/>
          <w:right w:val="nil"/>
          <w:between w:val="nil"/>
        </w:pBdr>
        <w:tabs>
          <w:tab w:val="left" w:pos="993"/>
        </w:tabs>
        <w:spacing w:after="0" w:line="240" w:lineRule="auto"/>
        <w:rPr>
          <w:rFonts w:eastAsia="Times New Roman" w:cs="Times New Roman"/>
          <w:color w:val="000000"/>
          <w:szCs w:val="28"/>
        </w:rPr>
      </w:pPr>
    </w:p>
    <w:p w14:paraId="7190FDD5" w14:textId="2FF4A5F5" w:rsidR="00B75D58" w:rsidRDefault="00B75D58" w:rsidP="00DE15C5">
      <w:pPr>
        <w:pStyle w:val="a3"/>
        <w:pBdr>
          <w:top w:val="nil"/>
          <w:left w:val="nil"/>
          <w:bottom w:val="nil"/>
          <w:right w:val="nil"/>
          <w:between w:val="nil"/>
        </w:pBdr>
        <w:tabs>
          <w:tab w:val="left" w:pos="993"/>
        </w:tabs>
        <w:spacing w:after="0" w:line="240" w:lineRule="auto"/>
        <w:ind w:left="0"/>
        <w:rPr>
          <w:rFonts w:eastAsia="Times New Roman" w:cs="Times New Roman"/>
          <w:color w:val="000000"/>
          <w:szCs w:val="28"/>
        </w:rPr>
      </w:pPr>
      <w:r>
        <w:rPr>
          <w:rFonts w:eastAsia="Times New Roman" w:cs="Times New Roman"/>
          <w:color w:val="000000"/>
          <w:szCs w:val="28"/>
        </w:rPr>
        <w:t xml:space="preserve">где </w:t>
      </w:r>
      <m:oMath>
        <m:r>
          <m:rPr>
            <m:sty m:val="p"/>
          </m:rPr>
          <w:rPr>
            <w:rFonts w:ascii="Cambria Math" w:eastAsia="Cambria Math" w:hAnsi="Cambria Math" w:cs="Cambria Math"/>
            <w:color w:val="000000"/>
            <w:szCs w:val="28"/>
          </w:rPr>
          <m:t>Переменные издержки</m:t>
        </m:r>
      </m:oMath>
      <w:r>
        <w:rPr>
          <w:rFonts w:eastAsia="Times New Roman" w:cs="Times New Roman"/>
          <w:color w:val="000000"/>
          <w:szCs w:val="28"/>
        </w:rPr>
        <w:t xml:space="preserve"> –</w:t>
      </w:r>
      <w:r w:rsidRPr="00F134B9">
        <w:rPr>
          <w:rFonts w:eastAsia="Times New Roman" w:cs="Times New Roman"/>
          <w:color w:val="000000"/>
          <w:szCs w:val="28"/>
        </w:rPr>
        <w:t xml:space="preserve"> траты, кото</w:t>
      </w:r>
      <w:r>
        <w:rPr>
          <w:rFonts w:eastAsia="Times New Roman" w:cs="Times New Roman"/>
          <w:color w:val="000000"/>
          <w:szCs w:val="28"/>
        </w:rPr>
        <w:t>рые напрямую зависят от объемов продаж</w:t>
      </w:r>
      <w:r w:rsidRPr="00F134B9">
        <w:rPr>
          <w:rFonts w:eastAsia="Times New Roman" w:cs="Times New Roman"/>
          <w:color w:val="000000"/>
          <w:szCs w:val="28"/>
        </w:rPr>
        <w:t>.</w:t>
      </w:r>
      <w:r>
        <w:rPr>
          <w:rFonts w:eastAsia="Times New Roman" w:cs="Times New Roman"/>
          <w:color w:val="000000"/>
          <w:szCs w:val="28"/>
        </w:rPr>
        <w:t xml:space="preserve"> </w:t>
      </w:r>
    </w:p>
    <w:p w14:paraId="578F85F6" w14:textId="77777777" w:rsidR="00D70756" w:rsidRPr="00BD74F9" w:rsidRDefault="00D70756" w:rsidP="00DE15C5">
      <w:pPr>
        <w:pStyle w:val="a3"/>
        <w:pBdr>
          <w:top w:val="nil"/>
          <w:left w:val="nil"/>
          <w:bottom w:val="nil"/>
          <w:right w:val="nil"/>
          <w:between w:val="nil"/>
        </w:pBdr>
        <w:tabs>
          <w:tab w:val="left" w:pos="993"/>
        </w:tabs>
        <w:spacing w:after="0" w:line="240" w:lineRule="auto"/>
        <w:ind w:left="0"/>
        <w:rPr>
          <w:rFonts w:eastAsia="Times New Roman" w:cs="Times New Roman"/>
          <w:color w:val="000000"/>
          <w:szCs w:val="28"/>
        </w:rPr>
      </w:pPr>
    </w:p>
    <w:p w14:paraId="6266B88E" w14:textId="77777777" w:rsidR="00B75D58" w:rsidRPr="00396BEE" w:rsidRDefault="00B75D58" w:rsidP="007A25D6">
      <w:pPr>
        <w:pStyle w:val="a3"/>
        <w:numPr>
          <w:ilvl w:val="0"/>
          <w:numId w:val="24"/>
        </w:numPr>
        <w:pBdr>
          <w:top w:val="nil"/>
          <w:left w:val="nil"/>
          <w:bottom w:val="nil"/>
          <w:right w:val="nil"/>
          <w:between w:val="nil"/>
        </w:pBdr>
        <w:tabs>
          <w:tab w:val="left" w:pos="993"/>
        </w:tabs>
        <w:spacing w:after="0" w:line="240" w:lineRule="auto"/>
        <w:ind w:left="0" w:firstLine="709"/>
        <w:jc w:val="both"/>
        <w:rPr>
          <w:rFonts w:eastAsia="Times New Roman" w:cs="Times New Roman"/>
          <w:color w:val="000000"/>
          <w:szCs w:val="28"/>
        </w:rPr>
      </w:pPr>
      <w:r>
        <w:rPr>
          <w:rFonts w:eastAsia="Times New Roman" w:cs="Times New Roman"/>
          <w:color w:val="000000"/>
          <w:szCs w:val="28"/>
        </w:rPr>
        <w:t>Средний чек</w:t>
      </w:r>
      <w:r w:rsidRPr="00396BEE">
        <w:rPr>
          <w:rFonts w:eastAsia="Times New Roman" w:cs="Times New Roman"/>
          <w:color w:val="000000"/>
          <w:szCs w:val="28"/>
        </w:rPr>
        <w:t>: это средняя сумма денег, которую клиенты компании тратят за одну покупку.</w:t>
      </w:r>
      <w:r>
        <w:rPr>
          <w:rFonts w:eastAsia="Times New Roman" w:cs="Times New Roman"/>
          <w:color w:val="000000"/>
          <w:szCs w:val="28"/>
        </w:rPr>
        <w:t xml:space="preserve"> Средний чек рассчитывается по следующей формуле</w:t>
      </w:r>
      <w:r>
        <w:rPr>
          <w:rFonts w:eastAsia="Times New Roman" w:cs="Times New Roman"/>
          <w:color w:val="000000"/>
          <w:szCs w:val="28"/>
          <w:lang w:val="en-US"/>
        </w:rPr>
        <w:t xml:space="preserve"> </w:t>
      </w:r>
    </w:p>
    <w:p w14:paraId="19C31A3F" w14:textId="77777777" w:rsidR="00B75D58" w:rsidRDefault="00B75D58" w:rsidP="00DE15C5">
      <w:pPr>
        <w:pStyle w:val="a3"/>
        <w:pBdr>
          <w:top w:val="nil"/>
          <w:left w:val="nil"/>
          <w:bottom w:val="nil"/>
          <w:right w:val="nil"/>
          <w:between w:val="nil"/>
        </w:pBdr>
        <w:spacing w:after="0" w:line="240" w:lineRule="auto"/>
        <w:ind w:left="0"/>
        <w:jc w:val="center"/>
        <w:rPr>
          <w:rFonts w:eastAsia="Times New Roman" w:cs="Times New Roman"/>
          <w:color w:val="000000"/>
          <w:szCs w:val="28"/>
        </w:rPr>
      </w:pPr>
    </w:p>
    <w:tbl>
      <w:tblPr>
        <w:tblStyle w:val="af"/>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B75D58" w:rsidRPr="008D6457" w14:paraId="7F417B9D" w14:textId="77777777" w:rsidTr="00B75D58">
        <w:tc>
          <w:tcPr>
            <w:tcW w:w="9067" w:type="dxa"/>
          </w:tcPr>
          <w:p w14:paraId="6CD2A39F" w14:textId="77777777" w:rsidR="00B75D58" w:rsidRPr="00923E46" w:rsidRDefault="00B75D58" w:rsidP="00DE15C5">
            <w:pPr>
              <w:contextualSpacing/>
              <w:jc w:val="center"/>
              <w:rPr>
                <w:szCs w:val="28"/>
              </w:rPr>
            </w:pPr>
            <m:oMathPara>
              <m:oMath>
                <m:r>
                  <w:rPr>
                    <w:rFonts w:ascii="Cambria Math" w:eastAsia="Cambria Math" w:hAnsi="Cambria Math" w:cs="Cambria Math"/>
                    <w:color w:val="000000"/>
                    <w:szCs w:val="28"/>
                  </w:rPr>
                  <m:t xml:space="preserve">Средний чек= </m:t>
                </m:r>
                <m:f>
                  <m:fPr>
                    <m:ctrlPr>
                      <w:rPr>
                        <w:rFonts w:ascii="Cambria Math" w:eastAsia="Cambria Math" w:hAnsi="Cambria Math" w:cs="Cambria Math"/>
                        <w:i/>
                        <w:color w:val="000000"/>
                        <w:szCs w:val="28"/>
                      </w:rPr>
                    </m:ctrlPr>
                  </m:fPr>
                  <m:num>
                    <m:r>
                      <w:rPr>
                        <w:rFonts w:ascii="Cambria Math" w:eastAsia="Cambria Math" w:hAnsi="Cambria Math" w:cs="Cambria Math"/>
                        <w:color w:val="000000"/>
                        <w:szCs w:val="28"/>
                      </w:rPr>
                      <m:t>Выручка от продаж</m:t>
                    </m:r>
                  </m:num>
                  <m:den>
                    <m:r>
                      <w:rPr>
                        <w:rFonts w:ascii="Cambria Math" w:eastAsia="Cambria Math" w:hAnsi="Cambria Math" w:cs="Cambria Math"/>
                        <w:color w:val="000000"/>
                        <w:szCs w:val="28"/>
                      </w:rPr>
                      <m:t>Количетво продаж</m:t>
                    </m:r>
                  </m:den>
                </m:f>
                <m:r>
                  <m:rPr>
                    <m:sty m:val="p"/>
                  </m:rPr>
                  <w:rPr>
                    <w:rFonts w:ascii="Cambria Math" w:hAnsi="Cambria Math"/>
                    <w:szCs w:val="28"/>
                  </w:rPr>
                  <m:t>,</m:t>
                </m:r>
              </m:oMath>
            </m:oMathPara>
          </w:p>
        </w:tc>
        <w:tc>
          <w:tcPr>
            <w:tcW w:w="289" w:type="dxa"/>
            <w:vAlign w:val="center"/>
          </w:tcPr>
          <w:p w14:paraId="67DC0890" w14:textId="0E35F0DB" w:rsidR="00B75D58" w:rsidRPr="008D6457" w:rsidRDefault="00B75D58" w:rsidP="00DE15C5">
            <w:pPr>
              <w:pStyle w:val="af0"/>
              <w:jc w:val="right"/>
              <w:rPr>
                <w:szCs w:val="28"/>
              </w:rPr>
            </w:pPr>
            <w:r w:rsidRPr="008D6457">
              <w:rPr>
                <w:szCs w:val="28"/>
              </w:rPr>
              <w:t>(</w:t>
            </w:r>
            <w:r w:rsidR="00ED0FE3">
              <w:rPr>
                <w:szCs w:val="28"/>
              </w:rPr>
              <w:t>1</w:t>
            </w:r>
            <w:r w:rsidRPr="008D6457">
              <w:rPr>
                <w:szCs w:val="28"/>
              </w:rPr>
              <w:t>.</w:t>
            </w:r>
            <w:r w:rsidR="00D70756">
              <w:rPr>
                <w:szCs w:val="28"/>
                <w:lang w:val="en-US"/>
              </w:rPr>
              <w:t>4</w:t>
            </w:r>
            <w:r w:rsidRPr="008D6457">
              <w:rPr>
                <w:szCs w:val="28"/>
              </w:rPr>
              <w:t>)</w:t>
            </w:r>
          </w:p>
        </w:tc>
      </w:tr>
    </w:tbl>
    <w:p w14:paraId="0E30272E" w14:textId="77777777" w:rsidR="00B75D58" w:rsidRDefault="00B75D58" w:rsidP="00DE15C5">
      <w:pPr>
        <w:pStyle w:val="a3"/>
        <w:pBdr>
          <w:top w:val="nil"/>
          <w:left w:val="nil"/>
          <w:bottom w:val="nil"/>
          <w:right w:val="nil"/>
          <w:between w:val="nil"/>
        </w:pBdr>
        <w:spacing w:after="0" w:line="240" w:lineRule="auto"/>
        <w:ind w:left="0"/>
        <w:rPr>
          <w:rFonts w:eastAsia="Times New Roman" w:cs="Times New Roman"/>
          <w:color w:val="000000"/>
          <w:szCs w:val="28"/>
        </w:rPr>
      </w:pPr>
    </w:p>
    <w:p w14:paraId="685BCDF9" w14:textId="77777777" w:rsidR="00B75D58" w:rsidRPr="00396BEE" w:rsidRDefault="00B75D58" w:rsidP="00DE15C5">
      <w:pPr>
        <w:pStyle w:val="a3"/>
        <w:pBdr>
          <w:top w:val="nil"/>
          <w:left w:val="nil"/>
          <w:bottom w:val="nil"/>
          <w:right w:val="nil"/>
          <w:between w:val="nil"/>
        </w:pBdr>
        <w:spacing w:after="0" w:line="240" w:lineRule="auto"/>
        <w:ind w:left="0"/>
        <w:rPr>
          <w:rFonts w:eastAsia="Times New Roman" w:cs="Times New Roman"/>
          <w:color w:val="000000"/>
          <w:szCs w:val="28"/>
        </w:rPr>
      </w:pPr>
      <w:r>
        <w:rPr>
          <w:rFonts w:eastAsia="Times New Roman" w:cs="Times New Roman"/>
          <w:color w:val="000000"/>
          <w:szCs w:val="28"/>
        </w:rPr>
        <w:t xml:space="preserve">где </w:t>
      </w:r>
      <m:oMath>
        <m:r>
          <w:rPr>
            <w:rFonts w:ascii="Cambria Math" w:eastAsia="Cambria Math" w:hAnsi="Cambria Math" w:cs="Cambria Math"/>
            <w:color w:val="000000"/>
            <w:szCs w:val="28"/>
          </w:rPr>
          <m:t>Количетво продаж</m:t>
        </m:r>
      </m:oMath>
      <w:r>
        <w:rPr>
          <w:rFonts w:eastAsia="Times New Roman" w:cs="Times New Roman"/>
          <w:color w:val="000000"/>
          <w:szCs w:val="28"/>
        </w:rPr>
        <w:t xml:space="preserve"> – общее количество успешно выполненных заказов</w:t>
      </w:r>
    </w:p>
    <w:p w14:paraId="07780EB0" w14:textId="642C9E05" w:rsidR="00B75D58" w:rsidRPr="00D70756" w:rsidRDefault="00B75D58" w:rsidP="00DE15C5">
      <w:pPr>
        <w:pBdr>
          <w:top w:val="nil"/>
          <w:left w:val="nil"/>
          <w:bottom w:val="nil"/>
          <w:right w:val="nil"/>
          <w:between w:val="nil"/>
        </w:pBdr>
        <w:tabs>
          <w:tab w:val="left" w:pos="993"/>
        </w:tabs>
        <w:spacing w:after="0" w:line="240" w:lineRule="auto"/>
        <w:jc w:val="both"/>
        <w:rPr>
          <w:rFonts w:eastAsia="Times New Roman" w:cs="Times New Roman"/>
          <w:color w:val="000000"/>
          <w:szCs w:val="28"/>
        </w:rPr>
      </w:pPr>
    </w:p>
    <w:p w14:paraId="4F3367A9" w14:textId="77777777" w:rsidR="00D70756" w:rsidRPr="00D70756" w:rsidRDefault="00D70756" w:rsidP="00DE15C5">
      <w:pPr>
        <w:spacing w:after="0" w:line="240" w:lineRule="auto"/>
        <w:ind w:firstLine="720"/>
        <w:jc w:val="both"/>
        <w:rPr>
          <w:rFonts w:cs="Times New Roman"/>
          <w:szCs w:val="28"/>
        </w:rPr>
      </w:pPr>
      <w:r w:rsidRPr="00D70756">
        <w:rPr>
          <w:rFonts w:cs="Times New Roman"/>
          <w:szCs w:val="28"/>
        </w:rPr>
        <w:t>Анализ данных о продажах и заказах может проводиться с использованием различных методов: статистические модели, машинное обучение, прогнозирование временных рядов. Например, метод скользящей средней позволяет выявлять тренды продаж, а регрессионный анализ помогает определять факторы, влияющие на спрос. Современные системы бизнес-аналитики (BI-системы) позволяют строить динамические отчеты, визуализировать данные и выявлять закономерности в продажах.</w:t>
      </w:r>
    </w:p>
    <w:p w14:paraId="369F823B" w14:textId="69C6D4DE" w:rsidR="00FE7FD6" w:rsidRDefault="00D70756" w:rsidP="00DE15C5">
      <w:pPr>
        <w:spacing w:after="0" w:line="240" w:lineRule="auto"/>
        <w:ind w:firstLine="709"/>
        <w:jc w:val="both"/>
        <w:rPr>
          <w:rFonts w:cs="Times New Roman"/>
          <w:szCs w:val="28"/>
        </w:rPr>
      </w:pPr>
      <w:r w:rsidRPr="00D70756">
        <w:rPr>
          <w:rFonts w:cs="Times New Roman"/>
          <w:szCs w:val="28"/>
        </w:rPr>
        <w:t>Комплексный анализ заказов и продаж в розничном магазине позволяет оптимизировать товарные запасы, выявлять популярные товары, повышать удовлетворенность клиентов и увеличивать прибыльность бизнеса. Разработка специализированного программного средства анализа заказов и продаж позволит автоматизировать учетно-аналитическую деятельность, повысить точность прогнозирования спроса, минимизировать влияние человеческого фактора и создать основу для стратегического развития магазина. Благодаря такому подходу предприниматели смогут оперативно реагировать на изменения рынка, принимать обоснованные управленческие решения и добиваться устойчивого роста финансовых показателей.</w:t>
      </w:r>
    </w:p>
    <w:p w14:paraId="0BE13167" w14:textId="77777777" w:rsidR="00D70756" w:rsidRPr="000C0078" w:rsidRDefault="00D70756" w:rsidP="00DE15C5">
      <w:pPr>
        <w:spacing w:after="0" w:line="240" w:lineRule="auto"/>
        <w:ind w:firstLine="709"/>
        <w:jc w:val="both"/>
        <w:rPr>
          <w:rFonts w:cs="Times New Roman"/>
          <w:szCs w:val="28"/>
        </w:rPr>
      </w:pPr>
    </w:p>
    <w:p w14:paraId="4D0F4B4A" w14:textId="2E739DEF" w:rsidR="00295068" w:rsidRDefault="00295068" w:rsidP="007A25D6">
      <w:pPr>
        <w:pStyle w:val="2"/>
        <w:numPr>
          <w:ilvl w:val="1"/>
          <w:numId w:val="3"/>
        </w:numPr>
        <w:spacing w:line="240" w:lineRule="auto"/>
        <w:ind w:left="993" w:hanging="284"/>
        <w:jc w:val="both"/>
        <w:rPr>
          <w:rFonts w:ascii="Times New Roman" w:hAnsi="Times New Roman" w:cs="Times New Roman"/>
          <w:b/>
          <w:bCs/>
          <w:color w:val="auto"/>
          <w:sz w:val="28"/>
          <w:szCs w:val="28"/>
        </w:rPr>
      </w:pPr>
      <w:bookmarkStart w:id="7" w:name="_Toc197047758"/>
      <w:r w:rsidRPr="00295068">
        <w:rPr>
          <w:rFonts w:ascii="Times New Roman" w:hAnsi="Times New Roman" w:cs="Times New Roman"/>
          <w:b/>
          <w:bCs/>
          <w:color w:val="auto"/>
          <w:sz w:val="28"/>
          <w:szCs w:val="28"/>
        </w:rPr>
        <w:t>Обзор функциональности аналогов программного средства.</w:t>
      </w:r>
      <w:bookmarkEnd w:id="7"/>
    </w:p>
    <w:p w14:paraId="7EA35D58" w14:textId="77777777" w:rsidR="002A1D0C" w:rsidRDefault="002A1D0C" w:rsidP="00DE15C5">
      <w:pPr>
        <w:spacing w:after="0" w:line="240" w:lineRule="auto"/>
        <w:ind w:firstLine="709"/>
        <w:jc w:val="both"/>
      </w:pPr>
    </w:p>
    <w:p w14:paraId="39CCF103" w14:textId="77777777" w:rsidR="00302582" w:rsidRPr="00302582" w:rsidRDefault="002A1D0C" w:rsidP="00DE15C5">
      <w:pPr>
        <w:spacing w:after="0" w:line="240" w:lineRule="auto"/>
        <w:ind w:firstLine="709"/>
        <w:jc w:val="both"/>
        <w:rPr>
          <w:rFonts w:cs="Times New Roman"/>
          <w:szCs w:val="28"/>
        </w:rPr>
      </w:pPr>
      <w:r w:rsidRPr="002A1D0C">
        <w:rPr>
          <w:rFonts w:cs="Times New Roman"/>
          <w:szCs w:val="28"/>
        </w:rPr>
        <w:t xml:space="preserve">Современный рынок программного обеспечения предлагает широкий выбор решений для автоматизации анализа продаж и заказов в розничной торговле. Эти системы позволяют значительно повысить эффективность бизнеса за счет автоматизации учета, управления товарными запасами, финансового анализа и взаимодействия с клиентами. В данном разделе представлен обзор наиболее популярных программных продуктов, </w:t>
      </w:r>
      <w:r w:rsidRPr="002A1D0C">
        <w:rPr>
          <w:rFonts w:cs="Times New Roman"/>
          <w:szCs w:val="28"/>
        </w:rPr>
        <w:lastRenderedPageBreak/>
        <w:t xml:space="preserve">используемых в сфере розничной торговли. </w:t>
      </w:r>
      <w:r w:rsidR="00302582" w:rsidRPr="00302582">
        <w:rPr>
          <w:rFonts w:cs="Times New Roman"/>
          <w:szCs w:val="28"/>
        </w:rPr>
        <w:t>Рассмотрим их основные функциональные возможности, преимущества и недостатки.</w:t>
      </w:r>
    </w:p>
    <w:p w14:paraId="0646C75A" w14:textId="77777777" w:rsidR="00302582" w:rsidRPr="00302582" w:rsidRDefault="00302582" w:rsidP="00DE15C5">
      <w:pPr>
        <w:spacing w:after="0" w:line="240" w:lineRule="auto"/>
        <w:ind w:firstLine="709"/>
        <w:rPr>
          <w:rFonts w:cs="Times New Roman"/>
          <w:szCs w:val="28"/>
        </w:rPr>
      </w:pPr>
      <w:r w:rsidRPr="00302582">
        <w:rPr>
          <w:rFonts w:cs="Times New Roman"/>
          <w:bCs/>
          <w:szCs w:val="28"/>
        </w:rPr>
        <w:t>1</w:t>
      </w:r>
      <w:proofErr w:type="gramStart"/>
      <w:r w:rsidRPr="00302582">
        <w:rPr>
          <w:rFonts w:cs="Times New Roman"/>
          <w:bCs/>
          <w:szCs w:val="28"/>
        </w:rPr>
        <w:t>С:Розница</w:t>
      </w:r>
      <w:proofErr w:type="gramEnd"/>
      <w:r w:rsidRPr="00302582">
        <w:rPr>
          <w:rFonts w:cs="Times New Roman"/>
          <w:szCs w:val="28"/>
        </w:rPr>
        <w:t xml:space="preserve"> – это одно из наиболее распространенных решений для автоматизации учета продаж и заказов в розничных магазинах. Данный программный продукт широко используется как небольшими торговыми точками, так и крупными торговыми сетями.</w:t>
      </w:r>
    </w:p>
    <w:p w14:paraId="645A7134" w14:textId="77777777" w:rsidR="00302582" w:rsidRPr="00302582" w:rsidRDefault="00302582" w:rsidP="00DE15C5">
      <w:pPr>
        <w:spacing w:after="0" w:line="240" w:lineRule="auto"/>
        <w:ind w:firstLine="709"/>
        <w:rPr>
          <w:rFonts w:cs="Times New Roman"/>
          <w:szCs w:val="28"/>
          <w:lang w:val="en-US"/>
        </w:rPr>
      </w:pPr>
      <w:r w:rsidRPr="00302582">
        <w:rPr>
          <w:rFonts w:cs="Times New Roman"/>
          <w:bCs/>
          <w:szCs w:val="28"/>
          <w:lang w:val="en-US"/>
        </w:rPr>
        <w:t>Функциональные возможности:</w:t>
      </w:r>
    </w:p>
    <w:p w14:paraId="7CB5C9DA" w14:textId="77777777" w:rsidR="00302582" w:rsidRPr="00302582" w:rsidRDefault="00302582" w:rsidP="007A25D6">
      <w:pPr>
        <w:numPr>
          <w:ilvl w:val="0"/>
          <w:numId w:val="4"/>
        </w:numPr>
        <w:spacing w:after="0" w:line="240" w:lineRule="auto"/>
        <w:ind w:left="0" w:firstLine="709"/>
        <w:rPr>
          <w:rFonts w:cs="Times New Roman"/>
          <w:szCs w:val="28"/>
        </w:rPr>
      </w:pPr>
      <w:r w:rsidRPr="00302582">
        <w:rPr>
          <w:rFonts w:cs="Times New Roman"/>
          <w:szCs w:val="28"/>
        </w:rPr>
        <w:t>Автоматизация учета продаж и заказов, в том числе в многоточечной торговой сети.</w:t>
      </w:r>
    </w:p>
    <w:p w14:paraId="650DBAF6" w14:textId="77777777" w:rsidR="00302582" w:rsidRPr="00302582" w:rsidRDefault="00302582" w:rsidP="007A25D6">
      <w:pPr>
        <w:numPr>
          <w:ilvl w:val="0"/>
          <w:numId w:val="4"/>
        </w:numPr>
        <w:spacing w:after="0" w:line="240" w:lineRule="auto"/>
        <w:ind w:left="0" w:firstLine="709"/>
        <w:rPr>
          <w:rFonts w:cs="Times New Roman"/>
          <w:szCs w:val="28"/>
        </w:rPr>
      </w:pPr>
      <w:r w:rsidRPr="00302582">
        <w:rPr>
          <w:rFonts w:cs="Times New Roman"/>
          <w:szCs w:val="28"/>
        </w:rPr>
        <w:t>Управление складскими запасами с возможностью инвентаризации и учета товарных остатков.</w:t>
      </w:r>
    </w:p>
    <w:p w14:paraId="5ACA587E" w14:textId="77777777" w:rsidR="00302582" w:rsidRPr="00302582" w:rsidRDefault="00302582" w:rsidP="007A25D6">
      <w:pPr>
        <w:numPr>
          <w:ilvl w:val="0"/>
          <w:numId w:val="4"/>
        </w:numPr>
        <w:spacing w:after="0" w:line="240" w:lineRule="auto"/>
        <w:ind w:left="0" w:firstLine="709"/>
        <w:rPr>
          <w:rFonts w:cs="Times New Roman"/>
          <w:szCs w:val="28"/>
        </w:rPr>
      </w:pPr>
      <w:r w:rsidRPr="00302582">
        <w:rPr>
          <w:rFonts w:cs="Times New Roman"/>
          <w:szCs w:val="28"/>
        </w:rPr>
        <w:t>Финансовый учет, включая расчет себестоимости товаров и управление кассовыми операциями.</w:t>
      </w:r>
    </w:p>
    <w:p w14:paraId="1FB1AD8C" w14:textId="77777777" w:rsidR="00302582" w:rsidRPr="00302582" w:rsidRDefault="00302582" w:rsidP="007A25D6">
      <w:pPr>
        <w:numPr>
          <w:ilvl w:val="0"/>
          <w:numId w:val="4"/>
        </w:numPr>
        <w:spacing w:after="0" w:line="240" w:lineRule="auto"/>
        <w:ind w:left="0" w:firstLine="709"/>
        <w:rPr>
          <w:rFonts w:cs="Times New Roman"/>
          <w:szCs w:val="28"/>
        </w:rPr>
      </w:pPr>
      <w:r w:rsidRPr="00302582">
        <w:rPr>
          <w:rFonts w:cs="Times New Roman"/>
          <w:szCs w:val="28"/>
        </w:rPr>
        <w:t>Инструменты для работы с клиентами, включая поддержку программ лояльности, дисконтных карт и акций.</w:t>
      </w:r>
    </w:p>
    <w:p w14:paraId="7E5B8A2E" w14:textId="77777777" w:rsidR="00302582" w:rsidRPr="00302582" w:rsidRDefault="00302582" w:rsidP="007A25D6">
      <w:pPr>
        <w:numPr>
          <w:ilvl w:val="0"/>
          <w:numId w:val="4"/>
        </w:numPr>
        <w:spacing w:after="0" w:line="240" w:lineRule="auto"/>
        <w:ind w:left="0" w:firstLine="709"/>
        <w:rPr>
          <w:rFonts w:cs="Times New Roman"/>
          <w:szCs w:val="28"/>
        </w:rPr>
      </w:pPr>
      <w:r w:rsidRPr="00302582">
        <w:rPr>
          <w:rFonts w:cs="Times New Roman"/>
          <w:szCs w:val="28"/>
        </w:rPr>
        <w:t>Генерация детализированных аналитических отчетов по продажам, товарообороту и прибыльности товаров.</w:t>
      </w:r>
    </w:p>
    <w:p w14:paraId="18D0FB01" w14:textId="77777777" w:rsidR="00302582" w:rsidRPr="00302582" w:rsidRDefault="00302582" w:rsidP="007A25D6">
      <w:pPr>
        <w:numPr>
          <w:ilvl w:val="0"/>
          <w:numId w:val="4"/>
        </w:numPr>
        <w:spacing w:after="0" w:line="240" w:lineRule="auto"/>
        <w:ind w:left="0" w:firstLine="709"/>
        <w:rPr>
          <w:rFonts w:cs="Times New Roman"/>
          <w:szCs w:val="28"/>
        </w:rPr>
      </w:pPr>
      <w:r w:rsidRPr="00302582">
        <w:rPr>
          <w:rFonts w:cs="Times New Roman"/>
          <w:szCs w:val="28"/>
        </w:rPr>
        <w:t>Интеграция с кассовым оборудованием, эквайринговыми терминалами, сканерами штрих-кодов.</w:t>
      </w:r>
    </w:p>
    <w:p w14:paraId="243A053F" w14:textId="77777777" w:rsidR="00302582" w:rsidRPr="00302582" w:rsidRDefault="00302582" w:rsidP="00DE15C5">
      <w:pPr>
        <w:spacing w:after="0" w:line="240" w:lineRule="auto"/>
        <w:ind w:firstLine="709"/>
        <w:rPr>
          <w:rFonts w:cs="Times New Roman"/>
          <w:szCs w:val="28"/>
          <w:lang w:val="en-US"/>
        </w:rPr>
      </w:pPr>
      <w:r w:rsidRPr="00302582">
        <w:rPr>
          <w:rFonts w:cs="Times New Roman"/>
          <w:bCs/>
          <w:szCs w:val="28"/>
          <w:lang w:val="en-US"/>
        </w:rPr>
        <w:t>Преимущества:</w:t>
      </w:r>
    </w:p>
    <w:p w14:paraId="60E7F7FC" w14:textId="77777777" w:rsidR="00302582" w:rsidRPr="00302582" w:rsidRDefault="00302582" w:rsidP="007A25D6">
      <w:pPr>
        <w:numPr>
          <w:ilvl w:val="0"/>
          <w:numId w:val="5"/>
        </w:numPr>
        <w:spacing w:after="0" w:line="240" w:lineRule="auto"/>
        <w:ind w:left="0" w:firstLine="709"/>
        <w:rPr>
          <w:rFonts w:cs="Times New Roman"/>
          <w:szCs w:val="28"/>
        </w:rPr>
      </w:pPr>
      <w:r w:rsidRPr="00302582">
        <w:rPr>
          <w:rFonts w:cs="Times New Roman"/>
          <w:szCs w:val="28"/>
        </w:rPr>
        <w:t>Гибкость настройки под различные форматы розничной торговли.</w:t>
      </w:r>
    </w:p>
    <w:p w14:paraId="3E215DEE" w14:textId="77777777" w:rsidR="00302582" w:rsidRPr="00302582" w:rsidRDefault="00302582" w:rsidP="007A25D6">
      <w:pPr>
        <w:numPr>
          <w:ilvl w:val="0"/>
          <w:numId w:val="5"/>
        </w:numPr>
        <w:spacing w:after="0" w:line="240" w:lineRule="auto"/>
        <w:ind w:left="0" w:firstLine="709"/>
        <w:rPr>
          <w:rFonts w:cs="Times New Roman"/>
          <w:szCs w:val="28"/>
        </w:rPr>
      </w:pPr>
      <w:r w:rsidRPr="00302582">
        <w:rPr>
          <w:rFonts w:cs="Times New Roman"/>
          <w:szCs w:val="28"/>
        </w:rPr>
        <w:t>Интеграция с другими продуктами 1С (например, 1</w:t>
      </w:r>
      <w:proofErr w:type="gramStart"/>
      <w:r w:rsidRPr="00302582">
        <w:rPr>
          <w:rFonts w:cs="Times New Roman"/>
          <w:szCs w:val="28"/>
        </w:rPr>
        <w:t>С:Бухгалтерия</w:t>
      </w:r>
      <w:proofErr w:type="gramEnd"/>
      <w:r w:rsidRPr="00302582">
        <w:rPr>
          <w:rFonts w:cs="Times New Roman"/>
          <w:szCs w:val="28"/>
        </w:rPr>
        <w:t>).</w:t>
      </w:r>
    </w:p>
    <w:p w14:paraId="211D5612" w14:textId="77777777" w:rsidR="00302582" w:rsidRPr="00302582" w:rsidRDefault="00302582" w:rsidP="007A25D6">
      <w:pPr>
        <w:numPr>
          <w:ilvl w:val="0"/>
          <w:numId w:val="5"/>
        </w:numPr>
        <w:spacing w:after="0" w:line="240" w:lineRule="auto"/>
        <w:ind w:left="0" w:firstLine="709"/>
        <w:rPr>
          <w:rFonts w:cs="Times New Roman"/>
          <w:szCs w:val="28"/>
        </w:rPr>
      </w:pPr>
      <w:r w:rsidRPr="00302582">
        <w:rPr>
          <w:rFonts w:cs="Times New Roman"/>
          <w:szCs w:val="28"/>
        </w:rPr>
        <w:t>Развитая аналитическая система и возможность детального учета всех операций.</w:t>
      </w:r>
    </w:p>
    <w:p w14:paraId="7D7BA583" w14:textId="77777777" w:rsidR="00302582" w:rsidRPr="00302582" w:rsidRDefault="00302582" w:rsidP="00DE15C5">
      <w:pPr>
        <w:spacing w:after="0" w:line="240" w:lineRule="auto"/>
        <w:ind w:firstLine="709"/>
        <w:rPr>
          <w:rFonts w:cs="Times New Roman"/>
          <w:szCs w:val="28"/>
          <w:lang w:val="en-US"/>
        </w:rPr>
      </w:pPr>
      <w:r w:rsidRPr="00302582">
        <w:rPr>
          <w:rFonts w:cs="Times New Roman"/>
          <w:bCs/>
          <w:szCs w:val="28"/>
          <w:lang w:val="en-US"/>
        </w:rPr>
        <w:t>Недостатки:</w:t>
      </w:r>
    </w:p>
    <w:p w14:paraId="0B897C8B" w14:textId="77777777" w:rsidR="00302582" w:rsidRPr="00302582" w:rsidRDefault="00302582" w:rsidP="007A25D6">
      <w:pPr>
        <w:numPr>
          <w:ilvl w:val="0"/>
          <w:numId w:val="6"/>
        </w:numPr>
        <w:spacing w:after="0" w:line="240" w:lineRule="auto"/>
        <w:ind w:left="0" w:firstLine="709"/>
        <w:rPr>
          <w:rFonts w:cs="Times New Roman"/>
          <w:szCs w:val="28"/>
        </w:rPr>
      </w:pPr>
      <w:r w:rsidRPr="00302582">
        <w:rPr>
          <w:rFonts w:cs="Times New Roman"/>
          <w:szCs w:val="28"/>
        </w:rPr>
        <w:t>Высокая сложность внедрения и необходимость обучения персонала.</w:t>
      </w:r>
    </w:p>
    <w:p w14:paraId="347B8DFB" w14:textId="77777777" w:rsidR="00302582" w:rsidRPr="00302582" w:rsidRDefault="00302582" w:rsidP="007A25D6">
      <w:pPr>
        <w:numPr>
          <w:ilvl w:val="0"/>
          <w:numId w:val="6"/>
        </w:numPr>
        <w:spacing w:after="0" w:line="240" w:lineRule="auto"/>
        <w:ind w:left="0" w:firstLine="709"/>
        <w:rPr>
          <w:rFonts w:cs="Times New Roman"/>
          <w:szCs w:val="28"/>
        </w:rPr>
      </w:pPr>
      <w:r w:rsidRPr="00302582">
        <w:rPr>
          <w:rFonts w:cs="Times New Roman"/>
          <w:szCs w:val="28"/>
        </w:rPr>
        <w:t>Высокая стоимость лицензий и технического обслуживания.</w:t>
      </w:r>
    </w:p>
    <w:p w14:paraId="0302937B" w14:textId="77777777" w:rsidR="00302582" w:rsidRPr="00302582" w:rsidRDefault="00302582" w:rsidP="007A25D6">
      <w:pPr>
        <w:numPr>
          <w:ilvl w:val="0"/>
          <w:numId w:val="6"/>
        </w:numPr>
        <w:spacing w:after="0" w:line="240" w:lineRule="auto"/>
        <w:ind w:left="0" w:firstLine="709"/>
        <w:rPr>
          <w:rFonts w:cs="Times New Roman"/>
          <w:szCs w:val="28"/>
        </w:rPr>
      </w:pPr>
      <w:r w:rsidRPr="00302582">
        <w:rPr>
          <w:rFonts w:cs="Times New Roman"/>
          <w:szCs w:val="28"/>
        </w:rPr>
        <w:t>Повышенные требования к серверному оборудованию при использовании в крупных компаниях.</w:t>
      </w:r>
    </w:p>
    <w:p w14:paraId="14E07921" w14:textId="77777777" w:rsidR="00302582" w:rsidRPr="00302582" w:rsidRDefault="00302582" w:rsidP="00DE15C5">
      <w:pPr>
        <w:spacing w:after="0" w:line="240" w:lineRule="auto"/>
        <w:ind w:firstLine="709"/>
        <w:rPr>
          <w:rFonts w:cs="Times New Roman"/>
          <w:szCs w:val="28"/>
        </w:rPr>
      </w:pPr>
      <w:r w:rsidRPr="00302582">
        <w:rPr>
          <w:rFonts w:cs="Times New Roman"/>
          <w:bCs/>
          <w:szCs w:val="28"/>
        </w:rPr>
        <w:t>МойСклад</w:t>
      </w:r>
      <w:r w:rsidRPr="00302582">
        <w:rPr>
          <w:rFonts w:cs="Times New Roman"/>
          <w:szCs w:val="28"/>
        </w:rPr>
        <w:t xml:space="preserve"> – облачное программное решение для управления заказами, продажами и складскими запасами, ориентированное на малый и средний бизнес.</w:t>
      </w:r>
    </w:p>
    <w:p w14:paraId="02939740" w14:textId="77777777" w:rsidR="00302582" w:rsidRPr="00302582" w:rsidRDefault="00302582" w:rsidP="00DE15C5">
      <w:pPr>
        <w:spacing w:after="0" w:line="240" w:lineRule="auto"/>
        <w:ind w:firstLine="709"/>
        <w:rPr>
          <w:rFonts w:cs="Times New Roman"/>
          <w:szCs w:val="28"/>
          <w:lang w:val="en-US"/>
        </w:rPr>
      </w:pPr>
      <w:r w:rsidRPr="00302582">
        <w:rPr>
          <w:rFonts w:cs="Times New Roman"/>
          <w:bCs/>
          <w:szCs w:val="28"/>
          <w:lang w:val="en-US"/>
        </w:rPr>
        <w:t>Функциональные возможности:</w:t>
      </w:r>
    </w:p>
    <w:p w14:paraId="731E1577" w14:textId="77777777" w:rsidR="00302582" w:rsidRPr="00302582" w:rsidRDefault="00302582" w:rsidP="007A25D6">
      <w:pPr>
        <w:numPr>
          <w:ilvl w:val="0"/>
          <w:numId w:val="7"/>
        </w:numPr>
        <w:spacing w:after="0" w:line="240" w:lineRule="auto"/>
        <w:ind w:left="0" w:firstLine="709"/>
        <w:rPr>
          <w:rFonts w:cs="Times New Roman"/>
          <w:szCs w:val="28"/>
        </w:rPr>
      </w:pPr>
      <w:r w:rsidRPr="00302582">
        <w:rPr>
          <w:rFonts w:cs="Times New Roman"/>
          <w:szCs w:val="28"/>
        </w:rPr>
        <w:t>Автоматизация учета продаж и заказов с возможностью интеграции с интернет-магазинами.</w:t>
      </w:r>
    </w:p>
    <w:p w14:paraId="642A5E4E" w14:textId="77777777" w:rsidR="00302582" w:rsidRPr="00302582" w:rsidRDefault="00302582" w:rsidP="007A25D6">
      <w:pPr>
        <w:numPr>
          <w:ilvl w:val="0"/>
          <w:numId w:val="7"/>
        </w:numPr>
        <w:spacing w:after="0" w:line="240" w:lineRule="auto"/>
        <w:ind w:left="0" w:firstLine="709"/>
        <w:rPr>
          <w:rFonts w:cs="Times New Roman"/>
          <w:szCs w:val="28"/>
        </w:rPr>
      </w:pPr>
      <w:r w:rsidRPr="00302582">
        <w:rPr>
          <w:rFonts w:cs="Times New Roman"/>
          <w:szCs w:val="28"/>
        </w:rPr>
        <w:t>Управление складом, включая учет товарных остатков, контроль поставок и инвентаризацию.</w:t>
      </w:r>
    </w:p>
    <w:p w14:paraId="4870D2A4" w14:textId="77777777" w:rsidR="00302582" w:rsidRPr="00302582" w:rsidRDefault="00302582" w:rsidP="007A25D6">
      <w:pPr>
        <w:numPr>
          <w:ilvl w:val="0"/>
          <w:numId w:val="7"/>
        </w:numPr>
        <w:spacing w:after="0" w:line="240" w:lineRule="auto"/>
        <w:ind w:left="0" w:firstLine="709"/>
        <w:rPr>
          <w:rFonts w:cs="Times New Roman"/>
          <w:szCs w:val="28"/>
        </w:rPr>
      </w:pPr>
      <w:r w:rsidRPr="00302582">
        <w:rPr>
          <w:rFonts w:cs="Times New Roman"/>
          <w:szCs w:val="28"/>
        </w:rPr>
        <w:t>Финансовый учет, ведение платежных операций, расчет рентабельности продаж.</w:t>
      </w:r>
    </w:p>
    <w:p w14:paraId="2B4DC488" w14:textId="77777777" w:rsidR="00302582" w:rsidRPr="00302582" w:rsidRDefault="00302582" w:rsidP="007A25D6">
      <w:pPr>
        <w:numPr>
          <w:ilvl w:val="0"/>
          <w:numId w:val="7"/>
        </w:numPr>
        <w:spacing w:after="0" w:line="240" w:lineRule="auto"/>
        <w:ind w:left="0" w:firstLine="709"/>
        <w:rPr>
          <w:rFonts w:cs="Times New Roman"/>
          <w:szCs w:val="28"/>
        </w:rPr>
      </w:pPr>
      <w:r w:rsidRPr="00302582">
        <w:rPr>
          <w:rFonts w:cs="Times New Roman"/>
          <w:szCs w:val="28"/>
          <w:lang w:val="en-US"/>
        </w:rPr>
        <w:t>CRM</w:t>
      </w:r>
      <w:r w:rsidRPr="00302582">
        <w:rPr>
          <w:rFonts w:cs="Times New Roman"/>
          <w:szCs w:val="28"/>
        </w:rPr>
        <w:t>-модуль для управления клиентской базой, анализа покупательской активности и сегментации клиентов.</w:t>
      </w:r>
    </w:p>
    <w:p w14:paraId="61795EE9" w14:textId="77777777" w:rsidR="00302582" w:rsidRPr="00302582" w:rsidRDefault="00302582" w:rsidP="007A25D6">
      <w:pPr>
        <w:numPr>
          <w:ilvl w:val="0"/>
          <w:numId w:val="7"/>
        </w:numPr>
        <w:spacing w:after="0" w:line="240" w:lineRule="auto"/>
        <w:ind w:left="0" w:firstLine="709"/>
        <w:rPr>
          <w:rFonts w:cs="Times New Roman"/>
          <w:szCs w:val="28"/>
        </w:rPr>
      </w:pPr>
      <w:r w:rsidRPr="00302582">
        <w:rPr>
          <w:rFonts w:cs="Times New Roman"/>
          <w:szCs w:val="28"/>
        </w:rPr>
        <w:t>Гибкая система отчетности с возможностью экспорта данных в различные форматы.</w:t>
      </w:r>
    </w:p>
    <w:p w14:paraId="083AF1C1" w14:textId="77777777" w:rsidR="00302582" w:rsidRPr="00302582" w:rsidRDefault="00302582" w:rsidP="007A25D6">
      <w:pPr>
        <w:numPr>
          <w:ilvl w:val="0"/>
          <w:numId w:val="7"/>
        </w:numPr>
        <w:spacing w:after="0" w:line="240" w:lineRule="auto"/>
        <w:ind w:left="0" w:firstLine="709"/>
        <w:rPr>
          <w:rFonts w:cs="Times New Roman"/>
          <w:szCs w:val="28"/>
        </w:rPr>
      </w:pPr>
      <w:r w:rsidRPr="00302582">
        <w:rPr>
          <w:rFonts w:cs="Times New Roman"/>
          <w:szCs w:val="28"/>
        </w:rPr>
        <w:lastRenderedPageBreak/>
        <w:t>Доступ к системе через веб-интерфейс без необходимости установки на локальные компьютеры.</w:t>
      </w:r>
    </w:p>
    <w:p w14:paraId="58593C2C" w14:textId="77777777" w:rsidR="00302582" w:rsidRPr="00302582" w:rsidRDefault="00302582" w:rsidP="00DE15C5">
      <w:pPr>
        <w:spacing w:after="0" w:line="240" w:lineRule="auto"/>
        <w:ind w:firstLine="709"/>
        <w:rPr>
          <w:rFonts w:cs="Times New Roman"/>
          <w:szCs w:val="28"/>
          <w:lang w:val="en-US"/>
        </w:rPr>
      </w:pPr>
      <w:r w:rsidRPr="00302582">
        <w:rPr>
          <w:rFonts w:cs="Times New Roman"/>
          <w:bCs/>
          <w:szCs w:val="28"/>
          <w:lang w:val="en-US"/>
        </w:rPr>
        <w:t>Преимущества:</w:t>
      </w:r>
    </w:p>
    <w:p w14:paraId="726653A0" w14:textId="77777777" w:rsidR="00302582" w:rsidRPr="00302582" w:rsidRDefault="00302582" w:rsidP="007A25D6">
      <w:pPr>
        <w:numPr>
          <w:ilvl w:val="0"/>
          <w:numId w:val="8"/>
        </w:numPr>
        <w:spacing w:after="0" w:line="240" w:lineRule="auto"/>
        <w:ind w:left="0" w:firstLine="709"/>
        <w:rPr>
          <w:rFonts w:cs="Times New Roman"/>
          <w:szCs w:val="28"/>
        </w:rPr>
      </w:pPr>
      <w:r w:rsidRPr="00302582">
        <w:rPr>
          <w:rFonts w:cs="Times New Roman"/>
          <w:szCs w:val="28"/>
        </w:rPr>
        <w:t>Простота внедрения и использования, интуитивно понятный интерфейс.</w:t>
      </w:r>
    </w:p>
    <w:p w14:paraId="5AA313B0" w14:textId="77777777" w:rsidR="00302582" w:rsidRPr="00302582" w:rsidRDefault="00302582" w:rsidP="007A25D6">
      <w:pPr>
        <w:numPr>
          <w:ilvl w:val="0"/>
          <w:numId w:val="8"/>
        </w:numPr>
        <w:spacing w:after="0" w:line="240" w:lineRule="auto"/>
        <w:ind w:left="0" w:firstLine="709"/>
        <w:rPr>
          <w:rFonts w:cs="Times New Roman"/>
          <w:szCs w:val="28"/>
        </w:rPr>
      </w:pPr>
      <w:r w:rsidRPr="00302582">
        <w:rPr>
          <w:rFonts w:cs="Times New Roman"/>
          <w:szCs w:val="28"/>
        </w:rPr>
        <w:t>Доступность для малого бизнеса благодаря гибкой ценовой политике.</w:t>
      </w:r>
    </w:p>
    <w:p w14:paraId="3D373CCD" w14:textId="77777777" w:rsidR="00302582" w:rsidRPr="00302582" w:rsidRDefault="00302582" w:rsidP="007A25D6">
      <w:pPr>
        <w:numPr>
          <w:ilvl w:val="0"/>
          <w:numId w:val="8"/>
        </w:numPr>
        <w:spacing w:after="0" w:line="240" w:lineRule="auto"/>
        <w:ind w:left="0" w:firstLine="709"/>
        <w:rPr>
          <w:rFonts w:cs="Times New Roman"/>
          <w:szCs w:val="28"/>
        </w:rPr>
      </w:pPr>
      <w:r w:rsidRPr="00302582">
        <w:rPr>
          <w:rFonts w:cs="Times New Roman"/>
          <w:szCs w:val="28"/>
        </w:rPr>
        <w:t>Возможность работы в облаке без привязки к конкретному устройству.</w:t>
      </w:r>
    </w:p>
    <w:p w14:paraId="0B24539A" w14:textId="77777777" w:rsidR="00302582" w:rsidRPr="00302582" w:rsidRDefault="00302582" w:rsidP="00DE15C5">
      <w:pPr>
        <w:spacing w:after="0" w:line="240" w:lineRule="auto"/>
        <w:ind w:firstLine="709"/>
        <w:rPr>
          <w:rFonts w:cs="Times New Roman"/>
          <w:szCs w:val="28"/>
          <w:lang w:val="en-US"/>
        </w:rPr>
      </w:pPr>
      <w:r w:rsidRPr="00302582">
        <w:rPr>
          <w:rFonts w:cs="Times New Roman"/>
          <w:bCs/>
          <w:szCs w:val="28"/>
          <w:lang w:val="en-US"/>
        </w:rPr>
        <w:t>Недостатки:</w:t>
      </w:r>
    </w:p>
    <w:p w14:paraId="0BA7E73B" w14:textId="77777777" w:rsidR="00302582" w:rsidRPr="00302582" w:rsidRDefault="00302582" w:rsidP="007A25D6">
      <w:pPr>
        <w:numPr>
          <w:ilvl w:val="0"/>
          <w:numId w:val="9"/>
        </w:numPr>
        <w:spacing w:after="0" w:line="240" w:lineRule="auto"/>
        <w:ind w:left="0" w:firstLine="709"/>
        <w:rPr>
          <w:rFonts w:cs="Times New Roman"/>
          <w:szCs w:val="28"/>
        </w:rPr>
      </w:pPr>
      <w:r w:rsidRPr="00302582">
        <w:rPr>
          <w:rFonts w:cs="Times New Roman"/>
          <w:szCs w:val="28"/>
        </w:rPr>
        <w:t>Ограниченный функционал для крупных розничных сетей.</w:t>
      </w:r>
    </w:p>
    <w:p w14:paraId="435E8352" w14:textId="77777777" w:rsidR="00302582" w:rsidRPr="00302582" w:rsidRDefault="00302582" w:rsidP="007A25D6">
      <w:pPr>
        <w:numPr>
          <w:ilvl w:val="0"/>
          <w:numId w:val="9"/>
        </w:numPr>
        <w:spacing w:after="0" w:line="240" w:lineRule="auto"/>
        <w:ind w:left="0" w:firstLine="709"/>
        <w:rPr>
          <w:rFonts w:cs="Times New Roman"/>
          <w:szCs w:val="28"/>
        </w:rPr>
      </w:pPr>
      <w:r w:rsidRPr="00302582">
        <w:rPr>
          <w:rFonts w:cs="Times New Roman"/>
          <w:szCs w:val="28"/>
        </w:rPr>
        <w:t>Ограниченные возможности по настройке интеграций с оборудованием.</w:t>
      </w:r>
    </w:p>
    <w:p w14:paraId="1BE0C62B" w14:textId="77777777" w:rsidR="00302582" w:rsidRPr="00302582" w:rsidRDefault="00302582" w:rsidP="00DE15C5">
      <w:pPr>
        <w:spacing w:after="0" w:line="240" w:lineRule="auto"/>
        <w:ind w:firstLine="709"/>
        <w:rPr>
          <w:rFonts w:cs="Times New Roman"/>
          <w:szCs w:val="28"/>
        </w:rPr>
      </w:pPr>
      <w:r w:rsidRPr="00302582">
        <w:rPr>
          <w:rFonts w:cs="Times New Roman"/>
          <w:bCs/>
          <w:szCs w:val="28"/>
          <w:lang w:val="en-US"/>
        </w:rPr>
        <w:t>RetailCRM</w:t>
      </w:r>
      <w:r w:rsidRPr="00302582">
        <w:rPr>
          <w:rFonts w:cs="Times New Roman"/>
          <w:szCs w:val="28"/>
        </w:rPr>
        <w:t xml:space="preserve"> – специализированная система для автоматизации процессов управления продажами, заказами и клиентской базой в розничной торговле.</w:t>
      </w:r>
    </w:p>
    <w:p w14:paraId="191F303F" w14:textId="77777777" w:rsidR="00302582" w:rsidRPr="00302582" w:rsidRDefault="00302582" w:rsidP="00DE15C5">
      <w:pPr>
        <w:spacing w:after="0" w:line="240" w:lineRule="auto"/>
        <w:ind w:firstLine="709"/>
        <w:rPr>
          <w:rFonts w:cs="Times New Roman"/>
          <w:szCs w:val="28"/>
          <w:lang w:val="en-US"/>
        </w:rPr>
      </w:pPr>
      <w:r w:rsidRPr="00302582">
        <w:rPr>
          <w:rFonts w:cs="Times New Roman"/>
          <w:bCs/>
          <w:szCs w:val="28"/>
          <w:lang w:val="en-US"/>
        </w:rPr>
        <w:t>Функциональные возможности:</w:t>
      </w:r>
    </w:p>
    <w:p w14:paraId="5C8AA572" w14:textId="77777777" w:rsidR="00302582" w:rsidRPr="00302582" w:rsidRDefault="00302582" w:rsidP="007A25D6">
      <w:pPr>
        <w:numPr>
          <w:ilvl w:val="0"/>
          <w:numId w:val="10"/>
        </w:numPr>
        <w:spacing w:after="0" w:line="240" w:lineRule="auto"/>
        <w:ind w:left="0" w:firstLine="709"/>
        <w:rPr>
          <w:rFonts w:cs="Times New Roman"/>
          <w:szCs w:val="28"/>
        </w:rPr>
      </w:pPr>
      <w:r w:rsidRPr="00302582">
        <w:rPr>
          <w:rFonts w:cs="Times New Roman"/>
          <w:szCs w:val="28"/>
        </w:rPr>
        <w:t>Автоматизация многоканальных продаж, синхронизация заказов из онлайн-магазинов, маркетплейсов и торговых точек.</w:t>
      </w:r>
    </w:p>
    <w:p w14:paraId="4DF9E7F8" w14:textId="77777777" w:rsidR="00302582" w:rsidRPr="00302582" w:rsidRDefault="00302582" w:rsidP="007A25D6">
      <w:pPr>
        <w:numPr>
          <w:ilvl w:val="0"/>
          <w:numId w:val="10"/>
        </w:numPr>
        <w:spacing w:after="0" w:line="240" w:lineRule="auto"/>
        <w:ind w:left="0" w:firstLine="709"/>
        <w:rPr>
          <w:rFonts w:cs="Times New Roman"/>
          <w:szCs w:val="28"/>
        </w:rPr>
      </w:pPr>
      <w:r w:rsidRPr="00302582">
        <w:rPr>
          <w:rFonts w:cs="Times New Roman"/>
          <w:szCs w:val="28"/>
        </w:rPr>
        <w:t>Управление клиентской базой с возможностью анализа покупательского поведения и персонализации предложений.</w:t>
      </w:r>
    </w:p>
    <w:p w14:paraId="074501F8" w14:textId="77777777" w:rsidR="00302582" w:rsidRPr="00302582" w:rsidRDefault="00302582" w:rsidP="007A25D6">
      <w:pPr>
        <w:numPr>
          <w:ilvl w:val="0"/>
          <w:numId w:val="10"/>
        </w:numPr>
        <w:spacing w:after="0" w:line="240" w:lineRule="auto"/>
        <w:ind w:left="0" w:firstLine="709"/>
        <w:rPr>
          <w:rFonts w:cs="Times New Roman"/>
          <w:szCs w:val="28"/>
        </w:rPr>
      </w:pPr>
      <w:r w:rsidRPr="00302582">
        <w:rPr>
          <w:rFonts w:cs="Times New Roman"/>
          <w:szCs w:val="28"/>
        </w:rPr>
        <w:t>Контроль товарных запасов, прогнозирование потребности в товарах, автоматическое формирование заказов поставщикам.</w:t>
      </w:r>
    </w:p>
    <w:p w14:paraId="7D6937A5" w14:textId="77777777" w:rsidR="00302582" w:rsidRPr="00302582" w:rsidRDefault="00302582" w:rsidP="007A25D6">
      <w:pPr>
        <w:numPr>
          <w:ilvl w:val="0"/>
          <w:numId w:val="10"/>
        </w:numPr>
        <w:spacing w:after="0" w:line="240" w:lineRule="auto"/>
        <w:ind w:left="0" w:firstLine="709"/>
        <w:rPr>
          <w:rFonts w:cs="Times New Roman"/>
          <w:szCs w:val="28"/>
        </w:rPr>
      </w:pPr>
      <w:r w:rsidRPr="00302582">
        <w:rPr>
          <w:rFonts w:cs="Times New Roman"/>
          <w:szCs w:val="28"/>
        </w:rPr>
        <w:t>Финансовая аналитика, расчет прибыли, оценка эффективности продаж.</w:t>
      </w:r>
    </w:p>
    <w:p w14:paraId="4888A9C1" w14:textId="77777777" w:rsidR="00302582" w:rsidRPr="00302582" w:rsidRDefault="00302582" w:rsidP="007A25D6">
      <w:pPr>
        <w:numPr>
          <w:ilvl w:val="0"/>
          <w:numId w:val="10"/>
        </w:numPr>
        <w:spacing w:after="0" w:line="240" w:lineRule="auto"/>
        <w:ind w:left="0" w:firstLine="709"/>
        <w:rPr>
          <w:rFonts w:cs="Times New Roman"/>
          <w:szCs w:val="28"/>
        </w:rPr>
      </w:pPr>
      <w:r w:rsidRPr="00302582">
        <w:rPr>
          <w:rFonts w:cs="Times New Roman"/>
          <w:szCs w:val="28"/>
        </w:rPr>
        <w:t xml:space="preserve">Поддержка интеграции с кассовым оборудованием, </w:t>
      </w:r>
      <w:r w:rsidRPr="00302582">
        <w:rPr>
          <w:rFonts w:cs="Times New Roman"/>
          <w:szCs w:val="28"/>
          <w:lang w:val="en-US"/>
        </w:rPr>
        <w:t>ERP</w:t>
      </w:r>
      <w:r w:rsidRPr="00302582">
        <w:rPr>
          <w:rFonts w:cs="Times New Roman"/>
          <w:szCs w:val="28"/>
        </w:rPr>
        <w:t>-системами, платежными системами.</w:t>
      </w:r>
    </w:p>
    <w:p w14:paraId="3DE531D9" w14:textId="77777777" w:rsidR="00302582" w:rsidRPr="00302582" w:rsidRDefault="00302582" w:rsidP="007A25D6">
      <w:pPr>
        <w:numPr>
          <w:ilvl w:val="0"/>
          <w:numId w:val="10"/>
        </w:numPr>
        <w:spacing w:after="0" w:line="240" w:lineRule="auto"/>
        <w:ind w:left="0" w:firstLine="709"/>
        <w:rPr>
          <w:rFonts w:cs="Times New Roman"/>
          <w:szCs w:val="28"/>
        </w:rPr>
      </w:pPr>
      <w:r w:rsidRPr="00302582">
        <w:rPr>
          <w:rFonts w:cs="Times New Roman"/>
          <w:szCs w:val="28"/>
        </w:rPr>
        <w:t xml:space="preserve">Инструменты для автоматизированного маркетинга, включая </w:t>
      </w:r>
      <w:r w:rsidRPr="00302582">
        <w:rPr>
          <w:rFonts w:cs="Times New Roman"/>
          <w:szCs w:val="28"/>
          <w:lang w:val="en-US"/>
        </w:rPr>
        <w:t>e</w:t>
      </w:r>
      <w:r w:rsidRPr="00302582">
        <w:rPr>
          <w:rFonts w:cs="Times New Roman"/>
          <w:szCs w:val="28"/>
        </w:rPr>
        <w:t>-</w:t>
      </w:r>
      <w:r w:rsidRPr="00302582">
        <w:rPr>
          <w:rFonts w:cs="Times New Roman"/>
          <w:szCs w:val="28"/>
          <w:lang w:val="en-US"/>
        </w:rPr>
        <w:t>mail</w:t>
      </w:r>
      <w:r w:rsidRPr="00302582">
        <w:rPr>
          <w:rFonts w:cs="Times New Roman"/>
          <w:szCs w:val="28"/>
        </w:rPr>
        <w:t xml:space="preserve"> и </w:t>
      </w:r>
      <w:r w:rsidRPr="00302582">
        <w:rPr>
          <w:rFonts w:cs="Times New Roman"/>
          <w:szCs w:val="28"/>
          <w:lang w:val="en-US"/>
        </w:rPr>
        <w:t>SMS</w:t>
      </w:r>
      <w:r w:rsidRPr="00302582">
        <w:rPr>
          <w:rFonts w:cs="Times New Roman"/>
          <w:szCs w:val="28"/>
        </w:rPr>
        <w:t>-рассылки.</w:t>
      </w:r>
    </w:p>
    <w:p w14:paraId="1CB6186B" w14:textId="77777777" w:rsidR="00302582" w:rsidRPr="00302582" w:rsidRDefault="00302582" w:rsidP="00DE15C5">
      <w:pPr>
        <w:spacing w:after="0" w:line="240" w:lineRule="auto"/>
        <w:ind w:firstLine="709"/>
        <w:rPr>
          <w:rFonts w:cs="Times New Roman"/>
          <w:szCs w:val="28"/>
          <w:lang w:val="en-US"/>
        </w:rPr>
      </w:pPr>
      <w:r w:rsidRPr="00302582">
        <w:rPr>
          <w:rFonts w:cs="Times New Roman"/>
          <w:bCs/>
          <w:szCs w:val="28"/>
          <w:lang w:val="en-US"/>
        </w:rPr>
        <w:t>Преимущества:</w:t>
      </w:r>
    </w:p>
    <w:p w14:paraId="10D37865" w14:textId="77777777" w:rsidR="00302582" w:rsidRPr="00302582" w:rsidRDefault="00302582" w:rsidP="007A25D6">
      <w:pPr>
        <w:numPr>
          <w:ilvl w:val="0"/>
          <w:numId w:val="11"/>
        </w:numPr>
        <w:spacing w:after="0" w:line="240" w:lineRule="auto"/>
        <w:ind w:left="0" w:firstLine="709"/>
        <w:rPr>
          <w:rFonts w:cs="Times New Roman"/>
          <w:szCs w:val="28"/>
        </w:rPr>
      </w:pPr>
      <w:r w:rsidRPr="00302582">
        <w:rPr>
          <w:rFonts w:cs="Times New Roman"/>
          <w:szCs w:val="28"/>
        </w:rPr>
        <w:t>Развитые возможности по работе с клиентами и аналитике продаж.</w:t>
      </w:r>
    </w:p>
    <w:p w14:paraId="1BBE8506" w14:textId="77777777" w:rsidR="00302582" w:rsidRPr="00302582" w:rsidRDefault="00302582" w:rsidP="007A25D6">
      <w:pPr>
        <w:numPr>
          <w:ilvl w:val="0"/>
          <w:numId w:val="11"/>
        </w:numPr>
        <w:spacing w:after="0" w:line="240" w:lineRule="auto"/>
        <w:ind w:left="0" w:firstLine="709"/>
        <w:rPr>
          <w:rFonts w:cs="Times New Roman"/>
          <w:szCs w:val="28"/>
        </w:rPr>
      </w:pPr>
      <w:r w:rsidRPr="00302582">
        <w:rPr>
          <w:rFonts w:cs="Times New Roman"/>
          <w:szCs w:val="28"/>
        </w:rPr>
        <w:t>Гибкость интеграции с различными системами и сервисами.</w:t>
      </w:r>
    </w:p>
    <w:p w14:paraId="7701F1D8" w14:textId="77777777" w:rsidR="00302582" w:rsidRPr="00302582" w:rsidRDefault="00302582" w:rsidP="007A25D6">
      <w:pPr>
        <w:numPr>
          <w:ilvl w:val="0"/>
          <w:numId w:val="11"/>
        </w:numPr>
        <w:spacing w:after="0" w:line="240" w:lineRule="auto"/>
        <w:ind w:left="0" w:firstLine="709"/>
        <w:rPr>
          <w:rFonts w:cs="Times New Roman"/>
          <w:szCs w:val="28"/>
        </w:rPr>
      </w:pPr>
      <w:r w:rsidRPr="00302582">
        <w:rPr>
          <w:rFonts w:cs="Times New Roman"/>
          <w:szCs w:val="28"/>
        </w:rPr>
        <w:t xml:space="preserve">Поддержка многоканальных продаж и </w:t>
      </w:r>
      <w:r w:rsidRPr="00302582">
        <w:rPr>
          <w:rFonts w:cs="Times New Roman"/>
          <w:szCs w:val="28"/>
          <w:lang w:val="en-US"/>
        </w:rPr>
        <w:t>e</w:t>
      </w:r>
      <w:r w:rsidRPr="00302582">
        <w:rPr>
          <w:rFonts w:cs="Times New Roman"/>
          <w:szCs w:val="28"/>
        </w:rPr>
        <w:t>-</w:t>
      </w:r>
      <w:r w:rsidRPr="00302582">
        <w:rPr>
          <w:rFonts w:cs="Times New Roman"/>
          <w:szCs w:val="28"/>
          <w:lang w:val="en-US"/>
        </w:rPr>
        <w:t>commerce</w:t>
      </w:r>
      <w:r w:rsidRPr="00302582">
        <w:rPr>
          <w:rFonts w:cs="Times New Roman"/>
          <w:szCs w:val="28"/>
        </w:rPr>
        <w:t>.</w:t>
      </w:r>
    </w:p>
    <w:p w14:paraId="20A7F44A" w14:textId="77777777" w:rsidR="00302582" w:rsidRPr="00302582" w:rsidRDefault="00302582" w:rsidP="00DE15C5">
      <w:pPr>
        <w:spacing w:after="0" w:line="240" w:lineRule="auto"/>
        <w:ind w:firstLine="709"/>
        <w:rPr>
          <w:rFonts w:cs="Times New Roman"/>
          <w:szCs w:val="28"/>
          <w:lang w:val="en-US"/>
        </w:rPr>
      </w:pPr>
      <w:r w:rsidRPr="00302582">
        <w:rPr>
          <w:rFonts w:cs="Times New Roman"/>
          <w:bCs/>
          <w:szCs w:val="28"/>
          <w:lang w:val="en-US"/>
        </w:rPr>
        <w:t>Недостатки:</w:t>
      </w:r>
    </w:p>
    <w:p w14:paraId="6653886E" w14:textId="77777777" w:rsidR="00302582" w:rsidRPr="00302582" w:rsidRDefault="00302582" w:rsidP="007A25D6">
      <w:pPr>
        <w:numPr>
          <w:ilvl w:val="0"/>
          <w:numId w:val="12"/>
        </w:numPr>
        <w:spacing w:after="0" w:line="240" w:lineRule="auto"/>
        <w:ind w:left="0" w:firstLine="709"/>
        <w:rPr>
          <w:rFonts w:cs="Times New Roman"/>
          <w:szCs w:val="28"/>
        </w:rPr>
      </w:pPr>
      <w:r w:rsidRPr="00302582">
        <w:rPr>
          <w:rFonts w:cs="Times New Roman"/>
          <w:szCs w:val="28"/>
        </w:rPr>
        <w:t>Высокая стоимость лицензии и поддержки.</w:t>
      </w:r>
    </w:p>
    <w:p w14:paraId="2DA5E417" w14:textId="77777777" w:rsidR="00302582" w:rsidRPr="00302582" w:rsidRDefault="00302582" w:rsidP="007A25D6">
      <w:pPr>
        <w:numPr>
          <w:ilvl w:val="0"/>
          <w:numId w:val="12"/>
        </w:numPr>
        <w:spacing w:after="0" w:line="240" w:lineRule="auto"/>
        <w:ind w:left="0" w:firstLine="709"/>
        <w:rPr>
          <w:rFonts w:cs="Times New Roman"/>
          <w:szCs w:val="28"/>
        </w:rPr>
      </w:pPr>
      <w:r w:rsidRPr="00302582">
        <w:rPr>
          <w:rFonts w:cs="Times New Roman"/>
          <w:szCs w:val="28"/>
        </w:rPr>
        <w:t>Сложность освоения для пользователей без технической подготовки.</w:t>
      </w:r>
    </w:p>
    <w:p w14:paraId="502C110F" w14:textId="77777777" w:rsidR="00302582" w:rsidRPr="00302582" w:rsidRDefault="00302582" w:rsidP="007A25D6">
      <w:pPr>
        <w:numPr>
          <w:ilvl w:val="0"/>
          <w:numId w:val="12"/>
        </w:numPr>
        <w:spacing w:after="0" w:line="240" w:lineRule="auto"/>
        <w:ind w:left="0" w:firstLine="709"/>
        <w:rPr>
          <w:rFonts w:cs="Times New Roman"/>
          <w:szCs w:val="28"/>
        </w:rPr>
      </w:pPr>
      <w:r w:rsidRPr="00302582">
        <w:rPr>
          <w:rFonts w:cs="Times New Roman"/>
          <w:szCs w:val="28"/>
        </w:rPr>
        <w:t>Избыточность для небольших магазинов с низким объемом заказов.</w:t>
      </w:r>
    </w:p>
    <w:p w14:paraId="459749F6" w14:textId="77777777" w:rsidR="00302582" w:rsidRPr="00302582" w:rsidRDefault="00302582" w:rsidP="00DE15C5">
      <w:pPr>
        <w:spacing w:after="0" w:line="240" w:lineRule="auto"/>
        <w:ind w:firstLine="709"/>
        <w:rPr>
          <w:rFonts w:cs="Times New Roman"/>
          <w:szCs w:val="28"/>
        </w:rPr>
      </w:pPr>
      <w:r w:rsidRPr="00302582">
        <w:rPr>
          <w:rFonts w:cs="Times New Roman"/>
          <w:bCs/>
          <w:szCs w:val="28"/>
        </w:rPr>
        <w:t xml:space="preserve">Атол </w:t>
      </w:r>
      <w:r w:rsidRPr="00302582">
        <w:rPr>
          <w:rFonts w:cs="Times New Roman"/>
          <w:bCs/>
          <w:szCs w:val="28"/>
          <w:lang w:val="en-US"/>
        </w:rPr>
        <w:t>Sigma</w:t>
      </w:r>
      <w:r w:rsidRPr="00302582">
        <w:rPr>
          <w:rFonts w:cs="Times New Roman"/>
          <w:szCs w:val="28"/>
        </w:rPr>
        <w:t xml:space="preserve"> – облачное программное решение для автоматизации розничной торговли, предназначенное для малого и среднего бизнеса.</w:t>
      </w:r>
    </w:p>
    <w:p w14:paraId="57FD3037" w14:textId="77777777" w:rsidR="00302582" w:rsidRPr="00302582" w:rsidRDefault="00302582" w:rsidP="00DE15C5">
      <w:pPr>
        <w:spacing w:after="0" w:line="240" w:lineRule="auto"/>
        <w:ind w:firstLine="709"/>
        <w:rPr>
          <w:rFonts w:cs="Times New Roman"/>
          <w:szCs w:val="28"/>
          <w:lang w:val="en-US"/>
        </w:rPr>
      </w:pPr>
      <w:r w:rsidRPr="00302582">
        <w:rPr>
          <w:rFonts w:cs="Times New Roman"/>
          <w:bCs/>
          <w:szCs w:val="28"/>
          <w:lang w:val="en-US"/>
        </w:rPr>
        <w:t>Функциональные возможности:</w:t>
      </w:r>
    </w:p>
    <w:p w14:paraId="272FA39F" w14:textId="77777777" w:rsidR="00302582" w:rsidRPr="00302582" w:rsidRDefault="00302582" w:rsidP="007A25D6">
      <w:pPr>
        <w:numPr>
          <w:ilvl w:val="0"/>
          <w:numId w:val="13"/>
        </w:numPr>
        <w:spacing w:after="0" w:line="240" w:lineRule="auto"/>
        <w:ind w:left="0" w:firstLine="709"/>
        <w:rPr>
          <w:rFonts w:cs="Times New Roman"/>
          <w:szCs w:val="28"/>
        </w:rPr>
      </w:pPr>
      <w:r w:rsidRPr="00302582">
        <w:rPr>
          <w:rFonts w:cs="Times New Roman"/>
          <w:szCs w:val="28"/>
        </w:rPr>
        <w:t>Учет продаж и заказов с возможностью интеграции с кассовыми аппаратами и платежными системами.</w:t>
      </w:r>
    </w:p>
    <w:p w14:paraId="69A4C4FB" w14:textId="77777777" w:rsidR="00302582" w:rsidRPr="00302582" w:rsidRDefault="00302582" w:rsidP="007A25D6">
      <w:pPr>
        <w:numPr>
          <w:ilvl w:val="0"/>
          <w:numId w:val="13"/>
        </w:numPr>
        <w:spacing w:after="0" w:line="240" w:lineRule="auto"/>
        <w:ind w:left="0" w:firstLine="709"/>
        <w:rPr>
          <w:rFonts w:cs="Times New Roman"/>
          <w:szCs w:val="28"/>
        </w:rPr>
      </w:pPr>
      <w:r w:rsidRPr="00302582">
        <w:rPr>
          <w:rFonts w:cs="Times New Roman"/>
          <w:szCs w:val="28"/>
        </w:rPr>
        <w:t>Автоматизированный контроль товарных остатков и складской учет.</w:t>
      </w:r>
    </w:p>
    <w:p w14:paraId="7125B031" w14:textId="77777777" w:rsidR="00302582" w:rsidRPr="00302582" w:rsidRDefault="00302582" w:rsidP="007A25D6">
      <w:pPr>
        <w:numPr>
          <w:ilvl w:val="0"/>
          <w:numId w:val="13"/>
        </w:numPr>
        <w:spacing w:after="0" w:line="240" w:lineRule="auto"/>
        <w:ind w:left="0" w:firstLine="709"/>
        <w:rPr>
          <w:rFonts w:cs="Times New Roman"/>
          <w:szCs w:val="28"/>
        </w:rPr>
      </w:pPr>
      <w:r w:rsidRPr="00302582">
        <w:rPr>
          <w:rFonts w:cs="Times New Roman"/>
          <w:szCs w:val="28"/>
        </w:rPr>
        <w:t>Работа с клиентами, поддержка программ лояльности и бонусных карт.</w:t>
      </w:r>
    </w:p>
    <w:p w14:paraId="4DE52DED" w14:textId="77777777" w:rsidR="00302582" w:rsidRPr="00302582" w:rsidRDefault="00302582" w:rsidP="007A25D6">
      <w:pPr>
        <w:numPr>
          <w:ilvl w:val="0"/>
          <w:numId w:val="13"/>
        </w:numPr>
        <w:spacing w:after="0" w:line="240" w:lineRule="auto"/>
        <w:ind w:left="0" w:firstLine="709"/>
        <w:rPr>
          <w:rFonts w:cs="Times New Roman"/>
          <w:szCs w:val="28"/>
        </w:rPr>
      </w:pPr>
      <w:r w:rsidRPr="00302582">
        <w:rPr>
          <w:rFonts w:cs="Times New Roman"/>
          <w:szCs w:val="28"/>
        </w:rPr>
        <w:lastRenderedPageBreak/>
        <w:t>Инструменты отчетности, позволяющие анализировать продажи, товарооборот и эффективность персонала.</w:t>
      </w:r>
    </w:p>
    <w:p w14:paraId="6C1FCD1D" w14:textId="77777777" w:rsidR="00302582" w:rsidRPr="00302582" w:rsidRDefault="00302582" w:rsidP="007A25D6">
      <w:pPr>
        <w:numPr>
          <w:ilvl w:val="0"/>
          <w:numId w:val="13"/>
        </w:numPr>
        <w:spacing w:after="0" w:line="240" w:lineRule="auto"/>
        <w:ind w:left="0" w:firstLine="709"/>
        <w:rPr>
          <w:rFonts w:cs="Times New Roman"/>
          <w:szCs w:val="28"/>
        </w:rPr>
      </w:pPr>
      <w:r w:rsidRPr="00302582">
        <w:rPr>
          <w:rFonts w:cs="Times New Roman"/>
          <w:szCs w:val="28"/>
        </w:rPr>
        <w:t>Онлайн-доступ к данным с возможностью удаленного управления торговыми точками.</w:t>
      </w:r>
    </w:p>
    <w:p w14:paraId="1B0CC095" w14:textId="77777777" w:rsidR="00302582" w:rsidRPr="00302582" w:rsidRDefault="00302582" w:rsidP="00DE15C5">
      <w:pPr>
        <w:spacing w:after="0" w:line="240" w:lineRule="auto"/>
        <w:ind w:firstLine="709"/>
        <w:rPr>
          <w:rFonts w:cs="Times New Roman"/>
          <w:szCs w:val="28"/>
          <w:lang w:val="en-US"/>
        </w:rPr>
      </w:pPr>
      <w:r w:rsidRPr="00302582">
        <w:rPr>
          <w:rFonts w:cs="Times New Roman"/>
          <w:bCs/>
          <w:szCs w:val="28"/>
          <w:lang w:val="en-US"/>
        </w:rPr>
        <w:t>Преимущества:</w:t>
      </w:r>
    </w:p>
    <w:p w14:paraId="5344CF19" w14:textId="77777777" w:rsidR="00302582" w:rsidRPr="00302582" w:rsidRDefault="00302582" w:rsidP="007A25D6">
      <w:pPr>
        <w:numPr>
          <w:ilvl w:val="0"/>
          <w:numId w:val="14"/>
        </w:numPr>
        <w:spacing w:after="0" w:line="240" w:lineRule="auto"/>
        <w:ind w:left="0" w:firstLine="709"/>
        <w:rPr>
          <w:rFonts w:cs="Times New Roman"/>
          <w:szCs w:val="28"/>
          <w:lang w:val="en-US"/>
        </w:rPr>
      </w:pPr>
      <w:r w:rsidRPr="00302582">
        <w:rPr>
          <w:rFonts w:cs="Times New Roman"/>
          <w:szCs w:val="28"/>
          <w:lang w:val="en-US"/>
        </w:rPr>
        <w:t>Простота внедрения и использования.</w:t>
      </w:r>
    </w:p>
    <w:p w14:paraId="11C9CA0D" w14:textId="77777777" w:rsidR="00302582" w:rsidRPr="00302582" w:rsidRDefault="00302582" w:rsidP="007A25D6">
      <w:pPr>
        <w:numPr>
          <w:ilvl w:val="0"/>
          <w:numId w:val="14"/>
        </w:numPr>
        <w:spacing w:after="0" w:line="240" w:lineRule="auto"/>
        <w:ind w:left="0" w:firstLine="709"/>
        <w:rPr>
          <w:rFonts w:cs="Times New Roman"/>
          <w:szCs w:val="28"/>
          <w:lang w:val="en-US"/>
        </w:rPr>
      </w:pPr>
      <w:r w:rsidRPr="00302582">
        <w:rPr>
          <w:rFonts w:cs="Times New Roman"/>
          <w:szCs w:val="28"/>
          <w:lang w:val="en-US"/>
        </w:rPr>
        <w:t>Доступность для малого бизнеса.</w:t>
      </w:r>
    </w:p>
    <w:p w14:paraId="055911A5" w14:textId="77777777" w:rsidR="00302582" w:rsidRPr="00302582" w:rsidRDefault="00302582" w:rsidP="007A25D6">
      <w:pPr>
        <w:numPr>
          <w:ilvl w:val="0"/>
          <w:numId w:val="14"/>
        </w:numPr>
        <w:spacing w:after="0" w:line="240" w:lineRule="auto"/>
        <w:ind w:left="0" w:firstLine="709"/>
        <w:rPr>
          <w:rFonts w:cs="Times New Roman"/>
          <w:szCs w:val="28"/>
        </w:rPr>
      </w:pPr>
      <w:r w:rsidRPr="00302582">
        <w:rPr>
          <w:rFonts w:cs="Times New Roman"/>
          <w:szCs w:val="28"/>
        </w:rPr>
        <w:t>Интеграция с фискальными регистраторами и эквайринговыми системами.</w:t>
      </w:r>
    </w:p>
    <w:p w14:paraId="45068DE7" w14:textId="77777777" w:rsidR="00302582" w:rsidRPr="00302582" w:rsidRDefault="00302582" w:rsidP="00DE15C5">
      <w:pPr>
        <w:spacing w:after="0" w:line="240" w:lineRule="auto"/>
        <w:ind w:firstLine="709"/>
        <w:rPr>
          <w:rFonts w:cs="Times New Roman"/>
          <w:szCs w:val="28"/>
          <w:lang w:val="en-US"/>
        </w:rPr>
      </w:pPr>
      <w:r w:rsidRPr="00302582">
        <w:rPr>
          <w:rFonts w:cs="Times New Roman"/>
          <w:bCs/>
          <w:szCs w:val="28"/>
          <w:lang w:val="en-US"/>
        </w:rPr>
        <w:t>Недостатки:</w:t>
      </w:r>
    </w:p>
    <w:p w14:paraId="277EC224" w14:textId="77777777" w:rsidR="00302582" w:rsidRPr="00302582" w:rsidRDefault="00302582" w:rsidP="007A25D6">
      <w:pPr>
        <w:numPr>
          <w:ilvl w:val="0"/>
          <w:numId w:val="15"/>
        </w:numPr>
        <w:spacing w:after="0" w:line="240" w:lineRule="auto"/>
        <w:ind w:left="0" w:firstLine="709"/>
        <w:rPr>
          <w:rFonts w:cs="Times New Roman"/>
          <w:szCs w:val="28"/>
          <w:lang w:val="en-US"/>
        </w:rPr>
      </w:pPr>
      <w:r w:rsidRPr="00302582">
        <w:rPr>
          <w:rFonts w:cs="Times New Roman"/>
          <w:szCs w:val="28"/>
          <w:lang w:val="en-US"/>
        </w:rPr>
        <w:t>Ограниченные аналитические возможности.</w:t>
      </w:r>
    </w:p>
    <w:p w14:paraId="44EAB625" w14:textId="77777777" w:rsidR="00302582" w:rsidRPr="00302582" w:rsidRDefault="00302582" w:rsidP="007A25D6">
      <w:pPr>
        <w:numPr>
          <w:ilvl w:val="0"/>
          <w:numId w:val="15"/>
        </w:numPr>
        <w:spacing w:after="0" w:line="240" w:lineRule="auto"/>
        <w:ind w:left="0" w:firstLine="709"/>
        <w:rPr>
          <w:rFonts w:cs="Times New Roman"/>
          <w:szCs w:val="28"/>
        </w:rPr>
      </w:pPr>
      <w:r w:rsidRPr="00302582">
        <w:rPr>
          <w:rFonts w:cs="Times New Roman"/>
          <w:szCs w:val="28"/>
        </w:rPr>
        <w:t>Недостаточный функционал для работы с большими объемами данных.</w:t>
      </w:r>
    </w:p>
    <w:p w14:paraId="782A7693" w14:textId="0AF94912" w:rsidR="00B75D58" w:rsidRPr="00B17637" w:rsidRDefault="00302582" w:rsidP="007A25D6">
      <w:pPr>
        <w:numPr>
          <w:ilvl w:val="0"/>
          <w:numId w:val="15"/>
        </w:numPr>
        <w:spacing w:after="0" w:line="240" w:lineRule="auto"/>
        <w:ind w:left="0" w:firstLine="709"/>
        <w:rPr>
          <w:rFonts w:cs="Times New Roman"/>
          <w:szCs w:val="28"/>
        </w:rPr>
      </w:pPr>
      <w:r w:rsidRPr="00302582">
        <w:rPr>
          <w:rFonts w:cs="Times New Roman"/>
          <w:szCs w:val="28"/>
        </w:rPr>
        <w:t>Ограниченные возможности масштабирования для крупных торговых сетей.</w:t>
      </w:r>
    </w:p>
    <w:p w14:paraId="72C52FFF" w14:textId="10A5F9EF" w:rsidR="006C7E83" w:rsidRDefault="006C7E83" w:rsidP="00DE15C5">
      <w:pPr>
        <w:pStyle w:val="ad"/>
        <w:ind w:firstLine="720"/>
        <w:rPr>
          <w:lang w:eastAsia="ru-RU"/>
        </w:rPr>
      </w:pPr>
      <w:r>
        <w:rPr>
          <w:lang w:eastAsia="ru-RU"/>
        </w:rPr>
        <w:t xml:space="preserve">Сравнительный обзор функциональности аналогов разрабатываемого программного средства представлен в таблице </w:t>
      </w:r>
      <w:r w:rsidR="00ED0FE3">
        <w:rPr>
          <w:lang w:eastAsia="ru-RU"/>
        </w:rPr>
        <w:t>1</w:t>
      </w:r>
      <w:r>
        <w:rPr>
          <w:lang w:eastAsia="ru-RU"/>
        </w:rPr>
        <w:t>.1.</w:t>
      </w:r>
    </w:p>
    <w:p w14:paraId="525F2BCE" w14:textId="031CCFB5" w:rsidR="006C7E83" w:rsidRDefault="006C7E83" w:rsidP="00DE15C5">
      <w:pPr>
        <w:pStyle w:val="ad"/>
        <w:ind w:firstLine="720"/>
        <w:rPr>
          <w:lang w:eastAsia="ru-RU"/>
        </w:rPr>
      </w:pPr>
    </w:p>
    <w:p w14:paraId="035911C6" w14:textId="5A11A048" w:rsidR="006C7E83" w:rsidRPr="006C7E83" w:rsidRDefault="006C7E83" w:rsidP="00DE15C5">
      <w:pPr>
        <w:pStyle w:val="ad"/>
        <w:ind w:firstLine="0"/>
        <w:rPr>
          <w:lang w:eastAsia="ru-RU"/>
        </w:rPr>
      </w:pPr>
      <w:r>
        <w:rPr>
          <w:lang w:eastAsia="ru-RU"/>
        </w:rPr>
        <w:t xml:space="preserve">Таблица </w:t>
      </w:r>
      <w:r w:rsidR="00ED0FE3">
        <w:rPr>
          <w:lang w:eastAsia="ru-RU"/>
        </w:rPr>
        <w:t>1</w:t>
      </w:r>
      <w:r w:rsidRPr="006C7E83">
        <w:rPr>
          <w:lang w:eastAsia="ru-RU"/>
        </w:rPr>
        <w:t xml:space="preserve">.1 – </w:t>
      </w:r>
      <w:r>
        <w:rPr>
          <w:lang w:eastAsia="ru-RU"/>
        </w:rPr>
        <w:t>Сравнительный обзор функциональности аналогов</w:t>
      </w:r>
    </w:p>
    <w:tbl>
      <w:tblPr>
        <w:tblStyle w:val="af"/>
        <w:tblW w:w="0" w:type="auto"/>
        <w:tblLook w:val="04A0" w:firstRow="1" w:lastRow="0" w:firstColumn="1" w:lastColumn="0" w:noHBand="0" w:noVBand="1"/>
      </w:tblPr>
      <w:tblGrid>
        <w:gridCol w:w="1510"/>
        <w:gridCol w:w="2129"/>
        <w:gridCol w:w="1902"/>
        <w:gridCol w:w="1902"/>
        <w:gridCol w:w="1902"/>
      </w:tblGrid>
      <w:tr w:rsidR="006C7E83" w14:paraId="512EE1A9" w14:textId="77777777" w:rsidTr="006C7E83">
        <w:tc>
          <w:tcPr>
            <w:tcW w:w="1728" w:type="dxa"/>
          </w:tcPr>
          <w:p w14:paraId="67FFDCC8" w14:textId="3396F73A" w:rsidR="006C7E83" w:rsidRPr="00B17637" w:rsidRDefault="006C7E83" w:rsidP="00DE15C5">
            <w:pPr>
              <w:pStyle w:val="ad"/>
              <w:ind w:firstLine="0"/>
              <w:jc w:val="center"/>
              <w:rPr>
                <w:bCs/>
                <w:sz w:val="24"/>
                <w:szCs w:val="24"/>
                <w:lang w:eastAsia="ru-RU"/>
              </w:rPr>
            </w:pPr>
            <w:r w:rsidRPr="00B17637">
              <w:rPr>
                <w:bCs/>
                <w:sz w:val="24"/>
                <w:szCs w:val="24"/>
              </w:rPr>
              <w:t>Параметр</w:t>
            </w:r>
          </w:p>
        </w:tc>
        <w:tc>
          <w:tcPr>
            <w:tcW w:w="2070" w:type="dxa"/>
          </w:tcPr>
          <w:p w14:paraId="5DC5C77C" w14:textId="41974742" w:rsidR="006C7E83" w:rsidRPr="00B17637" w:rsidRDefault="006C7E83" w:rsidP="00DE15C5">
            <w:pPr>
              <w:pStyle w:val="ad"/>
              <w:ind w:firstLine="0"/>
              <w:jc w:val="center"/>
              <w:rPr>
                <w:bCs/>
                <w:sz w:val="24"/>
                <w:szCs w:val="24"/>
                <w:lang w:eastAsia="ru-RU"/>
              </w:rPr>
            </w:pPr>
            <w:r w:rsidRPr="00B17637">
              <w:rPr>
                <w:bCs/>
                <w:sz w:val="24"/>
                <w:szCs w:val="24"/>
              </w:rPr>
              <w:t>1С:Розница</w:t>
            </w:r>
          </w:p>
        </w:tc>
        <w:tc>
          <w:tcPr>
            <w:tcW w:w="1849" w:type="dxa"/>
          </w:tcPr>
          <w:p w14:paraId="0782D04B" w14:textId="63958AFD" w:rsidR="006C7E83" w:rsidRPr="00B17637" w:rsidRDefault="006C7E83" w:rsidP="00DE15C5">
            <w:pPr>
              <w:pStyle w:val="ad"/>
              <w:ind w:firstLine="0"/>
              <w:jc w:val="center"/>
              <w:rPr>
                <w:bCs/>
                <w:sz w:val="24"/>
                <w:szCs w:val="24"/>
                <w:lang w:eastAsia="ru-RU"/>
              </w:rPr>
            </w:pPr>
            <w:r w:rsidRPr="00B17637">
              <w:rPr>
                <w:bCs/>
                <w:sz w:val="24"/>
                <w:szCs w:val="24"/>
              </w:rPr>
              <w:t>МойСклад</w:t>
            </w:r>
          </w:p>
        </w:tc>
        <w:tc>
          <w:tcPr>
            <w:tcW w:w="1849" w:type="dxa"/>
          </w:tcPr>
          <w:p w14:paraId="407D8478" w14:textId="7B01E7D8" w:rsidR="006C7E83" w:rsidRPr="00B17637" w:rsidRDefault="006C7E83" w:rsidP="00DE15C5">
            <w:pPr>
              <w:pStyle w:val="ad"/>
              <w:ind w:firstLine="0"/>
              <w:jc w:val="center"/>
              <w:rPr>
                <w:bCs/>
                <w:sz w:val="24"/>
                <w:szCs w:val="24"/>
                <w:lang w:eastAsia="ru-RU"/>
              </w:rPr>
            </w:pPr>
            <w:r w:rsidRPr="00B17637">
              <w:rPr>
                <w:bCs/>
                <w:sz w:val="24"/>
                <w:szCs w:val="24"/>
              </w:rPr>
              <w:t>RetailCRM</w:t>
            </w:r>
          </w:p>
        </w:tc>
        <w:tc>
          <w:tcPr>
            <w:tcW w:w="1849" w:type="dxa"/>
          </w:tcPr>
          <w:p w14:paraId="2A4FC46A" w14:textId="132844CE" w:rsidR="006C7E83" w:rsidRPr="00B17637" w:rsidRDefault="006C7E83" w:rsidP="00DE15C5">
            <w:pPr>
              <w:pStyle w:val="ad"/>
              <w:ind w:firstLine="0"/>
              <w:jc w:val="center"/>
              <w:rPr>
                <w:bCs/>
                <w:sz w:val="24"/>
                <w:szCs w:val="24"/>
                <w:lang w:eastAsia="ru-RU"/>
              </w:rPr>
            </w:pPr>
            <w:r w:rsidRPr="00B17637">
              <w:rPr>
                <w:bCs/>
                <w:sz w:val="24"/>
                <w:szCs w:val="24"/>
              </w:rPr>
              <w:t>Атол Sigma</w:t>
            </w:r>
          </w:p>
        </w:tc>
      </w:tr>
      <w:tr w:rsidR="006C7E83" w14:paraId="4B0AB2AA" w14:textId="77777777" w:rsidTr="006C7E83">
        <w:tc>
          <w:tcPr>
            <w:tcW w:w="1728" w:type="dxa"/>
            <w:vAlign w:val="center"/>
          </w:tcPr>
          <w:p w14:paraId="0E93F15B" w14:textId="0AE445B7" w:rsidR="006C7E83" w:rsidRPr="006C7E83" w:rsidRDefault="006C7E83" w:rsidP="00DE15C5">
            <w:pPr>
              <w:pStyle w:val="ad"/>
              <w:ind w:firstLine="0"/>
              <w:jc w:val="left"/>
              <w:rPr>
                <w:sz w:val="24"/>
                <w:szCs w:val="24"/>
                <w:lang w:eastAsia="ru-RU"/>
              </w:rPr>
            </w:pPr>
            <w:r w:rsidRPr="006C7E83">
              <w:rPr>
                <w:sz w:val="24"/>
                <w:szCs w:val="24"/>
              </w:rPr>
              <w:t>Основное назначение</w:t>
            </w:r>
          </w:p>
        </w:tc>
        <w:tc>
          <w:tcPr>
            <w:tcW w:w="2070" w:type="dxa"/>
            <w:vAlign w:val="center"/>
          </w:tcPr>
          <w:p w14:paraId="5C9EE52E" w14:textId="72533DC4" w:rsidR="006C7E83" w:rsidRPr="006C7E83" w:rsidRDefault="006C7E83" w:rsidP="00DE15C5">
            <w:pPr>
              <w:pStyle w:val="ad"/>
              <w:ind w:firstLine="0"/>
              <w:jc w:val="center"/>
              <w:rPr>
                <w:sz w:val="24"/>
                <w:szCs w:val="24"/>
                <w:lang w:eastAsia="ru-RU"/>
              </w:rPr>
            </w:pPr>
            <w:r w:rsidRPr="006C7E83">
              <w:rPr>
                <w:sz w:val="24"/>
                <w:szCs w:val="24"/>
              </w:rPr>
              <w:t>Управление розничной торговлей</w:t>
            </w:r>
          </w:p>
        </w:tc>
        <w:tc>
          <w:tcPr>
            <w:tcW w:w="1849" w:type="dxa"/>
            <w:vAlign w:val="center"/>
          </w:tcPr>
          <w:p w14:paraId="56CB0D98" w14:textId="7E75828F" w:rsidR="006C7E83" w:rsidRPr="006C7E83" w:rsidRDefault="006C7E83" w:rsidP="00DE15C5">
            <w:pPr>
              <w:pStyle w:val="ad"/>
              <w:ind w:firstLine="0"/>
              <w:jc w:val="center"/>
              <w:rPr>
                <w:sz w:val="24"/>
                <w:szCs w:val="24"/>
                <w:lang w:eastAsia="ru-RU"/>
              </w:rPr>
            </w:pPr>
            <w:r w:rsidRPr="006C7E83">
              <w:rPr>
                <w:sz w:val="24"/>
                <w:szCs w:val="24"/>
              </w:rPr>
              <w:t>Учет продаж и складских запасов</w:t>
            </w:r>
          </w:p>
        </w:tc>
        <w:tc>
          <w:tcPr>
            <w:tcW w:w="1849" w:type="dxa"/>
            <w:vAlign w:val="center"/>
          </w:tcPr>
          <w:p w14:paraId="46D57209" w14:textId="7D1E999D" w:rsidR="006C7E83" w:rsidRPr="006C7E83" w:rsidRDefault="006C7E83" w:rsidP="00DE15C5">
            <w:pPr>
              <w:pStyle w:val="ad"/>
              <w:ind w:firstLine="0"/>
              <w:jc w:val="center"/>
              <w:rPr>
                <w:sz w:val="24"/>
                <w:szCs w:val="24"/>
                <w:lang w:eastAsia="ru-RU"/>
              </w:rPr>
            </w:pPr>
            <w:r w:rsidRPr="006C7E83">
              <w:rPr>
                <w:sz w:val="24"/>
                <w:szCs w:val="24"/>
              </w:rPr>
              <w:t>CRM и многоканальные продажи</w:t>
            </w:r>
          </w:p>
        </w:tc>
        <w:tc>
          <w:tcPr>
            <w:tcW w:w="1849" w:type="dxa"/>
            <w:vAlign w:val="center"/>
          </w:tcPr>
          <w:p w14:paraId="058499BE" w14:textId="19F80B02" w:rsidR="006C7E83" w:rsidRPr="006C7E83" w:rsidRDefault="006C7E83" w:rsidP="00DE15C5">
            <w:pPr>
              <w:pStyle w:val="ad"/>
              <w:ind w:firstLine="0"/>
              <w:jc w:val="center"/>
              <w:rPr>
                <w:sz w:val="24"/>
                <w:szCs w:val="24"/>
                <w:lang w:eastAsia="ru-RU"/>
              </w:rPr>
            </w:pPr>
            <w:r w:rsidRPr="006C7E83">
              <w:rPr>
                <w:sz w:val="24"/>
                <w:szCs w:val="24"/>
              </w:rPr>
              <w:t>Управление кассой и складом</w:t>
            </w:r>
          </w:p>
        </w:tc>
      </w:tr>
      <w:tr w:rsidR="006C7E83" w14:paraId="15D79F5E" w14:textId="77777777" w:rsidTr="006C7E83">
        <w:tc>
          <w:tcPr>
            <w:tcW w:w="1728" w:type="dxa"/>
            <w:vAlign w:val="center"/>
          </w:tcPr>
          <w:p w14:paraId="7474F6C7" w14:textId="5BCAFFA7" w:rsidR="006C7E83" w:rsidRPr="006C7E83" w:rsidRDefault="006C7E83" w:rsidP="00DE15C5">
            <w:pPr>
              <w:pStyle w:val="ad"/>
              <w:ind w:firstLine="0"/>
              <w:jc w:val="left"/>
              <w:rPr>
                <w:sz w:val="24"/>
                <w:szCs w:val="24"/>
                <w:lang w:eastAsia="ru-RU"/>
              </w:rPr>
            </w:pPr>
            <w:r w:rsidRPr="006C7E83">
              <w:rPr>
                <w:sz w:val="24"/>
                <w:szCs w:val="24"/>
              </w:rPr>
              <w:t>Учет заказов и продаж</w:t>
            </w:r>
          </w:p>
        </w:tc>
        <w:tc>
          <w:tcPr>
            <w:tcW w:w="2070" w:type="dxa"/>
            <w:vAlign w:val="center"/>
          </w:tcPr>
          <w:p w14:paraId="462C1406" w14:textId="15BE7ECA" w:rsidR="006C7E83" w:rsidRPr="006C7E83" w:rsidRDefault="006C7E83" w:rsidP="00DE15C5">
            <w:pPr>
              <w:pStyle w:val="ad"/>
              <w:ind w:firstLine="0"/>
              <w:jc w:val="center"/>
              <w:rPr>
                <w:sz w:val="24"/>
                <w:szCs w:val="24"/>
                <w:lang w:eastAsia="ru-RU"/>
              </w:rPr>
            </w:pPr>
            <w:r w:rsidRPr="006C7E83">
              <w:rPr>
                <w:sz w:val="24"/>
                <w:szCs w:val="24"/>
              </w:rPr>
              <w:t>Поддерживается</w:t>
            </w:r>
          </w:p>
        </w:tc>
        <w:tc>
          <w:tcPr>
            <w:tcW w:w="1849" w:type="dxa"/>
            <w:vAlign w:val="center"/>
          </w:tcPr>
          <w:p w14:paraId="2408FB08" w14:textId="4812CC0C" w:rsidR="006C7E83" w:rsidRPr="006C7E83" w:rsidRDefault="006C7E83" w:rsidP="00DE15C5">
            <w:pPr>
              <w:pStyle w:val="ad"/>
              <w:ind w:firstLine="0"/>
              <w:jc w:val="center"/>
              <w:rPr>
                <w:sz w:val="24"/>
                <w:szCs w:val="24"/>
                <w:lang w:eastAsia="ru-RU"/>
              </w:rPr>
            </w:pPr>
            <w:r w:rsidRPr="006C7E83">
              <w:rPr>
                <w:sz w:val="24"/>
                <w:szCs w:val="24"/>
              </w:rPr>
              <w:t>Поддерживается</w:t>
            </w:r>
          </w:p>
        </w:tc>
        <w:tc>
          <w:tcPr>
            <w:tcW w:w="1849" w:type="dxa"/>
            <w:vAlign w:val="center"/>
          </w:tcPr>
          <w:p w14:paraId="07931503" w14:textId="142AB8D6" w:rsidR="006C7E83" w:rsidRPr="006C7E83" w:rsidRDefault="006C7E83" w:rsidP="00DE15C5">
            <w:pPr>
              <w:pStyle w:val="ad"/>
              <w:ind w:firstLine="0"/>
              <w:jc w:val="center"/>
              <w:rPr>
                <w:sz w:val="24"/>
                <w:szCs w:val="24"/>
                <w:lang w:eastAsia="ru-RU"/>
              </w:rPr>
            </w:pPr>
            <w:r w:rsidRPr="006C7E83">
              <w:rPr>
                <w:sz w:val="24"/>
                <w:szCs w:val="24"/>
              </w:rPr>
              <w:t>Поддерживается</w:t>
            </w:r>
          </w:p>
        </w:tc>
        <w:tc>
          <w:tcPr>
            <w:tcW w:w="1849" w:type="dxa"/>
            <w:vAlign w:val="center"/>
          </w:tcPr>
          <w:p w14:paraId="3099C2EC" w14:textId="322E95FB" w:rsidR="006C7E83" w:rsidRPr="006C7E83" w:rsidRDefault="006C7E83" w:rsidP="00DE15C5">
            <w:pPr>
              <w:pStyle w:val="ad"/>
              <w:ind w:firstLine="0"/>
              <w:jc w:val="center"/>
              <w:rPr>
                <w:sz w:val="24"/>
                <w:szCs w:val="24"/>
                <w:lang w:eastAsia="ru-RU"/>
              </w:rPr>
            </w:pPr>
            <w:r w:rsidRPr="006C7E83">
              <w:rPr>
                <w:sz w:val="24"/>
                <w:szCs w:val="24"/>
              </w:rPr>
              <w:t>Поддерживается</w:t>
            </w:r>
          </w:p>
        </w:tc>
      </w:tr>
      <w:tr w:rsidR="006C7E83" w14:paraId="1ED76A12" w14:textId="77777777" w:rsidTr="006C7E83">
        <w:tc>
          <w:tcPr>
            <w:tcW w:w="1728" w:type="dxa"/>
            <w:vAlign w:val="center"/>
          </w:tcPr>
          <w:p w14:paraId="0C09A581" w14:textId="4771F995" w:rsidR="006C7E83" w:rsidRPr="006C7E83" w:rsidRDefault="006C7E83" w:rsidP="00DE15C5">
            <w:pPr>
              <w:pStyle w:val="ad"/>
              <w:ind w:firstLine="0"/>
              <w:jc w:val="left"/>
              <w:rPr>
                <w:sz w:val="24"/>
                <w:szCs w:val="24"/>
                <w:lang w:eastAsia="ru-RU"/>
              </w:rPr>
            </w:pPr>
            <w:r w:rsidRPr="006C7E83">
              <w:rPr>
                <w:sz w:val="24"/>
                <w:szCs w:val="24"/>
              </w:rPr>
              <w:t>Складской учет</w:t>
            </w:r>
          </w:p>
        </w:tc>
        <w:tc>
          <w:tcPr>
            <w:tcW w:w="2070" w:type="dxa"/>
            <w:vAlign w:val="center"/>
          </w:tcPr>
          <w:p w14:paraId="691EFCDC" w14:textId="7A80B53F" w:rsidR="006C7E83" w:rsidRPr="006C7E83" w:rsidRDefault="006C7E83" w:rsidP="00DE15C5">
            <w:pPr>
              <w:pStyle w:val="ad"/>
              <w:ind w:firstLine="0"/>
              <w:jc w:val="center"/>
              <w:rPr>
                <w:sz w:val="24"/>
                <w:szCs w:val="24"/>
                <w:lang w:eastAsia="ru-RU"/>
              </w:rPr>
            </w:pPr>
            <w:r w:rsidRPr="006C7E83">
              <w:rPr>
                <w:sz w:val="24"/>
                <w:szCs w:val="24"/>
              </w:rPr>
              <w:t>Полный функционал</w:t>
            </w:r>
          </w:p>
        </w:tc>
        <w:tc>
          <w:tcPr>
            <w:tcW w:w="1849" w:type="dxa"/>
            <w:vAlign w:val="center"/>
          </w:tcPr>
          <w:p w14:paraId="64D76A32" w14:textId="36B63636" w:rsidR="006C7E83" w:rsidRPr="006C7E83" w:rsidRDefault="006C7E83" w:rsidP="00DE15C5">
            <w:pPr>
              <w:pStyle w:val="ad"/>
              <w:ind w:firstLine="0"/>
              <w:jc w:val="center"/>
              <w:rPr>
                <w:sz w:val="24"/>
                <w:szCs w:val="24"/>
                <w:lang w:eastAsia="ru-RU"/>
              </w:rPr>
            </w:pPr>
            <w:r w:rsidRPr="006C7E83">
              <w:rPr>
                <w:sz w:val="24"/>
                <w:szCs w:val="24"/>
              </w:rPr>
              <w:t>Ограниченный</w:t>
            </w:r>
          </w:p>
        </w:tc>
        <w:tc>
          <w:tcPr>
            <w:tcW w:w="1849" w:type="dxa"/>
            <w:vAlign w:val="center"/>
          </w:tcPr>
          <w:p w14:paraId="3711FE0B" w14:textId="074A8711" w:rsidR="006C7E83" w:rsidRPr="006C7E83" w:rsidRDefault="006C7E83" w:rsidP="00DE15C5">
            <w:pPr>
              <w:pStyle w:val="ad"/>
              <w:ind w:firstLine="0"/>
              <w:jc w:val="center"/>
              <w:rPr>
                <w:sz w:val="24"/>
                <w:szCs w:val="24"/>
                <w:lang w:eastAsia="ru-RU"/>
              </w:rPr>
            </w:pPr>
            <w:r w:rsidRPr="006C7E83">
              <w:rPr>
                <w:sz w:val="24"/>
                <w:szCs w:val="24"/>
              </w:rPr>
              <w:t>Полный функционал</w:t>
            </w:r>
          </w:p>
        </w:tc>
        <w:tc>
          <w:tcPr>
            <w:tcW w:w="1849" w:type="dxa"/>
            <w:vAlign w:val="center"/>
          </w:tcPr>
          <w:p w14:paraId="484BCBD4" w14:textId="512C5BA9" w:rsidR="006C7E83" w:rsidRPr="006C7E83" w:rsidRDefault="006C7E83" w:rsidP="00DE15C5">
            <w:pPr>
              <w:pStyle w:val="ad"/>
              <w:ind w:firstLine="0"/>
              <w:jc w:val="center"/>
              <w:rPr>
                <w:sz w:val="24"/>
                <w:szCs w:val="24"/>
                <w:lang w:eastAsia="ru-RU"/>
              </w:rPr>
            </w:pPr>
            <w:r w:rsidRPr="006C7E83">
              <w:rPr>
                <w:sz w:val="24"/>
                <w:szCs w:val="24"/>
              </w:rPr>
              <w:t>Ограниченный</w:t>
            </w:r>
          </w:p>
        </w:tc>
      </w:tr>
      <w:tr w:rsidR="006C7E83" w14:paraId="50203B8D" w14:textId="77777777" w:rsidTr="006C7E83">
        <w:tc>
          <w:tcPr>
            <w:tcW w:w="1728" w:type="dxa"/>
            <w:vAlign w:val="center"/>
          </w:tcPr>
          <w:p w14:paraId="490CF726" w14:textId="2DC53CFC" w:rsidR="006C7E83" w:rsidRPr="006C7E83" w:rsidRDefault="006C7E83" w:rsidP="00DE15C5">
            <w:pPr>
              <w:pStyle w:val="ad"/>
              <w:ind w:firstLine="0"/>
              <w:jc w:val="left"/>
              <w:rPr>
                <w:sz w:val="24"/>
                <w:szCs w:val="24"/>
                <w:lang w:eastAsia="ru-RU"/>
              </w:rPr>
            </w:pPr>
            <w:r w:rsidRPr="006C7E83">
              <w:rPr>
                <w:sz w:val="24"/>
                <w:szCs w:val="24"/>
              </w:rPr>
              <w:t>Финансовый учет</w:t>
            </w:r>
          </w:p>
        </w:tc>
        <w:tc>
          <w:tcPr>
            <w:tcW w:w="2070" w:type="dxa"/>
            <w:vAlign w:val="center"/>
          </w:tcPr>
          <w:p w14:paraId="11725901" w14:textId="02C15A2E" w:rsidR="006C7E83" w:rsidRPr="006C7E83" w:rsidRDefault="006C7E83" w:rsidP="00DE15C5">
            <w:pPr>
              <w:pStyle w:val="ad"/>
              <w:ind w:firstLine="0"/>
              <w:jc w:val="center"/>
              <w:rPr>
                <w:sz w:val="24"/>
                <w:szCs w:val="24"/>
                <w:lang w:eastAsia="ru-RU"/>
              </w:rPr>
            </w:pPr>
            <w:r w:rsidRPr="006C7E83">
              <w:rPr>
                <w:sz w:val="24"/>
                <w:szCs w:val="24"/>
              </w:rPr>
              <w:t>Полный функционал</w:t>
            </w:r>
          </w:p>
        </w:tc>
        <w:tc>
          <w:tcPr>
            <w:tcW w:w="1849" w:type="dxa"/>
            <w:vAlign w:val="center"/>
          </w:tcPr>
          <w:p w14:paraId="6ACD39ED" w14:textId="4EAD46E4" w:rsidR="006C7E83" w:rsidRPr="006C7E83" w:rsidRDefault="006C7E83" w:rsidP="00DE15C5">
            <w:pPr>
              <w:pStyle w:val="ad"/>
              <w:ind w:firstLine="0"/>
              <w:jc w:val="center"/>
              <w:rPr>
                <w:sz w:val="24"/>
                <w:szCs w:val="24"/>
                <w:lang w:eastAsia="ru-RU"/>
              </w:rPr>
            </w:pPr>
            <w:r w:rsidRPr="006C7E83">
              <w:rPr>
                <w:sz w:val="24"/>
                <w:szCs w:val="24"/>
              </w:rPr>
              <w:t>Базовый учет</w:t>
            </w:r>
          </w:p>
        </w:tc>
        <w:tc>
          <w:tcPr>
            <w:tcW w:w="1849" w:type="dxa"/>
            <w:vAlign w:val="center"/>
          </w:tcPr>
          <w:p w14:paraId="5E342CA3" w14:textId="68856ACD" w:rsidR="006C7E83" w:rsidRPr="006C7E83" w:rsidRDefault="006C7E83" w:rsidP="00DE15C5">
            <w:pPr>
              <w:pStyle w:val="ad"/>
              <w:ind w:firstLine="0"/>
              <w:jc w:val="center"/>
              <w:rPr>
                <w:sz w:val="24"/>
                <w:szCs w:val="24"/>
                <w:lang w:eastAsia="ru-RU"/>
              </w:rPr>
            </w:pPr>
            <w:r w:rsidRPr="006C7E83">
              <w:rPr>
                <w:sz w:val="24"/>
                <w:szCs w:val="24"/>
              </w:rPr>
              <w:t>Полный функционал</w:t>
            </w:r>
          </w:p>
        </w:tc>
        <w:tc>
          <w:tcPr>
            <w:tcW w:w="1849" w:type="dxa"/>
            <w:vAlign w:val="center"/>
          </w:tcPr>
          <w:p w14:paraId="12A146A7" w14:textId="615F2060" w:rsidR="006C7E83" w:rsidRPr="006C7E83" w:rsidRDefault="006C7E83" w:rsidP="00DE15C5">
            <w:pPr>
              <w:pStyle w:val="ad"/>
              <w:ind w:firstLine="0"/>
              <w:jc w:val="center"/>
              <w:rPr>
                <w:sz w:val="24"/>
                <w:szCs w:val="24"/>
                <w:lang w:eastAsia="ru-RU"/>
              </w:rPr>
            </w:pPr>
            <w:r w:rsidRPr="006C7E83">
              <w:rPr>
                <w:sz w:val="24"/>
                <w:szCs w:val="24"/>
              </w:rPr>
              <w:t>Базовый учет</w:t>
            </w:r>
          </w:p>
        </w:tc>
      </w:tr>
      <w:tr w:rsidR="006C7E83" w14:paraId="7CCC6BDC" w14:textId="77777777" w:rsidTr="006C7E83">
        <w:tc>
          <w:tcPr>
            <w:tcW w:w="1728" w:type="dxa"/>
            <w:vAlign w:val="center"/>
          </w:tcPr>
          <w:p w14:paraId="7F99639D" w14:textId="1969DDEA" w:rsidR="006C7E83" w:rsidRPr="006C7E83" w:rsidRDefault="006C7E83" w:rsidP="00DE15C5">
            <w:pPr>
              <w:pStyle w:val="ad"/>
              <w:ind w:firstLine="0"/>
              <w:jc w:val="left"/>
              <w:rPr>
                <w:sz w:val="24"/>
                <w:szCs w:val="24"/>
                <w:lang w:eastAsia="ru-RU"/>
              </w:rPr>
            </w:pPr>
            <w:r w:rsidRPr="006C7E83">
              <w:rPr>
                <w:sz w:val="24"/>
                <w:szCs w:val="24"/>
              </w:rPr>
              <w:t>CRM и работа с клиентами</w:t>
            </w:r>
          </w:p>
        </w:tc>
        <w:tc>
          <w:tcPr>
            <w:tcW w:w="2070" w:type="dxa"/>
            <w:vAlign w:val="center"/>
          </w:tcPr>
          <w:p w14:paraId="3A8F849B" w14:textId="0D732816" w:rsidR="006C7E83" w:rsidRPr="006C7E83" w:rsidRDefault="006C7E83" w:rsidP="00DE15C5">
            <w:pPr>
              <w:pStyle w:val="ad"/>
              <w:ind w:firstLine="0"/>
              <w:jc w:val="center"/>
              <w:rPr>
                <w:sz w:val="24"/>
                <w:szCs w:val="24"/>
                <w:lang w:eastAsia="ru-RU"/>
              </w:rPr>
            </w:pPr>
            <w:r w:rsidRPr="006C7E83">
              <w:rPr>
                <w:sz w:val="24"/>
                <w:szCs w:val="24"/>
              </w:rPr>
              <w:t>Базовая CRM</w:t>
            </w:r>
          </w:p>
        </w:tc>
        <w:tc>
          <w:tcPr>
            <w:tcW w:w="1849" w:type="dxa"/>
            <w:vAlign w:val="center"/>
          </w:tcPr>
          <w:p w14:paraId="2EDF10D7" w14:textId="15D591D0" w:rsidR="006C7E83" w:rsidRPr="006C7E83" w:rsidRDefault="006C7E83" w:rsidP="00DE15C5">
            <w:pPr>
              <w:pStyle w:val="ad"/>
              <w:ind w:firstLine="0"/>
              <w:jc w:val="center"/>
              <w:rPr>
                <w:sz w:val="24"/>
                <w:szCs w:val="24"/>
                <w:lang w:eastAsia="ru-RU"/>
              </w:rPr>
            </w:pPr>
            <w:r w:rsidRPr="006C7E83">
              <w:rPr>
                <w:sz w:val="24"/>
                <w:szCs w:val="24"/>
              </w:rPr>
              <w:t>Развитая CRM</w:t>
            </w:r>
          </w:p>
        </w:tc>
        <w:tc>
          <w:tcPr>
            <w:tcW w:w="1849" w:type="dxa"/>
            <w:vAlign w:val="center"/>
          </w:tcPr>
          <w:p w14:paraId="3E95DC7A" w14:textId="3D47866B" w:rsidR="006C7E83" w:rsidRPr="006C7E83" w:rsidRDefault="006C7E83" w:rsidP="00DE15C5">
            <w:pPr>
              <w:pStyle w:val="ad"/>
              <w:ind w:firstLine="0"/>
              <w:jc w:val="center"/>
              <w:rPr>
                <w:sz w:val="24"/>
                <w:szCs w:val="24"/>
                <w:lang w:eastAsia="ru-RU"/>
              </w:rPr>
            </w:pPr>
            <w:r w:rsidRPr="006C7E83">
              <w:rPr>
                <w:sz w:val="24"/>
                <w:szCs w:val="24"/>
              </w:rPr>
              <w:t>Расширенная CRM</w:t>
            </w:r>
          </w:p>
        </w:tc>
        <w:tc>
          <w:tcPr>
            <w:tcW w:w="1849" w:type="dxa"/>
            <w:vAlign w:val="center"/>
          </w:tcPr>
          <w:p w14:paraId="1637FC08" w14:textId="7BFC9700" w:rsidR="006C7E83" w:rsidRPr="006C7E83" w:rsidRDefault="006C7E83" w:rsidP="00DE15C5">
            <w:pPr>
              <w:pStyle w:val="ad"/>
              <w:ind w:firstLine="0"/>
              <w:jc w:val="center"/>
              <w:rPr>
                <w:sz w:val="24"/>
                <w:szCs w:val="24"/>
                <w:lang w:eastAsia="ru-RU"/>
              </w:rPr>
            </w:pPr>
            <w:r w:rsidRPr="006C7E83">
              <w:rPr>
                <w:sz w:val="24"/>
                <w:szCs w:val="24"/>
              </w:rPr>
              <w:t>Поддержка бонусных карт</w:t>
            </w:r>
          </w:p>
        </w:tc>
      </w:tr>
      <w:tr w:rsidR="006C7E83" w14:paraId="30375DC0" w14:textId="77777777" w:rsidTr="006C7E83">
        <w:tc>
          <w:tcPr>
            <w:tcW w:w="1728" w:type="dxa"/>
            <w:vAlign w:val="center"/>
          </w:tcPr>
          <w:p w14:paraId="4952D686" w14:textId="2439DCED" w:rsidR="006C7E83" w:rsidRPr="006C7E83" w:rsidRDefault="006C7E83" w:rsidP="00DE15C5">
            <w:pPr>
              <w:pStyle w:val="ad"/>
              <w:ind w:firstLine="0"/>
              <w:jc w:val="left"/>
              <w:rPr>
                <w:sz w:val="24"/>
                <w:szCs w:val="24"/>
                <w:lang w:eastAsia="ru-RU"/>
              </w:rPr>
            </w:pPr>
            <w:r w:rsidRPr="006C7E83">
              <w:rPr>
                <w:sz w:val="24"/>
                <w:szCs w:val="24"/>
              </w:rPr>
              <w:t>Аналитика и отчетность</w:t>
            </w:r>
          </w:p>
        </w:tc>
        <w:tc>
          <w:tcPr>
            <w:tcW w:w="2070" w:type="dxa"/>
            <w:vAlign w:val="center"/>
          </w:tcPr>
          <w:p w14:paraId="09FCB969" w14:textId="5ADD48BD" w:rsidR="006C7E83" w:rsidRPr="006C7E83" w:rsidRDefault="006C7E83" w:rsidP="00DE15C5">
            <w:pPr>
              <w:pStyle w:val="ad"/>
              <w:ind w:firstLine="0"/>
              <w:jc w:val="center"/>
              <w:rPr>
                <w:sz w:val="24"/>
                <w:szCs w:val="24"/>
                <w:lang w:eastAsia="ru-RU"/>
              </w:rPr>
            </w:pPr>
            <w:r w:rsidRPr="006C7E83">
              <w:rPr>
                <w:sz w:val="24"/>
                <w:szCs w:val="24"/>
              </w:rPr>
              <w:t>Детализированные отчеты</w:t>
            </w:r>
          </w:p>
        </w:tc>
        <w:tc>
          <w:tcPr>
            <w:tcW w:w="1849" w:type="dxa"/>
            <w:vAlign w:val="center"/>
          </w:tcPr>
          <w:p w14:paraId="3F61A5BF" w14:textId="763C4FED" w:rsidR="006C7E83" w:rsidRPr="006C7E83" w:rsidRDefault="006C7E83" w:rsidP="00DE15C5">
            <w:pPr>
              <w:pStyle w:val="ad"/>
              <w:ind w:firstLine="0"/>
              <w:jc w:val="center"/>
              <w:rPr>
                <w:sz w:val="24"/>
                <w:szCs w:val="24"/>
                <w:lang w:eastAsia="ru-RU"/>
              </w:rPr>
            </w:pPr>
            <w:r w:rsidRPr="006C7E83">
              <w:rPr>
                <w:sz w:val="24"/>
                <w:szCs w:val="24"/>
              </w:rPr>
              <w:t>Гибкие отчеты</w:t>
            </w:r>
          </w:p>
        </w:tc>
        <w:tc>
          <w:tcPr>
            <w:tcW w:w="1849" w:type="dxa"/>
            <w:vAlign w:val="center"/>
          </w:tcPr>
          <w:p w14:paraId="2020577F" w14:textId="02D32C11" w:rsidR="006C7E83" w:rsidRPr="006C7E83" w:rsidRDefault="006C7E83" w:rsidP="00DE15C5">
            <w:pPr>
              <w:pStyle w:val="ad"/>
              <w:ind w:firstLine="0"/>
              <w:jc w:val="center"/>
              <w:rPr>
                <w:sz w:val="24"/>
                <w:szCs w:val="24"/>
                <w:lang w:eastAsia="ru-RU"/>
              </w:rPr>
            </w:pPr>
            <w:r w:rsidRPr="006C7E83">
              <w:rPr>
                <w:sz w:val="24"/>
                <w:szCs w:val="24"/>
              </w:rPr>
              <w:t>Глубокая аналитика</w:t>
            </w:r>
          </w:p>
        </w:tc>
        <w:tc>
          <w:tcPr>
            <w:tcW w:w="1849" w:type="dxa"/>
            <w:vAlign w:val="center"/>
          </w:tcPr>
          <w:p w14:paraId="13C96514" w14:textId="7A4E2A1D" w:rsidR="006C7E83" w:rsidRPr="006C7E83" w:rsidRDefault="006C7E83" w:rsidP="00DE15C5">
            <w:pPr>
              <w:pStyle w:val="ad"/>
              <w:ind w:firstLine="0"/>
              <w:jc w:val="center"/>
              <w:rPr>
                <w:sz w:val="24"/>
                <w:szCs w:val="24"/>
                <w:lang w:eastAsia="ru-RU"/>
              </w:rPr>
            </w:pPr>
            <w:r w:rsidRPr="006C7E83">
              <w:rPr>
                <w:sz w:val="24"/>
                <w:szCs w:val="24"/>
              </w:rPr>
              <w:t>Базовые отчеты</w:t>
            </w:r>
          </w:p>
        </w:tc>
      </w:tr>
    </w:tbl>
    <w:p w14:paraId="0DCF18BC" w14:textId="53679337" w:rsidR="00D70756" w:rsidRDefault="00D70756" w:rsidP="00DE15C5">
      <w:pPr>
        <w:pStyle w:val="ad"/>
        <w:ind w:firstLine="0"/>
        <w:rPr>
          <w:lang w:eastAsia="ru-RU"/>
        </w:rPr>
      </w:pPr>
      <w:r>
        <w:rPr>
          <w:rFonts w:asciiTheme="minorHAnsi" w:hAnsiTheme="minorHAnsi" w:cstheme="minorBidi"/>
          <w:color w:val="auto"/>
          <w:sz w:val="22"/>
          <w:szCs w:val="22"/>
        </w:rPr>
        <w:br w:type="page"/>
      </w:r>
      <w:r w:rsidR="00504B06">
        <w:rPr>
          <w:color w:val="auto"/>
        </w:rPr>
        <w:lastRenderedPageBreak/>
        <w:t xml:space="preserve">Продолжение </w:t>
      </w:r>
      <w:r w:rsidR="00504B06">
        <w:rPr>
          <w:lang w:eastAsia="ru-RU"/>
        </w:rPr>
        <w:t>таблицы</w:t>
      </w:r>
      <w:r>
        <w:rPr>
          <w:lang w:eastAsia="ru-RU"/>
        </w:rPr>
        <w:t xml:space="preserve"> </w:t>
      </w:r>
      <w:r w:rsidR="00ED0FE3">
        <w:rPr>
          <w:lang w:eastAsia="ru-RU"/>
        </w:rPr>
        <w:t>1</w:t>
      </w:r>
      <w:r w:rsidRPr="006C7E83">
        <w:rPr>
          <w:lang w:eastAsia="ru-RU"/>
        </w:rPr>
        <w:t>.1</w:t>
      </w:r>
    </w:p>
    <w:tbl>
      <w:tblPr>
        <w:tblStyle w:val="af"/>
        <w:tblW w:w="0" w:type="auto"/>
        <w:tblLook w:val="04A0" w:firstRow="1" w:lastRow="0" w:firstColumn="1" w:lastColumn="0" w:noHBand="0" w:noVBand="1"/>
      </w:tblPr>
      <w:tblGrid>
        <w:gridCol w:w="1796"/>
        <w:gridCol w:w="2010"/>
        <w:gridCol w:w="1822"/>
        <w:gridCol w:w="1923"/>
        <w:gridCol w:w="1794"/>
      </w:tblGrid>
      <w:tr w:rsidR="006C7E83" w14:paraId="25801972" w14:textId="77777777" w:rsidTr="006C7E83">
        <w:tc>
          <w:tcPr>
            <w:tcW w:w="1728" w:type="dxa"/>
            <w:vAlign w:val="center"/>
          </w:tcPr>
          <w:p w14:paraId="57144C0A" w14:textId="4B7620A4" w:rsidR="006C7E83" w:rsidRPr="006C7E83" w:rsidRDefault="006C7E83" w:rsidP="00DE15C5">
            <w:pPr>
              <w:pStyle w:val="ad"/>
              <w:ind w:firstLine="0"/>
              <w:jc w:val="left"/>
              <w:rPr>
                <w:sz w:val="24"/>
                <w:szCs w:val="24"/>
                <w:lang w:eastAsia="ru-RU"/>
              </w:rPr>
            </w:pPr>
            <w:r w:rsidRPr="006C7E83">
              <w:rPr>
                <w:sz w:val="24"/>
                <w:szCs w:val="24"/>
              </w:rPr>
              <w:t>Интеграция с оборудованием</w:t>
            </w:r>
          </w:p>
        </w:tc>
        <w:tc>
          <w:tcPr>
            <w:tcW w:w="2070" w:type="dxa"/>
            <w:vAlign w:val="center"/>
          </w:tcPr>
          <w:p w14:paraId="40B60BCD" w14:textId="1787FAA9" w:rsidR="006C7E83" w:rsidRPr="006C7E83" w:rsidRDefault="006C7E83" w:rsidP="00DE15C5">
            <w:pPr>
              <w:pStyle w:val="ad"/>
              <w:ind w:firstLine="0"/>
              <w:jc w:val="center"/>
              <w:rPr>
                <w:sz w:val="24"/>
                <w:szCs w:val="24"/>
                <w:lang w:eastAsia="ru-RU"/>
              </w:rPr>
            </w:pPr>
            <w:r w:rsidRPr="006C7E83">
              <w:rPr>
                <w:sz w:val="24"/>
                <w:szCs w:val="24"/>
              </w:rPr>
              <w:t>Широкая поддержка</w:t>
            </w:r>
          </w:p>
        </w:tc>
        <w:tc>
          <w:tcPr>
            <w:tcW w:w="1849" w:type="dxa"/>
            <w:vAlign w:val="center"/>
          </w:tcPr>
          <w:p w14:paraId="22EF8E18" w14:textId="56A7E695" w:rsidR="006C7E83" w:rsidRPr="006C7E83" w:rsidRDefault="006C7E83" w:rsidP="00DE15C5">
            <w:pPr>
              <w:pStyle w:val="ad"/>
              <w:ind w:firstLine="0"/>
              <w:jc w:val="center"/>
              <w:rPr>
                <w:sz w:val="24"/>
                <w:szCs w:val="24"/>
                <w:lang w:eastAsia="ru-RU"/>
              </w:rPr>
            </w:pPr>
            <w:r w:rsidRPr="006C7E83">
              <w:rPr>
                <w:sz w:val="24"/>
                <w:szCs w:val="24"/>
              </w:rPr>
              <w:t>Ограниченная поддержка</w:t>
            </w:r>
          </w:p>
        </w:tc>
        <w:tc>
          <w:tcPr>
            <w:tcW w:w="1849" w:type="dxa"/>
            <w:vAlign w:val="center"/>
          </w:tcPr>
          <w:p w14:paraId="5B2AE14B" w14:textId="0245BD05" w:rsidR="006C7E83" w:rsidRPr="006C7E83" w:rsidRDefault="006C7E83" w:rsidP="00DE15C5">
            <w:pPr>
              <w:pStyle w:val="ad"/>
              <w:ind w:firstLine="0"/>
              <w:jc w:val="center"/>
              <w:rPr>
                <w:sz w:val="24"/>
                <w:szCs w:val="24"/>
                <w:lang w:eastAsia="ru-RU"/>
              </w:rPr>
            </w:pPr>
            <w:r w:rsidRPr="006C7E83">
              <w:rPr>
                <w:sz w:val="24"/>
                <w:szCs w:val="24"/>
              </w:rPr>
              <w:t>Поддерживается</w:t>
            </w:r>
          </w:p>
        </w:tc>
        <w:tc>
          <w:tcPr>
            <w:tcW w:w="1849" w:type="dxa"/>
            <w:vAlign w:val="center"/>
          </w:tcPr>
          <w:p w14:paraId="1711EB64" w14:textId="487128F4" w:rsidR="006C7E83" w:rsidRPr="006C7E83" w:rsidRDefault="006C7E83" w:rsidP="00DE15C5">
            <w:pPr>
              <w:pStyle w:val="ad"/>
              <w:ind w:firstLine="0"/>
              <w:jc w:val="center"/>
              <w:rPr>
                <w:sz w:val="24"/>
                <w:szCs w:val="24"/>
                <w:lang w:eastAsia="ru-RU"/>
              </w:rPr>
            </w:pPr>
            <w:r w:rsidRPr="006C7E83">
              <w:rPr>
                <w:sz w:val="24"/>
                <w:szCs w:val="24"/>
              </w:rPr>
              <w:t>Полная поддержка</w:t>
            </w:r>
          </w:p>
        </w:tc>
      </w:tr>
      <w:tr w:rsidR="006C7E83" w14:paraId="791E3887" w14:textId="77777777" w:rsidTr="006C7E83">
        <w:tc>
          <w:tcPr>
            <w:tcW w:w="1728" w:type="dxa"/>
            <w:vAlign w:val="center"/>
          </w:tcPr>
          <w:p w14:paraId="2DFE258F" w14:textId="383D0511" w:rsidR="006C7E83" w:rsidRPr="006C7E83" w:rsidRDefault="006C7E83" w:rsidP="00DE15C5">
            <w:pPr>
              <w:pStyle w:val="ad"/>
              <w:ind w:firstLine="0"/>
              <w:jc w:val="left"/>
              <w:rPr>
                <w:sz w:val="24"/>
                <w:szCs w:val="24"/>
                <w:lang w:eastAsia="ru-RU"/>
              </w:rPr>
            </w:pPr>
            <w:r w:rsidRPr="006C7E83">
              <w:rPr>
                <w:sz w:val="24"/>
                <w:szCs w:val="24"/>
              </w:rPr>
              <w:t>Поддержка онлайн-торговли</w:t>
            </w:r>
          </w:p>
        </w:tc>
        <w:tc>
          <w:tcPr>
            <w:tcW w:w="2070" w:type="dxa"/>
            <w:vAlign w:val="center"/>
          </w:tcPr>
          <w:p w14:paraId="09F3B51F" w14:textId="17F8214A" w:rsidR="006C7E83" w:rsidRPr="006C7E83" w:rsidRDefault="006C7E83" w:rsidP="00DE15C5">
            <w:pPr>
              <w:pStyle w:val="ad"/>
              <w:ind w:firstLine="0"/>
              <w:jc w:val="center"/>
              <w:rPr>
                <w:sz w:val="24"/>
                <w:szCs w:val="24"/>
                <w:lang w:eastAsia="ru-RU"/>
              </w:rPr>
            </w:pPr>
            <w:r w:rsidRPr="006C7E83">
              <w:rPr>
                <w:sz w:val="24"/>
                <w:szCs w:val="24"/>
              </w:rPr>
              <w:t>Ограниченная</w:t>
            </w:r>
          </w:p>
        </w:tc>
        <w:tc>
          <w:tcPr>
            <w:tcW w:w="1849" w:type="dxa"/>
            <w:vAlign w:val="center"/>
          </w:tcPr>
          <w:p w14:paraId="65781564" w14:textId="2521CBA2" w:rsidR="006C7E83" w:rsidRPr="006C7E83" w:rsidRDefault="006C7E83" w:rsidP="00DE15C5">
            <w:pPr>
              <w:pStyle w:val="ad"/>
              <w:ind w:firstLine="0"/>
              <w:jc w:val="center"/>
              <w:rPr>
                <w:sz w:val="24"/>
                <w:szCs w:val="24"/>
                <w:lang w:eastAsia="ru-RU"/>
              </w:rPr>
            </w:pPr>
            <w:r w:rsidRPr="006C7E83">
              <w:rPr>
                <w:sz w:val="24"/>
                <w:szCs w:val="24"/>
              </w:rPr>
              <w:t>Полная</w:t>
            </w:r>
          </w:p>
        </w:tc>
        <w:tc>
          <w:tcPr>
            <w:tcW w:w="1849" w:type="dxa"/>
            <w:vAlign w:val="center"/>
          </w:tcPr>
          <w:p w14:paraId="4AD980D5" w14:textId="1C8DBEBA" w:rsidR="006C7E83" w:rsidRPr="006C7E83" w:rsidRDefault="006C7E83" w:rsidP="00DE15C5">
            <w:pPr>
              <w:pStyle w:val="ad"/>
              <w:ind w:firstLine="0"/>
              <w:jc w:val="center"/>
              <w:rPr>
                <w:sz w:val="24"/>
                <w:szCs w:val="24"/>
                <w:lang w:eastAsia="ru-RU"/>
              </w:rPr>
            </w:pPr>
            <w:r w:rsidRPr="006C7E83">
              <w:rPr>
                <w:sz w:val="24"/>
                <w:szCs w:val="24"/>
              </w:rPr>
              <w:t>Полная</w:t>
            </w:r>
          </w:p>
        </w:tc>
        <w:tc>
          <w:tcPr>
            <w:tcW w:w="1849" w:type="dxa"/>
            <w:vAlign w:val="center"/>
          </w:tcPr>
          <w:p w14:paraId="15304D9D" w14:textId="04DA93E1" w:rsidR="006C7E83" w:rsidRPr="006C7E83" w:rsidRDefault="006C7E83" w:rsidP="00DE15C5">
            <w:pPr>
              <w:pStyle w:val="ad"/>
              <w:ind w:firstLine="0"/>
              <w:jc w:val="center"/>
              <w:rPr>
                <w:sz w:val="24"/>
                <w:szCs w:val="24"/>
                <w:lang w:eastAsia="ru-RU"/>
              </w:rPr>
            </w:pPr>
            <w:r w:rsidRPr="006C7E83">
              <w:rPr>
                <w:sz w:val="24"/>
                <w:szCs w:val="24"/>
              </w:rPr>
              <w:t>Отсутствует</w:t>
            </w:r>
          </w:p>
        </w:tc>
      </w:tr>
      <w:tr w:rsidR="006C7E83" w14:paraId="3A07C3E7" w14:textId="77777777" w:rsidTr="006C7E83">
        <w:tc>
          <w:tcPr>
            <w:tcW w:w="1728" w:type="dxa"/>
            <w:vAlign w:val="center"/>
          </w:tcPr>
          <w:p w14:paraId="33088A64" w14:textId="5067DBF4" w:rsidR="006C7E83" w:rsidRPr="006C7E83" w:rsidRDefault="006C7E83" w:rsidP="00DE15C5">
            <w:pPr>
              <w:pStyle w:val="ad"/>
              <w:ind w:firstLine="0"/>
              <w:jc w:val="left"/>
              <w:rPr>
                <w:sz w:val="24"/>
                <w:szCs w:val="24"/>
                <w:lang w:eastAsia="ru-RU"/>
              </w:rPr>
            </w:pPr>
            <w:r w:rsidRPr="006C7E83">
              <w:rPr>
                <w:sz w:val="24"/>
                <w:szCs w:val="24"/>
              </w:rPr>
              <w:t>Простота использования</w:t>
            </w:r>
          </w:p>
        </w:tc>
        <w:tc>
          <w:tcPr>
            <w:tcW w:w="2070" w:type="dxa"/>
            <w:vAlign w:val="center"/>
          </w:tcPr>
          <w:p w14:paraId="69B1E2A9" w14:textId="3B6E08D7" w:rsidR="006C7E83" w:rsidRPr="006C7E83" w:rsidRDefault="006C7E83" w:rsidP="00DE15C5">
            <w:pPr>
              <w:pStyle w:val="ad"/>
              <w:ind w:firstLine="0"/>
              <w:jc w:val="center"/>
              <w:rPr>
                <w:sz w:val="24"/>
                <w:szCs w:val="24"/>
                <w:lang w:eastAsia="ru-RU"/>
              </w:rPr>
            </w:pPr>
            <w:r w:rsidRPr="006C7E83">
              <w:rPr>
                <w:sz w:val="24"/>
                <w:szCs w:val="24"/>
              </w:rPr>
              <w:t>Сложное внедрение</w:t>
            </w:r>
          </w:p>
        </w:tc>
        <w:tc>
          <w:tcPr>
            <w:tcW w:w="1849" w:type="dxa"/>
            <w:vAlign w:val="center"/>
          </w:tcPr>
          <w:p w14:paraId="68516068" w14:textId="0755FAD9" w:rsidR="006C7E83" w:rsidRPr="006C7E83" w:rsidRDefault="006C7E83" w:rsidP="00DE15C5">
            <w:pPr>
              <w:pStyle w:val="ad"/>
              <w:ind w:firstLine="0"/>
              <w:jc w:val="center"/>
              <w:rPr>
                <w:sz w:val="24"/>
                <w:szCs w:val="24"/>
                <w:lang w:eastAsia="ru-RU"/>
              </w:rPr>
            </w:pPr>
            <w:r w:rsidRPr="006C7E83">
              <w:rPr>
                <w:sz w:val="24"/>
                <w:szCs w:val="24"/>
              </w:rPr>
              <w:t>Простая настройка</w:t>
            </w:r>
          </w:p>
        </w:tc>
        <w:tc>
          <w:tcPr>
            <w:tcW w:w="1849" w:type="dxa"/>
            <w:vAlign w:val="center"/>
          </w:tcPr>
          <w:p w14:paraId="14EC6F05" w14:textId="0885090A" w:rsidR="006C7E83" w:rsidRPr="006C7E83" w:rsidRDefault="006C7E83" w:rsidP="00DE15C5">
            <w:pPr>
              <w:pStyle w:val="ad"/>
              <w:ind w:firstLine="0"/>
              <w:jc w:val="center"/>
              <w:rPr>
                <w:sz w:val="24"/>
                <w:szCs w:val="24"/>
                <w:lang w:eastAsia="ru-RU"/>
              </w:rPr>
            </w:pPr>
            <w:r w:rsidRPr="006C7E83">
              <w:rPr>
                <w:sz w:val="24"/>
                <w:szCs w:val="24"/>
              </w:rPr>
              <w:t>Сложное внедрение</w:t>
            </w:r>
          </w:p>
        </w:tc>
        <w:tc>
          <w:tcPr>
            <w:tcW w:w="1849" w:type="dxa"/>
            <w:vAlign w:val="center"/>
          </w:tcPr>
          <w:p w14:paraId="4D6BC23F" w14:textId="72B86C91" w:rsidR="006C7E83" w:rsidRPr="006C7E83" w:rsidRDefault="006C7E83" w:rsidP="00DE15C5">
            <w:pPr>
              <w:pStyle w:val="ad"/>
              <w:ind w:firstLine="0"/>
              <w:jc w:val="center"/>
              <w:rPr>
                <w:sz w:val="24"/>
                <w:szCs w:val="24"/>
                <w:lang w:eastAsia="ru-RU"/>
              </w:rPr>
            </w:pPr>
            <w:r w:rsidRPr="006C7E83">
              <w:rPr>
                <w:sz w:val="24"/>
                <w:szCs w:val="24"/>
              </w:rPr>
              <w:t>Простая настройка</w:t>
            </w:r>
          </w:p>
        </w:tc>
      </w:tr>
      <w:tr w:rsidR="006C7E83" w14:paraId="7797EAE6" w14:textId="77777777" w:rsidTr="006C7E83">
        <w:tc>
          <w:tcPr>
            <w:tcW w:w="1728" w:type="dxa"/>
            <w:vAlign w:val="center"/>
          </w:tcPr>
          <w:p w14:paraId="5D5A1D28" w14:textId="2829EFC3" w:rsidR="006C7E83" w:rsidRPr="006C7E83" w:rsidRDefault="006C7E83" w:rsidP="00DE15C5">
            <w:pPr>
              <w:pStyle w:val="ad"/>
              <w:ind w:firstLine="0"/>
              <w:jc w:val="left"/>
              <w:rPr>
                <w:sz w:val="24"/>
                <w:szCs w:val="24"/>
                <w:lang w:eastAsia="ru-RU"/>
              </w:rPr>
            </w:pPr>
            <w:r w:rsidRPr="006C7E83">
              <w:rPr>
                <w:sz w:val="24"/>
                <w:szCs w:val="24"/>
              </w:rPr>
              <w:t>Стоимость лицензии</w:t>
            </w:r>
          </w:p>
        </w:tc>
        <w:tc>
          <w:tcPr>
            <w:tcW w:w="2070" w:type="dxa"/>
            <w:vAlign w:val="center"/>
          </w:tcPr>
          <w:p w14:paraId="651D74C6" w14:textId="6BDFD3B2" w:rsidR="006C7E83" w:rsidRPr="006C7E83" w:rsidRDefault="006C7E83" w:rsidP="00DE15C5">
            <w:pPr>
              <w:pStyle w:val="ad"/>
              <w:ind w:firstLine="0"/>
              <w:jc w:val="center"/>
              <w:rPr>
                <w:sz w:val="24"/>
                <w:szCs w:val="24"/>
                <w:lang w:eastAsia="ru-RU"/>
              </w:rPr>
            </w:pPr>
            <w:r w:rsidRPr="006C7E83">
              <w:rPr>
                <w:sz w:val="24"/>
                <w:szCs w:val="24"/>
              </w:rPr>
              <w:t>Высокая</w:t>
            </w:r>
          </w:p>
        </w:tc>
        <w:tc>
          <w:tcPr>
            <w:tcW w:w="1849" w:type="dxa"/>
            <w:vAlign w:val="center"/>
          </w:tcPr>
          <w:p w14:paraId="3615C9B0" w14:textId="04C934ED" w:rsidR="006C7E83" w:rsidRPr="006C7E83" w:rsidRDefault="006C7E83" w:rsidP="00DE15C5">
            <w:pPr>
              <w:pStyle w:val="ad"/>
              <w:ind w:firstLine="0"/>
              <w:jc w:val="center"/>
              <w:rPr>
                <w:sz w:val="24"/>
                <w:szCs w:val="24"/>
                <w:lang w:eastAsia="ru-RU"/>
              </w:rPr>
            </w:pPr>
            <w:r w:rsidRPr="006C7E83">
              <w:rPr>
                <w:sz w:val="24"/>
                <w:szCs w:val="24"/>
              </w:rPr>
              <w:t>Средняя</w:t>
            </w:r>
          </w:p>
        </w:tc>
        <w:tc>
          <w:tcPr>
            <w:tcW w:w="1849" w:type="dxa"/>
            <w:vAlign w:val="center"/>
          </w:tcPr>
          <w:p w14:paraId="7CE74524" w14:textId="360012E2" w:rsidR="006C7E83" w:rsidRPr="006C7E83" w:rsidRDefault="006C7E83" w:rsidP="00DE15C5">
            <w:pPr>
              <w:pStyle w:val="ad"/>
              <w:ind w:firstLine="0"/>
              <w:jc w:val="center"/>
              <w:rPr>
                <w:sz w:val="24"/>
                <w:szCs w:val="24"/>
                <w:lang w:eastAsia="ru-RU"/>
              </w:rPr>
            </w:pPr>
            <w:r w:rsidRPr="006C7E83">
              <w:rPr>
                <w:sz w:val="24"/>
                <w:szCs w:val="24"/>
              </w:rPr>
              <w:t>Высокая</w:t>
            </w:r>
          </w:p>
        </w:tc>
        <w:tc>
          <w:tcPr>
            <w:tcW w:w="1849" w:type="dxa"/>
            <w:vAlign w:val="center"/>
          </w:tcPr>
          <w:p w14:paraId="4F547EF9" w14:textId="3BE13714" w:rsidR="006C7E83" w:rsidRPr="006C7E83" w:rsidRDefault="006C7E83" w:rsidP="00DE15C5">
            <w:pPr>
              <w:pStyle w:val="ad"/>
              <w:ind w:firstLine="0"/>
              <w:jc w:val="center"/>
              <w:rPr>
                <w:sz w:val="24"/>
                <w:szCs w:val="24"/>
                <w:lang w:eastAsia="ru-RU"/>
              </w:rPr>
            </w:pPr>
            <w:r w:rsidRPr="006C7E83">
              <w:rPr>
                <w:sz w:val="24"/>
                <w:szCs w:val="24"/>
              </w:rPr>
              <w:t>Средняя</w:t>
            </w:r>
          </w:p>
        </w:tc>
      </w:tr>
    </w:tbl>
    <w:p w14:paraId="5DE463DA" w14:textId="77777777" w:rsidR="006C7E83" w:rsidRDefault="006C7E83" w:rsidP="00DE15C5">
      <w:pPr>
        <w:pStyle w:val="ad"/>
        <w:ind w:firstLine="720"/>
        <w:rPr>
          <w:lang w:eastAsia="ru-RU"/>
        </w:rPr>
      </w:pPr>
    </w:p>
    <w:p w14:paraId="3BBBDAEF" w14:textId="77777777" w:rsidR="00B17637" w:rsidRPr="00B17637" w:rsidRDefault="00B17637" w:rsidP="00DE15C5">
      <w:pPr>
        <w:spacing w:after="0" w:line="240" w:lineRule="auto"/>
        <w:ind w:firstLine="709"/>
        <w:jc w:val="both"/>
        <w:rPr>
          <w:rFonts w:eastAsia="Times New Roman" w:cs="Times New Roman"/>
          <w:szCs w:val="28"/>
        </w:rPr>
      </w:pPr>
      <w:r w:rsidRPr="00B17637">
        <w:rPr>
          <w:rFonts w:eastAsia="Times New Roman" w:cs="Times New Roman"/>
          <w:szCs w:val="28"/>
        </w:rPr>
        <w:t>Существующие программные решения для управления продажами и заказами в розничной торговле обладают как сильными, так и слабыми сторонами. Среди основных недостатков можно выделить сложность внедрения и настройки в таких системах, как 1</w:t>
      </w:r>
      <w:proofErr w:type="gramStart"/>
      <w:r w:rsidRPr="00B17637">
        <w:rPr>
          <w:rFonts w:eastAsia="Times New Roman" w:cs="Times New Roman"/>
          <w:szCs w:val="28"/>
        </w:rPr>
        <w:t>С:Розница</w:t>
      </w:r>
      <w:proofErr w:type="gramEnd"/>
      <w:r w:rsidRPr="00B17637">
        <w:rPr>
          <w:rFonts w:eastAsia="Times New Roman" w:cs="Times New Roman"/>
          <w:szCs w:val="28"/>
        </w:rPr>
        <w:t xml:space="preserve"> и </w:t>
      </w:r>
      <w:r w:rsidRPr="00B17637">
        <w:rPr>
          <w:rFonts w:eastAsia="Times New Roman" w:cs="Times New Roman"/>
          <w:szCs w:val="28"/>
          <w:lang w:val="en-US"/>
        </w:rPr>
        <w:t>RetailCRM</w:t>
      </w:r>
      <w:r w:rsidRPr="00B17637">
        <w:rPr>
          <w:rFonts w:eastAsia="Times New Roman" w:cs="Times New Roman"/>
          <w:szCs w:val="28"/>
        </w:rPr>
        <w:t xml:space="preserve">, высокую стоимость лицензий и технического обслуживания, а также ограниченные возможности масштабирования в МойСклад и Атол </w:t>
      </w:r>
      <w:r w:rsidRPr="00B17637">
        <w:rPr>
          <w:rFonts w:eastAsia="Times New Roman" w:cs="Times New Roman"/>
          <w:szCs w:val="28"/>
          <w:lang w:val="en-US"/>
        </w:rPr>
        <w:t>Sigma</w:t>
      </w:r>
      <w:r w:rsidRPr="00B17637">
        <w:rPr>
          <w:rFonts w:eastAsia="Times New Roman" w:cs="Times New Roman"/>
          <w:szCs w:val="28"/>
        </w:rPr>
        <w:t>. Эти проблемы можно устранить, разработав более доступное и интуитивное программное средство с гибкими настройками, упрощающими адаптацию под бизнес-процессы заказчика.</w:t>
      </w:r>
    </w:p>
    <w:p w14:paraId="30CAE7FB" w14:textId="2709945B" w:rsidR="00B17637" w:rsidRPr="00B17637" w:rsidRDefault="00B17637" w:rsidP="00DE15C5">
      <w:pPr>
        <w:spacing w:after="0" w:line="240" w:lineRule="auto"/>
        <w:ind w:firstLine="709"/>
        <w:jc w:val="both"/>
        <w:rPr>
          <w:rFonts w:eastAsia="Times New Roman" w:cs="Times New Roman"/>
          <w:szCs w:val="28"/>
        </w:rPr>
      </w:pPr>
      <w:r w:rsidRPr="00B17637">
        <w:rPr>
          <w:rFonts w:eastAsia="Times New Roman" w:cs="Times New Roman"/>
          <w:szCs w:val="28"/>
        </w:rPr>
        <w:t xml:space="preserve">При этом важные преимущества существующих решений, такие как развитая аналитическая система, поддержка многоканальных продаж, интеграция с онлайн-торговлей и </w:t>
      </w:r>
      <w:r w:rsidRPr="00B17637">
        <w:rPr>
          <w:rFonts w:eastAsia="Times New Roman" w:cs="Times New Roman"/>
          <w:szCs w:val="28"/>
          <w:lang w:val="en-US"/>
        </w:rPr>
        <w:t>CRM</w:t>
      </w:r>
      <w:r w:rsidRPr="00B17637">
        <w:rPr>
          <w:rFonts w:eastAsia="Times New Roman" w:cs="Times New Roman"/>
          <w:szCs w:val="28"/>
        </w:rPr>
        <w:t>-функционал для управления клиентской базой, могут быть использованы в разрабатываемом программном продукте. Оптимальное сочетание простоты использования, широких аналитических возможностей и гибкости интеграции позволит создать эффективное программное средство, отвечающее потребн</w:t>
      </w:r>
      <w:r>
        <w:rPr>
          <w:rFonts w:eastAsia="Times New Roman" w:cs="Times New Roman"/>
          <w:szCs w:val="28"/>
        </w:rPr>
        <w:t>остям как малого, так и крупной розницы</w:t>
      </w:r>
      <w:r w:rsidRPr="00B17637">
        <w:rPr>
          <w:rFonts w:eastAsia="Times New Roman" w:cs="Times New Roman"/>
          <w:szCs w:val="28"/>
        </w:rPr>
        <w:t>.</w:t>
      </w:r>
    </w:p>
    <w:p w14:paraId="3BA0C033" w14:textId="501E76AE" w:rsidR="007C23DC" w:rsidRPr="000C0078" w:rsidRDefault="006C7E83" w:rsidP="00DE15C5">
      <w:pPr>
        <w:spacing w:line="240" w:lineRule="auto"/>
        <w:ind w:firstLine="709"/>
        <w:rPr>
          <w:rFonts w:cs="Times New Roman"/>
          <w:szCs w:val="28"/>
        </w:rPr>
      </w:pPr>
      <w:r>
        <w:rPr>
          <w:rFonts w:cs="Times New Roman"/>
          <w:szCs w:val="28"/>
        </w:rPr>
        <w:br w:type="page"/>
      </w:r>
    </w:p>
    <w:p w14:paraId="6A5AED37" w14:textId="77777777" w:rsidR="00ED0FE3" w:rsidRPr="00ED0FE3" w:rsidRDefault="00ED0FE3" w:rsidP="007A25D6">
      <w:pPr>
        <w:keepNext/>
        <w:keepLines/>
        <w:numPr>
          <w:ilvl w:val="0"/>
          <w:numId w:val="30"/>
        </w:numPr>
        <w:spacing w:after="0" w:line="240" w:lineRule="auto"/>
        <w:ind w:left="938" w:right="109" w:hanging="229"/>
        <w:outlineLvl w:val="0"/>
        <w:rPr>
          <w:rFonts w:eastAsia="Times New Roman" w:cs="Times New Roman"/>
          <w:b/>
          <w:bCs/>
          <w:color w:val="000000"/>
          <w:sz w:val="32"/>
          <w:szCs w:val="32"/>
        </w:rPr>
      </w:pPr>
      <w:bookmarkStart w:id="8" w:name="_Toc196856052"/>
      <w:bookmarkStart w:id="9" w:name="_Toc197047759"/>
      <w:r w:rsidRPr="00ED0FE3">
        <w:rPr>
          <w:rFonts w:eastAsia="Times New Roman" w:cs="Times New Roman"/>
          <w:b/>
          <w:bCs/>
          <w:color w:val="000000"/>
          <w:szCs w:val="32"/>
        </w:rPr>
        <w:lastRenderedPageBreak/>
        <w:t xml:space="preserve">МОДЕЛИРОВАНИЕ ПРЕДМЕТНОЙ ОБЛАСТИ </w:t>
      </w:r>
      <w:r w:rsidRPr="00ED0FE3">
        <w:rPr>
          <w:rFonts w:eastAsia="Times New Roman" w:cs="Times New Roman"/>
          <w:b/>
          <w:bCs/>
          <w:color w:val="000000"/>
          <w:szCs w:val="32"/>
        </w:rPr>
        <w:br/>
        <w:t>И РАЗРАБОТКА ТРЕБОВАНИЙ К ПРОГРАММНОМУ СРЕДСТВУ</w:t>
      </w:r>
      <w:bookmarkEnd w:id="8"/>
      <w:bookmarkEnd w:id="9"/>
      <w:r w:rsidRPr="00ED0FE3">
        <w:rPr>
          <w:rFonts w:eastAsia="Times New Roman" w:cs="Times New Roman"/>
          <w:b/>
          <w:bCs/>
          <w:color w:val="000000"/>
          <w:szCs w:val="32"/>
        </w:rPr>
        <w:t xml:space="preserve"> </w:t>
      </w:r>
    </w:p>
    <w:p w14:paraId="3D4B4FFD" w14:textId="77777777" w:rsidR="00ED0FE3" w:rsidRPr="00ED0FE3" w:rsidRDefault="00ED0FE3" w:rsidP="00DE15C5">
      <w:pPr>
        <w:spacing w:after="0" w:line="240" w:lineRule="auto"/>
        <w:ind w:firstLine="709"/>
        <w:rPr>
          <w:rFonts w:cs="Times New Roman"/>
          <w:color w:val="000000"/>
          <w:sz w:val="24"/>
          <w:szCs w:val="28"/>
        </w:rPr>
      </w:pPr>
      <w:r w:rsidRPr="00ED0FE3">
        <w:rPr>
          <w:rFonts w:cs="Times New Roman"/>
          <w:color w:val="000000"/>
          <w:sz w:val="24"/>
          <w:szCs w:val="28"/>
        </w:rPr>
        <w:t xml:space="preserve"> </w:t>
      </w:r>
    </w:p>
    <w:p w14:paraId="0D48842A" w14:textId="77777777" w:rsidR="00ED0FE3" w:rsidRPr="00ED0FE3" w:rsidRDefault="00ED0FE3" w:rsidP="00DE15C5">
      <w:pPr>
        <w:keepNext/>
        <w:keepLines/>
        <w:spacing w:after="0" w:line="240" w:lineRule="auto"/>
        <w:ind w:firstLine="709"/>
        <w:outlineLvl w:val="1"/>
        <w:rPr>
          <w:rFonts w:eastAsia="Times New Roman" w:cs="Times New Roman"/>
          <w:bCs/>
          <w:color w:val="000000"/>
          <w:szCs w:val="20"/>
        </w:rPr>
      </w:pPr>
      <w:bookmarkStart w:id="10" w:name="_Toc134990978"/>
      <w:bookmarkStart w:id="11" w:name="_Toc196856053"/>
      <w:bookmarkStart w:id="12" w:name="_Toc197047760"/>
      <w:r w:rsidRPr="00ED0FE3">
        <w:rPr>
          <w:rFonts w:eastAsia="Times New Roman" w:cs="Times New Roman"/>
          <w:b/>
          <w:bCs/>
          <w:color w:val="000000"/>
          <w:szCs w:val="20"/>
        </w:rPr>
        <w:t xml:space="preserve">2.1 Анализ и </w:t>
      </w:r>
      <w:bookmarkEnd w:id="10"/>
      <w:r w:rsidRPr="00ED0FE3">
        <w:rPr>
          <w:rFonts w:eastAsia="Times New Roman" w:cs="Times New Roman"/>
          <w:b/>
          <w:bCs/>
          <w:color w:val="000000"/>
          <w:szCs w:val="20"/>
        </w:rPr>
        <w:t>формализация бизнес-процессов предметной области</w:t>
      </w:r>
      <w:bookmarkEnd w:id="11"/>
      <w:bookmarkEnd w:id="12"/>
    </w:p>
    <w:p w14:paraId="2120F592" w14:textId="509E7C72" w:rsidR="00456CCB" w:rsidRDefault="00456CCB" w:rsidP="00DE15C5">
      <w:pPr>
        <w:spacing w:after="0" w:line="240" w:lineRule="auto"/>
        <w:rPr>
          <w:rFonts w:cs="Times New Roman"/>
          <w:b/>
          <w:bCs/>
          <w:szCs w:val="28"/>
        </w:rPr>
      </w:pPr>
    </w:p>
    <w:p w14:paraId="5F0AAB8F" w14:textId="00F2CBC5" w:rsidR="00C02B52" w:rsidRDefault="00C02B52" w:rsidP="00DE15C5">
      <w:pPr>
        <w:spacing w:after="0" w:line="240" w:lineRule="auto"/>
        <w:ind w:firstLine="720"/>
        <w:jc w:val="both"/>
        <w:rPr>
          <w:rFonts w:cs="Times New Roman"/>
          <w:szCs w:val="28"/>
        </w:rPr>
      </w:pPr>
      <w:r w:rsidRPr="0056568E">
        <w:rPr>
          <w:rFonts w:cs="Times New Roman"/>
          <w:szCs w:val="28"/>
        </w:rPr>
        <w:t>Модель «как есть» (</w:t>
      </w:r>
      <w:r w:rsidRPr="0056568E">
        <w:rPr>
          <w:rFonts w:cs="Times New Roman"/>
          <w:i/>
          <w:iCs/>
          <w:szCs w:val="28"/>
        </w:rPr>
        <w:t>AS-IS</w:t>
      </w:r>
      <w:r w:rsidRPr="0056568E">
        <w:rPr>
          <w:rFonts w:cs="Times New Roman"/>
          <w:szCs w:val="28"/>
        </w:rPr>
        <w:t>) в</w:t>
      </w:r>
      <w:r w:rsidRPr="004E7D7A">
        <w:rPr>
          <w:rFonts w:cs="Times New Roman"/>
          <w:szCs w:val="28"/>
        </w:rPr>
        <w:t xml:space="preserve"> </w:t>
      </w:r>
      <w:r w:rsidRPr="004E7D7A">
        <w:rPr>
          <w:rFonts w:cs="Times New Roman"/>
          <w:i/>
          <w:iCs/>
          <w:szCs w:val="28"/>
        </w:rPr>
        <w:t>BPMN</w:t>
      </w:r>
      <w:r w:rsidRPr="004E7D7A">
        <w:rPr>
          <w:rFonts w:cs="Times New Roman"/>
          <w:szCs w:val="28"/>
        </w:rPr>
        <w:t xml:space="preserve"> отображает текущее состояние бизнес-процесса до его </w:t>
      </w:r>
      <w:r w:rsidR="004E62AE">
        <w:rPr>
          <w:rFonts w:cs="Times New Roman"/>
          <w:szCs w:val="28"/>
        </w:rPr>
        <w:t>улучшения</w:t>
      </w:r>
      <w:r w:rsidRPr="004E7D7A">
        <w:rPr>
          <w:rFonts w:cs="Times New Roman"/>
          <w:szCs w:val="28"/>
        </w:rPr>
        <w:t xml:space="preserve">. Она помогает понять, как процесс функционирует сейчас, выявить слабые места и возможности для улучшения. Модель </w:t>
      </w:r>
      <w:r>
        <w:rPr>
          <w:rFonts w:cs="Times New Roman"/>
          <w:szCs w:val="28"/>
        </w:rPr>
        <w:t>«</w:t>
      </w:r>
      <w:r w:rsidRPr="004E7D7A">
        <w:rPr>
          <w:rFonts w:cs="Times New Roman"/>
          <w:szCs w:val="28"/>
        </w:rPr>
        <w:t>как есть</w:t>
      </w:r>
      <w:r>
        <w:rPr>
          <w:rFonts w:cs="Times New Roman"/>
          <w:szCs w:val="28"/>
        </w:rPr>
        <w:t>»</w:t>
      </w:r>
      <w:r w:rsidRPr="004E7D7A">
        <w:rPr>
          <w:rFonts w:cs="Times New Roman"/>
          <w:szCs w:val="28"/>
        </w:rPr>
        <w:t xml:space="preserve"> (</w:t>
      </w:r>
      <w:r w:rsidRPr="004E7D7A">
        <w:rPr>
          <w:rFonts w:cs="Times New Roman"/>
          <w:i/>
          <w:iCs/>
          <w:szCs w:val="28"/>
        </w:rPr>
        <w:t>AS-IS</w:t>
      </w:r>
      <w:r w:rsidRPr="004E7D7A">
        <w:rPr>
          <w:rFonts w:cs="Times New Roman"/>
          <w:szCs w:val="28"/>
        </w:rPr>
        <w:t xml:space="preserve">) в </w:t>
      </w:r>
      <w:r w:rsidR="004E62AE">
        <w:rPr>
          <w:rFonts w:cs="Times New Roman"/>
          <w:szCs w:val="28"/>
        </w:rPr>
        <w:t xml:space="preserve">нотации </w:t>
      </w:r>
      <w:r w:rsidRPr="004E7D7A">
        <w:rPr>
          <w:rFonts w:cs="Times New Roman"/>
          <w:i/>
          <w:iCs/>
          <w:szCs w:val="28"/>
        </w:rPr>
        <w:t>BPMN</w:t>
      </w:r>
      <w:r w:rsidR="00D70756" w:rsidRPr="00D70756">
        <w:rPr>
          <w:rFonts w:cs="Times New Roman"/>
          <w:i/>
          <w:iCs/>
          <w:szCs w:val="28"/>
        </w:rPr>
        <w:t xml:space="preserve"> </w:t>
      </w:r>
      <w:r w:rsidR="00642CF3">
        <w:rPr>
          <w:rFonts w:cs="Times New Roman"/>
          <w:iCs/>
          <w:szCs w:val="28"/>
        </w:rPr>
        <w:t>для бизнес-</w:t>
      </w:r>
      <w:r w:rsidR="00D70756">
        <w:rPr>
          <w:rFonts w:cs="Times New Roman"/>
          <w:iCs/>
          <w:szCs w:val="28"/>
        </w:rPr>
        <w:t>процесса анализ</w:t>
      </w:r>
      <w:r w:rsidR="00504B06">
        <w:rPr>
          <w:rFonts w:cs="Times New Roman"/>
          <w:iCs/>
          <w:szCs w:val="28"/>
        </w:rPr>
        <w:t>а</w:t>
      </w:r>
      <w:r w:rsidR="00D70756">
        <w:rPr>
          <w:rFonts w:cs="Times New Roman"/>
          <w:iCs/>
          <w:szCs w:val="28"/>
        </w:rPr>
        <w:t xml:space="preserve"> заказов и продаж</w:t>
      </w:r>
      <w:r>
        <w:rPr>
          <w:rFonts w:cs="Times New Roman"/>
          <w:i/>
          <w:iCs/>
          <w:szCs w:val="28"/>
        </w:rPr>
        <w:t xml:space="preserve"> </w:t>
      </w:r>
      <w:r w:rsidR="000E6F70">
        <w:rPr>
          <w:rFonts w:cs="Times New Roman"/>
          <w:szCs w:val="28"/>
        </w:rPr>
        <w:t xml:space="preserve">представлена на рисунке </w:t>
      </w:r>
      <w:r w:rsidR="00ED0FE3">
        <w:rPr>
          <w:rFonts w:cs="Times New Roman"/>
          <w:szCs w:val="28"/>
        </w:rPr>
        <w:t>2</w:t>
      </w:r>
      <w:r w:rsidR="000E6F70">
        <w:rPr>
          <w:rFonts w:cs="Times New Roman"/>
          <w:szCs w:val="28"/>
        </w:rPr>
        <w:t>.2</w:t>
      </w:r>
      <w:r>
        <w:rPr>
          <w:rFonts w:cs="Times New Roman"/>
          <w:szCs w:val="28"/>
        </w:rPr>
        <w:t>.</w:t>
      </w:r>
    </w:p>
    <w:p w14:paraId="1699DE3F" w14:textId="77777777" w:rsidR="00C02B52" w:rsidRPr="00C02B52" w:rsidRDefault="00C02B52" w:rsidP="00DE15C5">
      <w:pPr>
        <w:spacing w:after="0" w:line="240" w:lineRule="auto"/>
        <w:jc w:val="center"/>
        <w:rPr>
          <w:rFonts w:cs="Times New Roman"/>
          <w:szCs w:val="28"/>
        </w:rPr>
      </w:pPr>
    </w:p>
    <w:p w14:paraId="3555A1E8" w14:textId="508F4DBA" w:rsidR="00C02B52" w:rsidRDefault="00E9295D" w:rsidP="00DE15C5">
      <w:pPr>
        <w:spacing w:after="0" w:line="240" w:lineRule="auto"/>
        <w:jc w:val="center"/>
        <w:rPr>
          <w:rFonts w:cs="Times New Roman"/>
          <w:szCs w:val="28"/>
        </w:rPr>
      </w:pPr>
      <w:r>
        <w:rPr>
          <w:rFonts w:cs="Times New Roman"/>
          <w:noProof/>
          <w:szCs w:val="28"/>
          <w:lang w:val="en-US"/>
        </w:rPr>
        <w:drawing>
          <wp:inline distT="0" distB="0" distL="0" distR="0" wp14:anchorId="24A5B303" wp14:editId="4930BED8">
            <wp:extent cx="5940425" cy="274447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озничный магазин BPMN-Analytic-AS-IS.drawio.png"/>
                    <pic:cNvPicPr/>
                  </pic:nvPicPr>
                  <pic:blipFill>
                    <a:blip r:embed="rId8">
                      <a:extLst>
                        <a:ext uri="{28A0092B-C50C-407E-A947-70E740481C1C}">
                          <a14:useLocalDpi xmlns:a14="http://schemas.microsoft.com/office/drawing/2010/main" val="0"/>
                        </a:ext>
                      </a:extLst>
                    </a:blip>
                    <a:stretch>
                      <a:fillRect/>
                    </a:stretch>
                  </pic:blipFill>
                  <pic:spPr>
                    <a:xfrm>
                      <a:off x="0" y="0"/>
                      <a:ext cx="5940425" cy="2744470"/>
                    </a:xfrm>
                    <a:prstGeom prst="rect">
                      <a:avLst/>
                    </a:prstGeom>
                  </pic:spPr>
                </pic:pic>
              </a:graphicData>
            </a:graphic>
          </wp:inline>
        </w:drawing>
      </w:r>
    </w:p>
    <w:p w14:paraId="16F388B2" w14:textId="77777777" w:rsidR="00C02B52" w:rsidRPr="00DE5346" w:rsidRDefault="00C02B52" w:rsidP="00DE15C5">
      <w:pPr>
        <w:spacing w:after="0" w:line="240" w:lineRule="auto"/>
        <w:jc w:val="center"/>
        <w:rPr>
          <w:rFonts w:cs="Times New Roman"/>
          <w:szCs w:val="28"/>
        </w:rPr>
      </w:pPr>
    </w:p>
    <w:p w14:paraId="31310F95" w14:textId="06DFD77D" w:rsidR="00C02B52" w:rsidRDefault="00C02B52" w:rsidP="00DE15C5">
      <w:pPr>
        <w:spacing w:after="0" w:line="240" w:lineRule="auto"/>
        <w:jc w:val="center"/>
        <w:rPr>
          <w:rFonts w:cs="Times New Roman"/>
          <w:szCs w:val="28"/>
        </w:rPr>
      </w:pPr>
      <w:r w:rsidRPr="00DE5346">
        <w:rPr>
          <w:rFonts w:cs="Times New Roman"/>
          <w:szCs w:val="28"/>
        </w:rPr>
        <w:t xml:space="preserve">Рисунок </w:t>
      </w:r>
      <w:r w:rsidR="00ED0FE3">
        <w:rPr>
          <w:rFonts w:cs="Times New Roman"/>
          <w:szCs w:val="28"/>
        </w:rPr>
        <w:t>2</w:t>
      </w:r>
      <w:r w:rsidR="000E6F70">
        <w:rPr>
          <w:rFonts w:cs="Times New Roman"/>
          <w:szCs w:val="28"/>
        </w:rPr>
        <w:t>.</w:t>
      </w:r>
      <w:r w:rsidR="000E6F70" w:rsidRPr="000E6F70">
        <w:rPr>
          <w:rFonts w:cs="Times New Roman"/>
          <w:szCs w:val="28"/>
        </w:rPr>
        <w:t>2</w:t>
      </w:r>
      <w:r w:rsidRPr="00DE5346">
        <w:rPr>
          <w:rFonts w:cs="Times New Roman"/>
          <w:szCs w:val="28"/>
        </w:rPr>
        <w:t xml:space="preserve"> – Модель «как есть» </w:t>
      </w:r>
      <w:r w:rsidR="00642CF3">
        <w:rPr>
          <w:rFonts w:cs="Times New Roman"/>
          <w:iCs/>
          <w:szCs w:val="28"/>
        </w:rPr>
        <w:t>бизнес-процесса анализа заказов и продаж</w:t>
      </w:r>
      <w:r w:rsidRPr="00DE5346">
        <w:rPr>
          <w:rFonts w:cs="Times New Roman"/>
          <w:szCs w:val="28"/>
        </w:rPr>
        <w:t xml:space="preserve"> в нотации </w:t>
      </w:r>
      <w:r w:rsidRPr="00D6557D">
        <w:rPr>
          <w:rFonts w:cs="Times New Roman"/>
          <w:i/>
          <w:iCs/>
          <w:szCs w:val="28"/>
        </w:rPr>
        <w:t>BPMN</w:t>
      </w:r>
    </w:p>
    <w:p w14:paraId="417F0BA6" w14:textId="77777777" w:rsidR="00C02B52" w:rsidRDefault="00C02B52" w:rsidP="00DE15C5">
      <w:pPr>
        <w:spacing w:after="0" w:line="240" w:lineRule="auto"/>
        <w:ind w:firstLine="708"/>
        <w:jc w:val="both"/>
        <w:rPr>
          <w:rFonts w:eastAsia="Times New Roman" w:cs="Times New Roman"/>
          <w:szCs w:val="28"/>
        </w:rPr>
      </w:pPr>
    </w:p>
    <w:p w14:paraId="736118C5" w14:textId="71A15D28" w:rsidR="00A21047" w:rsidRDefault="00C02B52" w:rsidP="00DE15C5">
      <w:pPr>
        <w:spacing w:after="0" w:line="240" w:lineRule="auto"/>
        <w:ind w:firstLine="708"/>
        <w:jc w:val="both"/>
        <w:rPr>
          <w:rFonts w:eastAsia="Times New Roman" w:cs="Times New Roman"/>
          <w:szCs w:val="28"/>
        </w:rPr>
      </w:pPr>
      <w:r>
        <w:rPr>
          <w:rFonts w:eastAsia="Times New Roman" w:cs="Times New Roman"/>
          <w:szCs w:val="28"/>
        </w:rPr>
        <w:t xml:space="preserve">Диаграмма бизнес-процесса </w:t>
      </w:r>
      <w:r>
        <w:rPr>
          <w:rFonts w:cs="Times New Roman"/>
          <w:szCs w:val="28"/>
        </w:rPr>
        <w:t>«</w:t>
      </w:r>
      <w:r w:rsidRPr="004E7D7A">
        <w:rPr>
          <w:rFonts w:cs="Times New Roman"/>
          <w:szCs w:val="28"/>
        </w:rPr>
        <w:t>как есть</w:t>
      </w:r>
      <w:r>
        <w:rPr>
          <w:rFonts w:cs="Times New Roman"/>
          <w:szCs w:val="28"/>
        </w:rPr>
        <w:t>»</w:t>
      </w:r>
      <w:r w:rsidRPr="004E7D7A">
        <w:rPr>
          <w:rFonts w:cs="Times New Roman"/>
          <w:szCs w:val="28"/>
        </w:rPr>
        <w:t xml:space="preserve"> (</w:t>
      </w:r>
      <w:r w:rsidRPr="004E7D7A">
        <w:rPr>
          <w:rFonts w:cs="Times New Roman"/>
          <w:i/>
          <w:iCs/>
          <w:szCs w:val="28"/>
        </w:rPr>
        <w:t>AS-IS</w:t>
      </w:r>
      <w:r w:rsidRPr="004E7D7A">
        <w:rPr>
          <w:rFonts w:cs="Times New Roman"/>
          <w:szCs w:val="28"/>
        </w:rPr>
        <w:t>)</w:t>
      </w:r>
      <w:r>
        <w:rPr>
          <w:rFonts w:eastAsia="Times New Roman" w:cs="Times New Roman"/>
          <w:szCs w:val="28"/>
        </w:rPr>
        <w:t xml:space="preserve"> описывает текущий, неоптимизированный процесс </w:t>
      </w:r>
      <w:r w:rsidR="00504B06">
        <w:rPr>
          <w:rFonts w:cs="Times New Roman"/>
          <w:iCs/>
          <w:szCs w:val="28"/>
        </w:rPr>
        <w:t>анализа заказов и продаж</w:t>
      </w:r>
      <w:r w:rsidR="00504B06">
        <w:rPr>
          <w:rFonts w:eastAsia="Times New Roman" w:cs="Times New Roman"/>
          <w:szCs w:val="28"/>
        </w:rPr>
        <w:t xml:space="preserve"> в </w:t>
      </w:r>
      <w:r>
        <w:rPr>
          <w:rFonts w:eastAsia="Times New Roman" w:cs="Times New Roman"/>
          <w:szCs w:val="28"/>
        </w:rPr>
        <w:t>рознично</w:t>
      </w:r>
      <w:r w:rsidR="00504B06">
        <w:rPr>
          <w:rFonts w:eastAsia="Times New Roman" w:cs="Times New Roman"/>
          <w:szCs w:val="28"/>
        </w:rPr>
        <w:t>м</w:t>
      </w:r>
      <w:r>
        <w:rPr>
          <w:rFonts w:eastAsia="Times New Roman" w:cs="Times New Roman"/>
          <w:szCs w:val="28"/>
        </w:rPr>
        <w:t xml:space="preserve"> магазин</w:t>
      </w:r>
      <w:r w:rsidR="00504B06">
        <w:rPr>
          <w:rFonts w:eastAsia="Times New Roman" w:cs="Times New Roman"/>
          <w:szCs w:val="28"/>
        </w:rPr>
        <w:t>е</w:t>
      </w:r>
      <w:r>
        <w:rPr>
          <w:rFonts w:eastAsia="Times New Roman" w:cs="Times New Roman"/>
          <w:szCs w:val="28"/>
        </w:rPr>
        <w:t xml:space="preserve"> без использования автоматизированной системы. Со стороны менеджера процесс основан на ручном сборе данных о заказах и продаж из нецентрализованных источников и ручном подсчете показателей продаж и заказов с целью их анализа, и формировании отчета. Со стороны директора – это анализ отчета и принятия решения касательно стратегии продаж.</w:t>
      </w:r>
      <w:r w:rsidR="00CE56DD">
        <w:rPr>
          <w:rFonts w:eastAsia="Times New Roman" w:cs="Times New Roman"/>
          <w:szCs w:val="28"/>
        </w:rPr>
        <w:t xml:space="preserve"> Для декомпозиции бизнес процесса, выделим его основные функции. Функции бизнес процесса представлены в таблице</w:t>
      </w:r>
      <w:r w:rsidR="00A21047">
        <w:rPr>
          <w:rFonts w:eastAsia="Times New Roman" w:cs="Times New Roman"/>
          <w:szCs w:val="28"/>
        </w:rPr>
        <w:t xml:space="preserve"> </w:t>
      </w:r>
      <w:r w:rsidR="00ED0FE3">
        <w:rPr>
          <w:rFonts w:eastAsia="Times New Roman" w:cs="Times New Roman"/>
          <w:szCs w:val="28"/>
        </w:rPr>
        <w:t>2</w:t>
      </w:r>
      <w:r w:rsidR="000E6F70" w:rsidRPr="004146D3">
        <w:rPr>
          <w:rFonts w:eastAsia="Times New Roman" w:cs="Times New Roman"/>
          <w:szCs w:val="28"/>
        </w:rPr>
        <w:t>.1.</w:t>
      </w:r>
    </w:p>
    <w:p w14:paraId="3BFB4A14" w14:textId="23ED824D" w:rsidR="00A21047" w:rsidRDefault="00642CF3" w:rsidP="00DE15C5">
      <w:pPr>
        <w:spacing w:line="240" w:lineRule="auto"/>
        <w:rPr>
          <w:rFonts w:eastAsia="Times New Roman" w:cs="Times New Roman"/>
          <w:szCs w:val="28"/>
        </w:rPr>
      </w:pPr>
      <w:r>
        <w:rPr>
          <w:rFonts w:eastAsia="Times New Roman" w:cs="Times New Roman"/>
          <w:szCs w:val="28"/>
        </w:rPr>
        <w:br w:type="page"/>
      </w:r>
    </w:p>
    <w:p w14:paraId="084FA597" w14:textId="4341CB9B" w:rsidR="00A21047" w:rsidRPr="00A21047" w:rsidRDefault="00A21047" w:rsidP="00DE15C5">
      <w:pPr>
        <w:spacing w:after="0" w:line="240" w:lineRule="auto"/>
        <w:jc w:val="both"/>
        <w:rPr>
          <w:rFonts w:eastAsia="Times New Roman" w:cs="Times New Roman"/>
          <w:szCs w:val="28"/>
        </w:rPr>
      </w:pPr>
      <w:r>
        <w:rPr>
          <w:rFonts w:eastAsia="Times New Roman" w:cs="Times New Roman"/>
          <w:color w:val="000000"/>
          <w:szCs w:val="28"/>
        </w:rPr>
        <w:lastRenderedPageBreak/>
        <w:t xml:space="preserve">Таблица </w:t>
      </w:r>
      <w:r w:rsidR="00ED0FE3">
        <w:rPr>
          <w:rFonts w:eastAsia="Times New Roman" w:cs="Times New Roman"/>
          <w:color w:val="000000"/>
          <w:szCs w:val="28"/>
        </w:rPr>
        <w:t>2</w:t>
      </w:r>
      <w:r w:rsidR="000E6F70" w:rsidRPr="000E6F70">
        <w:rPr>
          <w:rFonts w:eastAsia="Times New Roman" w:cs="Times New Roman"/>
          <w:color w:val="000000"/>
          <w:szCs w:val="28"/>
        </w:rPr>
        <w:t>.</w:t>
      </w:r>
      <w:r w:rsidR="000E6F70">
        <w:rPr>
          <w:rFonts w:eastAsia="Times New Roman" w:cs="Times New Roman"/>
          <w:color w:val="000000"/>
          <w:szCs w:val="28"/>
          <w:lang w:val="en-US"/>
        </w:rPr>
        <w:t>1</w:t>
      </w:r>
      <w:r w:rsidRPr="00A21047">
        <w:rPr>
          <w:rFonts w:eastAsia="Times New Roman" w:cs="Times New Roman"/>
          <w:color w:val="000000"/>
          <w:szCs w:val="28"/>
        </w:rPr>
        <w:t xml:space="preserve"> – Функции процесса</w:t>
      </w:r>
    </w:p>
    <w:tbl>
      <w:tblPr>
        <w:tblW w:w="9490" w:type="dxa"/>
        <w:tblBorders>
          <w:top w:val="nil"/>
          <w:left w:val="nil"/>
          <w:bottom w:val="nil"/>
          <w:right w:val="nil"/>
          <w:insideH w:val="nil"/>
          <w:insideV w:val="nil"/>
        </w:tblBorders>
        <w:tblLayout w:type="fixed"/>
        <w:tblLook w:val="0600" w:firstRow="0" w:lastRow="0" w:firstColumn="0" w:lastColumn="0" w:noHBand="1" w:noVBand="1"/>
      </w:tblPr>
      <w:tblGrid>
        <w:gridCol w:w="690"/>
        <w:gridCol w:w="4140"/>
        <w:gridCol w:w="2108"/>
        <w:gridCol w:w="2552"/>
      </w:tblGrid>
      <w:tr w:rsidR="00A21047" w14:paraId="3FB04032" w14:textId="77777777" w:rsidTr="002C5F9D">
        <w:trPr>
          <w:trHeight w:val="555"/>
          <w:tblHeader/>
        </w:trPr>
        <w:tc>
          <w:tcPr>
            <w:tcW w:w="6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9037C4" w14:textId="77777777" w:rsidR="00A21047" w:rsidRDefault="00A21047" w:rsidP="00DE15C5">
            <w:pPr>
              <w:spacing w:after="0" w:line="240" w:lineRule="auto"/>
              <w:jc w:val="center"/>
              <w:rPr>
                <w:rFonts w:eastAsia="Times New Roman" w:cs="Times New Roman"/>
                <w:szCs w:val="28"/>
              </w:rPr>
            </w:pPr>
            <w:r>
              <w:rPr>
                <w:rFonts w:eastAsia="Times New Roman" w:cs="Times New Roman"/>
                <w:szCs w:val="28"/>
              </w:rPr>
              <w:t>№</w:t>
            </w:r>
          </w:p>
        </w:tc>
        <w:tc>
          <w:tcPr>
            <w:tcW w:w="41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1B856F6" w14:textId="77777777" w:rsidR="00A21047" w:rsidRDefault="00A21047" w:rsidP="00DE15C5">
            <w:pPr>
              <w:spacing w:after="0" w:line="240" w:lineRule="auto"/>
              <w:jc w:val="center"/>
              <w:rPr>
                <w:rFonts w:eastAsia="Times New Roman" w:cs="Times New Roman"/>
                <w:szCs w:val="28"/>
              </w:rPr>
            </w:pPr>
            <w:r>
              <w:rPr>
                <w:rFonts w:eastAsia="Times New Roman" w:cs="Times New Roman"/>
                <w:szCs w:val="28"/>
              </w:rPr>
              <w:t>Наименование функции</w:t>
            </w:r>
          </w:p>
        </w:tc>
        <w:tc>
          <w:tcPr>
            <w:tcW w:w="2108"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7ECDF7A" w14:textId="77777777" w:rsidR="00A21047" w:rsidRDefault="00A21047" w:rsidP="00DE15C5">
            <w:pPr>
              <w:spacing w:after="0" w:line="240" w:lineRule="auto"/>
              <w:jc w:val="center"/>
              <w:rPr>
                <w:rFonts w:eastAsia="Times New Roman" w:cs="Times New Roman"/>
                <w:szCs w:val="28"/>
              </w:rPr>
            </w:pPr>
            <w:r>
              <w:rPr>
                <w:rFonts w:eastAsia="Times New Roman" w:cs="Times New Roman"/>
                <w:szCs w:val="28"/>
              </w:rPr>
              <w:t>Роль</w:t>
            </w:r>
          </w:p>
        </w:tc>
        <w:tc>
          <w:tcPr>
            <w:tcW w:w="2552"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546296F" w14:textId="77777777" w:rsidR="00A21047" w:rsidRDefault="00A21047" w:rsidP="00DE15C5">
            <w:pPr>
              <w:spacing w:after="0" w:line="240" w:lineRule="auto"/>
              <w:jc w:val="center"/>
              <w:rPr>
                <w:rFonts w:eastAsia="Times New Roman" w:cs="Times New Roman"/>
                <w:szCs w:val="28"/>
              </w:rPr>
            </w:pPr>
            <w:r>
              <w:rPr>
                <w:rFonts w:eastAsia="Times New Roman" w:cs="Times New Roman"/>
                <w:szCs w:val="28"/>
              </w:rPr>
              <w:t>ПО</w:t>
            </w:r>
          </w:p>
        </w:tc>
      </w:tr>
      <w:tr w:rsidR="00A21047" w14:paraId="1FC9C20E" w14:textId="77777777" w:rsidTr="002C5F9D">
        <w:trPr>
          <w:trHeight w:val="555"/>
          <w:tblHeader/>
        </w:trPr>
        <w:tc>
          <w:tcPr>
            <w:tcW w:w="6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79B92D5" w14:textId="77777777" w:rsidR="00A21047" w:rsidRDefault="00A21047" w:rsidP="00DE15C5">
            <w:pPr>
              <w:spacing w:after="0" w:line="240" w:lineRule="auto"/>
              <w:jc w:val="both"/>
              <w:rPr>
                <w:rFonts w:eastAsia="Times New Roman" w:cs="Times New Roman"/>
                <w:szCs w:val="28"/>
              </w:rPr>
            </w:pPr>
            <w:r>
              <w:rPr>
                <w:rFonts w:eastAsia="Times New Roman" w:cs="Times New Roman"/>
                <w:szCs w:val="28"/>
              </w:rPr>
              <w:t>1</w:t>
            </w:r>
          </w:p>
        </w:tc>
        <w:tc>
          <w:tcPr>
            <w:tcW w:w="4140" w:type="dxa"/>
            <w:tcBorders>
              <w:top w:val="nil"/>
              <w:left w:val="nil"/>
              <w:bottom w:val="single" w:sz="6" w:space="0" w:color="000000"/>
              <w:right w:val="single" w:sz="6" w:space="0" w:color="000000"/>
            </w:tcBorders>
            <w:tcMar>
              <w:top w:w="0" w:type="dxa"/>
              <w:left w:w="100" w:type="dxa"/>
              <w:bottom w:w="0" w:type="dxa"/>
              <w:right w:w="100" w:type="dxa"/>
            </w:tcMar>
          </w:tcPr>
          <w:p w14:paraId="565CD8F5" w14:textId="77777777" w:rsidR="00A21047" w:rsidRPr="00563FB6" w:rsidRDefault="00A21047" w:rsidP="00DE15C5">
            <w:pPr>
              <w:spacing w:after="0" w:line="240" w:lineRule="auto"/>
              <w:rPr>
                <w:rFonts w:eastAsia="Times New Roman" w:cs="Times New Roman"/>
                <w:szCs w:val="28"/>
              </w:rPr>
            </w:pPr>
            <w:r>
              <w:rPr>
                <w:rFonts w:eastAsia="Times New Roman" w:cs="Times New Roman"/>
                <w:szCs w:val="28"/>
              </w:rPr>
              <w:t>Сбор данных о заказах и продажах</w:t>
            </w:r>
          </w:p>
        </w:tc>
        <w:tc>
          <w:tcPr>
            <w:tcW w:w="2108" w:type="dxa"/>
            <w:tcBorders>
              <w:top w:val="nil"/>
              <w:left w:val="nil"/>
              <w:bottom w:val="single" w:sz="6" w:space="0" w:color="000000"/>
              <w:right w:val="single" w:sz="6" w:space="0" w:color="000000"/>
            </w:tcBorders>
            <w:tcMar>
              <w:top w:w="0" w:type="dxa"/>
              <w:left w:w="100" w:type="dxa"/>
              <w:bottom w:w="0" w:type="dxa"/>
              <w:right w:w="100" w:type="dxa"/>
            </w:tcMar>
          </w:tcPr>
          <w:p w14:paraId="42FC1834" w14:textId="77777777" w:rsidR="00A21047" w:rsidRPr="00563FB6" w:rsidRDefault="00A21047" w:rsidP="00DE15C5">
            <w:pPr>
              <w:spacing w:after="0" w:line="240" w:lineRule="auto"/>
              <w:rPr>
                <w:rFonts w:eastAsia="Times New Roman" w:cs="Times New Roman"/>
                <w:szCs w:val="28"/>
              </w:rPr>
            </w:pPr>
            <w:r>
              <w:rPr>
                <w:rFonts w:eastAsia="Times New Roman" w:cs="Times New Roman"/>
                <w:szCs w:val="28"/>
              </w:rPr>
              <w:t>Менеджер</w:t>
            </w:r>
          </w:p>
        </w:tc>
        <w:tc>
          <w:tcPr>
            <w:tcW w:w="2552" w:type="dxa"/>
            <w:tcBorders>
              <w:top w:val="nil"/>
              <w:left w:val="nil"/>
              <w:bottom w:val="single" w:sz="6" w:space="0" w:color="000000"/>
              <w:right w:val="single" w:sz="6" w:space="0" w:color="000000"/>
            </w:tcBorders>
            <w:tcMar>
              <w:top w:w="0" w:type="dxa"/>
              <w:left w:w="100" w:type="dxa"/>
              <w:bottom w:w="0" w:type="dxa"/>
              <w:right w:w="100" w:type="dxa"/>
            </w:tcMar>
          </w:tcPr>
          <w:p w14:paraId="5C395DA1" w14:textId="77777777" w:rsidR="00A21047" w:rsidRPr="00835C67" w:rsidRDefault="00A21047" w:rsidP="00DE15C5">
            <w:pPr>
              <w:spacing w:after="0" w:line="240" w:lineRule="auto"/>
              <w:rPr>
                <w:rFonts w:eastAsia="Times New Roman" w:cs="Times New Roman"/>
                <w:szCs w:val="28"/>
              </w:rPr>
            </w:pPr>
            <w:r>
              <w:rPr>
                <w:rFonts w:eastAsia="Times New Roman" w:cs="Times New Roman"/>
                <w:szCs w:val="28"/>
                <w:lang w:val="en-US"/>
              </w:rPr>
              <w:t>Excel</w:t>
            </w:r>
            <w:r>
              <w:rPr>
                <w:rFonts w:eastAsia="Times New Roman" w:cs="Times New Roman"/>
                <w:szCs w:val="28"/>
              </w:rPr>
              <w:t>, ручной способ</w:t>
            </w:r>
          </w:p>
        </w:tc>
      </w:tr>
      <w:tr w:rsidR="00A21047" w14:paraId="3EE5085C" w14:textId="77777777" w:rsidTr="002C5F9D">
        <w:trPr>
          <w:trHeight w:val="555"/>
          <w:tblHeader/>
        </w:trPr>
        <w:tc>
          <w:tcPr>
            <w:tcW w:w="6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266163" w14:textId="77777777" w:rsidR="00A21047" w:rsidRDefault="00A21047" w:rsidP="00DE15C5">
            <w:pPr>
              <w:spacing w:after="0" w:line="240" w:lineRule="auto"/>
              <w:jc w:val="both"/>
              <w:rPr>
                <w:rFonts w:eastAsia="Times New Roman" w:cs="Times New Roman"/>
                <w:szCs w:val="28"/>
              </w:rPr>
            </w:pPr>
            <w:r>
              <w:rPr>
                <w:rFonts w:eastAsia="Times New Roman" w:cs="Times New Roman"/>
                <w:szCs w:val="28"/>
              </w:rPr>
              <w:t>2</w:t>
            </w:r>
          </w:p>
        </w:tc>
        <w:tc>
          <w:tcPr>
            <w:tcW w:w="4140" w:type="dxa"/>
            <w:tcBorders>
              <w:top w:val="nil"/>
              <w:left w:val="nil"/>
              <w:bottom w:val="single" w:sz="6" w:space="0" w:color="000000"/>
              <w:right w:val="single" w:sz="6" w:space="0" w:color="000000"/>
            </w:tcBorders>
            <w:tcMar>
              <w:top w:w="0" w:type="dxa"/>
              <w:left w:w="100" w:type="dxa"/>
              <w:bottom w:w="0" w:type="dxa"/>
              <w:right w:w="100" w:type="dxa"/>
            </w:tcMar>
          </w:tcPr>
          <w:p w14:paraId="4D72E5AF" w14:textId="77777777" w:rsidR="00A21047" w:rsidRPr="00AF06FB" w:rsidRDefault="00A21047" w:rsidP="00DE15C5">
            <w:pPr>
              <w:spacing w:after="0" w:line="240" w:lineRule="auto"/>
              <w:rPr>
                <w:rFonts w:eastAsia="Times New Roman" w:cs="Times New Roman"/>
                <w:szCs w:val="28"/>
              </w:rPr>
            </w:pPr>
            <w:r>
              <w:rPr>
                <w:rFonts w:eastAsia="Times New Roman" w:cs="Times New Roman"/>
                <w:szCs w:val="28"/>
              </w:rPr>
              <w:t>Анализ данных</w:t>
            </w:r>
          </w:p>
        </w:tc>
        <w:tc>
          <w:tcPr>
            <w:tcW w:w="2108" w:type="dxa"/>
            <w:tcBorders>
              <w:top w:val="nil"/>
              <w:left w:val="nil"/>
              <w:bottom w:val="single" w:sz="6" w:space="0" w:color="000000"/>
              <w:right w:val="single" w:sz="6" w:space="0" w:color="000000"/>
            </w:tcBorders>
            <w:tcMar>
              <w:top w:w="0" w:type="dxa"/>
              <w:left w:w="100" w:type="dxa"/>
              <w:bottom w:w="0" w:type="dxa"/>
              <w:right w:w="100" w:type="dxa"/>
            </w:tcMar>
          </w:tcPr>
          <w:p w14:paraId="4BE258CB" w14:textId="77777777" w:rsidR="00A21047" w:rsidRPr="00AF06FB" w:rsidRDefault="00A21047" w:rsidP="00DE15C5">
            <w:pPr>
              <w:spacing w:after="0" w:line="240" w:lineRule="auto"/>
              <w:rPr>
                <w:rFonts w:eastAsia="Times New Roman" w:cs="Times New Roman"/>
                <w:szCs w:val="28"/>
              </w:rPr>
            </w:pPr>
            <w:r>
              <w:rPr>
                <w:rFonts w:eastAsia="Times New Roman" w:cs="Times New Roman"/>
                <w:szCs w:val="28"/>
              </w:rPr>
              <w:t>Менеджер</w:t>
            </w:r>
          </w:p>
        </w:tc>
        <w:tc>
          <w:tcPr>
            <w:tcW w:w="2552" w:type="dxa"/>
            <w:tcBorders>
              <w:top w:val="nil"/>
              <w:left w:val="nil"/>
              <w:bottom w:val="single" w:sz="6" w:space="0" w:color="000000"/>
              <w:right w:val="single" w:sz="6" w:space="0" w:color="000000"/>
            </w:tcBorders>
            <w:tcMar>
              <w:top w:w="0" w:type="dxa"/>
              <w:left w:w="100" w:type="dxa"/>
              <w:bottom w:w="0" w:type="dxa"/>
              <w:right w:w="100" w:type="dxa"/>
            </w:tcMar>
          </w:tcPr>
          <w:p w14:paraId="45754501" w14:textId="77777777" w:rsidR="00A21047" w:rsidRPr="00835C67" w:rsidRDefault="00A21047" w:rsidP="00DE15C5">
            <w:pPr>
              <w:spacing w:after="0" w:line="240" w:lineRule="auto"/>
              <w:rPr>
                <w:rFonts w:eastAsia="Times New Roman" w:cs="Times New Roman"/>
                <w:szCs w:val="28"/>
              </w:rPr>
            </w:pPr>
            <w:r>
              <w:rPr>
                <w:rFonts w:eastAsia="Times New Roman" w:cs="Times New Roman"/>
                <w:szCs w:val="28"/>
                <w:lang w:val="en-US"/>
              </w:rPr>
              <w:t>Excel</w:t>
            </w:r>
            <w:r>
              <w:rPr>
                <w:rFonts w:eastAsia="Times New Roman" w:cs="Times New Roman"/>
                <w:szCs w:val="28"/>
              </w:rPr>
              <w:t>, ручной способ</w:t>
            </w:r>
          </w:p>
        </w:tc>
      </w:tr>
      <w:tr w:rsidR="00A21047" w14:paraId="448AA513" w14:textId="77777777" w:rsidTr="002C5F9D">
        <w:trPr>
          <w:trHeight w:val="555"/>
        </w:trPr>
        <w:tc>
          <w:tcPr>
            <w:tcW w:w="6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7E98D2" w14:textId="77777777" w:rsidR="00A21047" w:rsidRDefault="00A21047" w:rsidP="00DE15C5">
            <w:pPr>
              <w:spacing w:after="0" w:line="240" w:lineRule="auto"/>
              <w:jc w:val="both"/>
              <w:rPr>
                <w:rFonts w:eastAsia="Times New Roman" w:cs="Times New Roman"/>
                <w:szCs w:val="28"/>
              </w:rPr>
            </w:pPr>
            <w:r>
              <w:rPr>
                <w:rFonts w:eastAsia="Times New Roman" w:cs="Times New Roman"/>
                <w:szCs w:val="28"/>
              </w:rPr>
              <w:t>3</w:t>
            </w:r>
          </w:p>
        </w:tc>
        <w:tc>
          <w:tcPr>
            <w:tcW w:w="4140" w:type="dxa"/>
            <w:tcBorders>
              <w:top w:val="nil"/>
              <w:left w:val="nil"/>
              <w:bottom w:val="single" w:sz="6" w:space="0" w:color="000000"/>
              <w:right w:val="single" w:sz="6" w:space="0" w:color="000000"/>
            </w:tcBorders>
            <w:tcMar>
              <w:top w:w="0" w:type="dxa"/>
              <w:left w:w="100" w:type="dxa"/>
              <w:bottom w:w="0" w:type="dxa"/>
              <w:right w:w="100" w:type="dxa"/>
            </w:tcMar>
          </w:tcPr>
          <w:p w14:paraId="5AB9A39A" w14:textId="77777777" w:rsidR="00A21047" w:rsidRPr="00AF06FB" w:rsidRDefault="00A21047" w:rsidP="00DE15C5">
            <w:pPr>
              <w:spacing w:after="0" w:line="240" w:lineRule="auto"/>
              <w:rPr>
                <w:rFonts w:eastAsia="Times New Roman" w:cs="Times New Roman"/>
                <w:szCs w:val="28"/>
              </w:rPr>
            </w:pPr>
            <w:r>
              <w:rPr>
                <w:rFonts w:eastAsia="Times New Roman" w:cs="Times New Roman"/>
                <w:szCs w:val="28"/>
              </w:rPr>
              <w:t>Формирование отчета</w:t>
            </w:r>
          </w:p>
        </w:tc>
        <w:tc>
          <w:tcPr>
            <w:tcW w:w="2108" w:type="dxa"/>
            <w:tcBorders>
              <w:top w:val="nil"/>
              <w:left w:val="nil"/>
              <w:bottom w:val="single" w:sz="6" w:space="0" w:color="000000"/>
              <w:right w:val="single" w:sz="6" w:space="0" w:color="000000"/>
            </w:tcBorders>
            <w:tcMar>
              <w:top w:w="0" w:type="dxa"/>
              <w:left w:w="100" w:type="dxa"/>
              <w:bottom w:w="0" w:type="dxa"/>
              <w:right w:w="100" w:type="dxa"/>
            </w:tcMar>
          </w:tcPr>
          <w:p w14:paraId="1EC639C4" w14:textId="77777777" w:rsidR="00A21047" w:rsidRDefault="00A21047" w:rsidP="00DE15C5">
            <w:pPr>
              <w:spacing w:after="0" w:line="240" w:lineRule="auto"/>
              <w:rPr>
                <w:rFonts w:eastAsia="Times New Roman" w:cs="Times New Roman"/>
                <w:szCs w:val="28"/>
              </w:rPr>
            </w:pPr>
            <w:r>
              <w:rPr>
                <w:rFonts w:eastAsia="Times New Roman" w:cs="Times New Roman"/>
                <w:szCs w:val="28"/>
              </w:rPr>
              <w:t>Менеджер</w:t>
            </w:r>
          </w:p>
        </w:tc>
        <w:tc>
          <w:tcPr>
            <w:tcW w:w="2552" w:type="dxa"/>
            <w:tcBorders>
              <w:top w:val="nil"/>
              <w:left w:val="nil"/>
              <w:bottom w:val="single" w:sz="6" w:space="0" w:color="000000"/>
              <w:right w:val="single" w:sz="6" w:space="0" w:color="000000"/>
            </w:tcBorders>
            <w:tcMar>
              <w:top w:w="0" w:type="dxa"/>
              <w:left w:w="100" w:type="dxa"/>
              <w:bottom w:w="0" w:type="dxa"/>
              <w:right w:w="100" w:type="dxa"/>
            </w:tcMar>
          </w:tcPr>
          <w:p w14:paraId="35A2E07B" w14:textId="77777777" w:rsidR="00A21047" w:rsidRPr="00835C67" w:rsidRDefault="00A21047" w:rsidP="00DE15C5">
            <w:pPr>
              <w:spacing w:after="0" w:line="240" w:lineRule="auto"/>
              <w:rPr>
                <w:rFonts w:eastAsia="Times New Roman" w:cs="Times New Roman"/>
                <w:szCs w:val="28"/>
              </w:rPr>
            </w:pPr>
            <w:r>
              <w:rPr>
                <w:rFonts w:eastAsia="Times New Roman" w:cs="Times New Roman"/>
                <w:szCs w:val="28"/>
                <w:lang w:val="en-US"/>
              </w:rPr>
              <w:t>Excel</w:t>
            </w:r>
            <w:r>
              <w:rPr>
                <w:rFonts w:eastAsia="Times New Roman" w:cs="Times New Roman"/>
                <w:szCs w:val="28"/>
              </w:rPr>
              <w:t>, ручной способ</w:t>
            </w:r>
          </w:p>
        </w:tc>
      </w:tr>
      <w:tr w:rsidR="00A21047" w14:paraId="34305B5D" w14:textId="77777777" w:rsidTr="002C5F9D">
        <w:trPr>
          <w:trHeight w:val="555"/>
        </w:trPr>
        <w:tc>
          <w:tcPr>
            <w:tcW w:w="6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5EBB44E" w14:textId="77777777" w:rsidR="00A21047" w:rsidRDefault="00A21047" w:rsidP="00DE15C5">
            <w:pPr>
              <w:spacing w:after="0" w:line="240" w:lineRule="auto"/>
              <w:jc w:val="both"/>
              <w:rPr>
                <w:rFonts w:eastAsia="Times New Roman" w:cs="Times New Roman"/>
                <w:szCs w:val="28"/>
              </w:rPr>
            </w:pPr>
            <w:r>
              <w:rPr>
                <w:rFonts w:eastAsia="Times New Roman" w:cs="Times New Roman"/>
                <w:szCs w:val="28"/>
              </w:rPr>
              <w:t>4</w:t>
            </w:r>
          </w:p>
        </w:tc>
        <w:tc>
          <w:tcPr>
            <w:tcW w:w="4140" w:type="dxa"/>
            <w:tcBorders>
              <w:top w:val="nil"/>
              <w:left w:val="nil"/>
              <w:bottom w:val="single" w:sz="6" w:space="0" w:color="000000"/>
              <w:right w:val="single" w:sz="6" w:space="0" w:color="000000"/>
            </w:tcBorders>
            <w:tcMar>
              <w:top w:w="0" w:type="dxa"/>
              <w:left w:w="100" w:type="dxa"/>
              <w:bottom w:w="0" w:type="dxa"/>
              <w:right w:w="100" w:type="dxa"/>
            </w:tcMar>
          </w:tcPr>
          <w:p w14:paraId="0E70C51E" w14:textId="77777777" w:rsidR="00A21047" w:rsidRPr="00AF06FB" w:rsidRDefault="00A21047" w:rsidP="00DE15C5">
            <w:pPr>
              <w:spacing w:after="0" w:line="240" w:lineRule="auto"/>
              <w:rPr>
                <w:rFonts w:eastAsia="Times New Roman" w:cs="Times New Roman"/>
                <w:szCs w:val="28"/>
              </w:rPr>
            </w:pPr>
            <w:r>
              <w:rPr>
                <w:rFonts w:eastAsia="Times New Roman" w:cs="Times New Roman"/>
                <w:szCs w:val="28"/>
              </w:rPr>
              <w:t>Анализ отчета</w:t>
            </w:r>
          </w:p>
        </w:tc>
        <w:tc>
          <w:tcPr>
            <w:tcW w:w="2108" w:type="dxa"/>
            <w:tcBorders>
              <w:top w:val="nil"/>
              <w:left w:val="nil"/>
              <w:bottom w:val="single" w:sz="6" w:space="0" w:color="000000"/>
              <w:right w:val="single" w:sz="6" w:space="0" w:color="000000"/>
            </w:tcBorders>
            <w:tcMar>
              <w:top w:w="0" w:type="dxa"/>
              <w:left w:w="100" w:type="dxa"/>
              <w:bottom w:w="0" w:type="dxa"/>
              <w:right w:w="100" w:type="dxa"/>
            </w:tcMar>
          </w:tcPr>
          <w:p w14:paraId="1746CCE5" w14:textId="77777777" w:rsidR="00A21047" w:rsidRDefault="00A21047" w:rsidP="00DE15C5">
            <w:pPr>
              <w:spacing w:after="0" w:line="240" w:lineRule="auto"/>
              <w:rPr>
                <w:rFonts w:eastAsia="Times New Roman" w:cs="Times New Roman"/>
                <w:szCs w:val="28"/>
              </w:rPr>
            </w:pPr>
            <w:r>
              <w:rPr>
                <w:rFonts w:eastAsia="Times New Roman" w:cs="Times New Roman"/>
                <w:szCs w:val="28"/>
              </w:rPr>
              <w:t>Директор</w:t>
            </w:r>
          </w:p>
        </w:tc>
        <w:tc>
          <w:tcPr>
            <w:tcW w:w="2552" w:type="dxa"/>
            <w:tcBorders>
              <w:top w:val="nil"/>
              <w:left w:val="nil"/>
              <w:bottom w:val="single" w:sz="6" w:space="0" w:color="000000"/>
              <w:right w:val="single" w:sz="6" w:space="0" w:color="000000"/>
            </w:tcBorders>
            <w:tcMar>
              <w:top w:w="0" w:type="dxa"/>
              <w:left w:w="100" w:type="dxa"/>
              <w:bottom w:w="0" w:type="dxa"/>
              <w:right w:w="100" w:type="dxa"/>
            </w:tcMar>
          </w:tcPr>
          <w:p w14:paraId="122F1B20" w14:textId="77777777" w:rsidR="00A21047" w:rsidRPr="00835C67" w:rsidRDefault="00A21047" w:rsidP="00DE15C5">
            <w:pPr>
              <w:spacing w:after="0" w:line="240" w:lineRule="auto"/>
              <w:rPr>
                <w:rFonts w:eastAsia="Times New Roman" w:cs="Times New Roman"/>
                <w:szCs w:val="28"/>
              </w:rPr>
            </w:pPr>
            <w:r>
              <w:rPr>
                <w:rFonts w:eastAsia="Times New Roman" w:cs="Times New Roman"/>
                <w:szCs w:val="28"/>
              </w:rPr>
              <w:t>Ручной способ</w:t>
            </w:r>
          </w:p>
        </w:tc>
      </w:tr>
    </w:tbl>
    <w:p w14:paraId="2945B226" w14:textId="7591F0AC" w:rsidR="00A21047" w:rsidRDefault="00A21047" w:rsidP="00DE15C5">
      <w:pPr>
        <w:spacing w:after="0" w:line="240" w:lineRule="auto"/>
        <w:rPr>
          <w:rFonts w:eastAsia="Times New Roman" w:cs="Times New Roman"/>
          <w:szCs w:val="28"/>
        </w:rPr>
      </w:pPr>
    </w:p>
    <w:p w14:paraId="3F1793D3" w14:textId="4192ADD8" w:rsidR="00A21047" w:rsidRPr="000E6F70" w:rsidRDefault="00A21047" w:rsidP="00DE15C5">
      <w:pPr>
        <w:spacing w:after="0" w:line="240" w:lineRule="auto"/>
        <w:ind w:firstLine="708"/>
        <w:jc w:val="both"/>
        <w:rPr>
          <w:rFonts w:eastAsia="Times New Roman" w:cs="Times New Roman"/>
          <w:szCs w:val="28"/>
        </w:rPr>
      </w:pPr>
      <w:r>
        <w:rPr>
          <w:rFonts w:eastAsia="Times New Roman" w:cs="Times New Roman"/>
          <w:szCs w:val="28"/>
        </w:rPr>
        <w:t xml:space="preserve">Для анализа функций процесса аналитики заказов и продаж розничного магазина важно рассмотреть каждую функцию с точки зрения их вклада в создание ценности, дублирования, чрезмерного контроля, а также возможных узких мест, которые могут замедлять процесс. Также следует определить места возвратов в схеме и передачу результата процесса его потребителю.  </w:t>
      </w:r>
      <w:r w:rsidR="000E6F70">
        <w:rPr>
          <w:rFonts w:eastAsia="Times New Roman" w:cs="Times New Roman"/>
          <w:szCs w:val="28"/>
        </w:rPr>
        <w:t>Результаты анализа функций</w:t>
      </w:r>
      <w:r w:rsidR="000E6F70" w:rsidRPr="000E6F70">
        <w:rPr>
          <w:rFonts w:eastAsia="Times New Roman" w:cs="Times New Roman"/>
          <w:szCs w:val="28"/>
        </w:rPr>
        <w:t xml:space="preserve"> </w:t>
      </w:r>
      <w:r w:rsidR="000E6F70">
        <w:rPr>
          <w:rFonts w:eastAsia="Times New Roman" w:cs="Times New Roman"/>
          <w:szCs w:val="28"/>
        </w:rPr>
        <w:t>представлен в таблице 3.2.</w:t>
      </w:r>
    </w:p>
    <w:p w14:paraId="003FAE61" w14:textId="77777777" w:rsidR="00642CF3" w:rsidRDefault="00642CF3" w:rsidP="00DE15C5">
      <w:pPr>
        <w:spacing w:after="0" w:line="240" w:lineRule="auto"/>
        <w:jc w:val="both"/>
        <w:rPr>
          <w:rFonts w:eastAsia="Times New Roman" w:cs="Times New Roman"/>
          <w:szCs w:val="28"/>
        </w:rPr>
      </w:pPr>
    </w:p>
    <w:p w14:paraId="0FDC4F43" w14:textId="5373CDDD" w:rsidR="00A21047" w:rsidRDefault="00642CF3" w:rsidP="00DE15C5">
      <w:pPr>
        <w:spacing w:after="0" w:line="240" w:lineRule="auto"/>
        <w:jc w:val="both"/>
        <w:rPr>
          <w:rFonts w:eastAsia="Times New Roman" w:cs="Times New Roman"/>
          <w:szCs w:val="28"/>
        </w:rPr>
      </w:pPr>
      <w:r>
        <w:rPr>
          <w:rFonts w:eastAsia="Times New Roman" w:cs="Times New Roman"/>
          <w:szCs w:val="28"/>
        </w:rPr>
        <w:t xml:space="preserve">Таблица </w:t>
      </w:r>
      <w:r w:rsidR="00ED0FE3">
        <w:rPr>
          <w:rFonts w:eastAsia="Times New Roman" w:cs="Times New Roman"/>
          <w:szCs w:val="28"/>
        </w:rPr>
        <w:t>2</w:t>
      </w:r>
      <w:r>
        <w:rPr>
          <w:rFonts w:eastAsia="Times New Roman" w:cs="Times New Roman"/>
          <w:szCs w:val="28"/>
        </w:rPr>
        <w:t>.</w:t>
      </w:r>
      <w:r w:rsidRPr="000E6F70">
        <w:rPr>
          <w:rFonts w:eastAsia="Times New Roman" w:cs="Times New Roman"/>
          <w:szCs w:val="28"/>
        </w:rPr>
        <w:t>2</w:t>
      </w:r>
      <w:r>
        <w:rPr>
          <w:rFonts w:eastAsia="Times New Roman" w:cs="Times New Roman"/>
          <w:szCs w:val="28"/>
        </w:rPr>
        <w:t xml:space="preserve"> – Результаты анализа функций</w:t>
      </w:r>
    </w:p>
    <w:tbl>
      <w:tblPr>
        <w:tblW w:w="9795"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104"/>
        <w:gridCol w:w="2409"/>
        <w:gridCol w:w="1985"/>
        <w:gridCol w:w="1527"/>
        <w:gridCol w:w="1770"/>
      </w:tblGrid>
      <w:tr w:rsidR="00A21047" w14:paraId="16187A2A" w14:textId="77777777" w:rsidTr="00A21047">
        <w:trPr>
          <w:trHeight w:val="1095"/>
          <w:tblHeader/>
        </w:trPr>
        <w:tc>
          <w:tcPr>
            <w:tcW w:w="21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206D79C" w14:textId="77777777" w:rsidR="00A21047" w:rsidRPr="00A21047" w:rsidRDefault="00A21047" w:rsidP="00DE15C5">
            <w:pPr>
              <w:spacing w:after="0" w:line="240" w:lineRule="auto"/>
              <w:rPr>
                <w:rFonts w:eastAsia="Times New Roman" w:cs="Times New Roman"/>
                <w:szCs w:val="28"/>
              </w:rPr>
            </w:pPr>
            <w:r w:rsidRPr="00A21047">
              <w:rPr>
                <w:rFonts w:eastAsia="Times New Roman" w:cs="Times New Roman"/>
                <w:szCs w:val="28"/>
              </w:rPr>
              <w:t>Наименование функции</w:t>
            </w:r>
          </w:p>
        </w:tc>
        <w:tc>
          <w:tcPr>
            <w:tcW w:w="240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B8A53CA" w14:textId="77777777" w:rsidR="00A21047" w:rsidRPr="00A21047" w:rsidRDefault="00A21047" w:rsidP="00DE15C5">
            <w:pPr>
              <w:spacing w:after="0" w:line="240" w:lineRule="auto"/>
              <w:jc w:val="both"/>
              <w:rPr>
                <w:rFonts w:eastAsia="Times New Roman" w:cs="Times New Roman"/>
                <w:szCs w:val="28"/>
              </w:rPr>
            </w:pPr>
            <w:r w:rsidRPr="00A21047">
              <w:rPr>
                <w:rFonts w:eastAsia="Times New Roman" w:cs="Times New Roman"/>
                <w:szCs w:val="28"/>
              </w:rPr>
              <w:t>По отношению к созданию ценности</w:t>
            </w:r>
          </w:p>
        </w:tc>
        <w:tc>
          <w:tcPr>
            <w:tcW w:w="1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4BD373D" w14:textId="77777777" w:rsidR="00A21047" w:rsidRPr="00A21047" w:rsidRDefault="00A21047" w:rsidP="00DE15C5">
            <w:pPr>
              <w:spacing w:after="0" w:line="240" w:lineRule="auto"/>
              <w:jc w:val="both"/>
              <w:rPr>
                <w:rFonts w:eastAsia="Times New Roman" w:cs="Times New Roman"/>
                <w:szCs w:val="28"/>
              </w:rPr>
            </w:pPr>
            <w:r w:rsidRPr="00A21047">
              <w:rPr>
                <w:rFonts w:eastAsia="Times New Roman" w:cs="Times New Roman"/>
                <w:szCs w:val="28"/>
              </w:rPr>
              <w:t>Имеет дублирование</w:t>
            </w:r>
          </w:p>
        </w:tc>
        <w:tc>
          <w:tcPr>
            <w:tcW w:w="1527"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9FCE43F" w14:textId="77777777" w:rsidR="00A21047" w:rsidRPr="00A21047" w:rsidRDefault="00A21047" w:rsidP="00DE15C5">
            <w:pPr>
              <w:spacing w:after="0" w:line="240" w:lineRule="auto"/>
              <w:jc w:val="both"/>
              <w:rPr>
                <w:rFonts w:eastAsia="Times New Roman" w:cs="Times New Roman"/>
                <w:szCs w:val="28"/>
              </w:rPr>
            </w:pPr>
            <w:r w:rsidRPr="00A21047">
              <w:rPr>
                <w:rFonts w:eastAsia="Times New Roman" w:cs="Times New Roman"/>
                <w:szCs w:val="28"/>
              </w:rPr>
              <w:t>Излишний контроль</w:t>
            </w:r>
          </w:p>
        </w:tc>
        <w:tc>
          <w:tcPr>
            <w:tcW w:w="17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5CD0A7F" w14:textId="02008CCE" w:rsidR="00A21047" w:rsidRPr="00A21047" w:rsidRDefault="00A21047" w:rsidP="00DE15C5">
            <w:pPr>
              <w:spacing w:after="0" w:line="240" w:lineRule="auto"/>
              <w:jc w:val="both"/>
              <w:rPr>
                <w:rFonts w:eastAsia="Times New Roman" w:cs="Times New Roman"/>
                <w:szCs w:val="28"/>
              </w:rPr>
            </w:pPr>
            <w:r w:rsidRPr="00A21047">
              <w:rPr>
                <w:rFonts w:eastAsia="Times New Roman" w:cs="Times New Roman"/>
                <w:szCs w:val="28"/>
              </w:rPr>
              <w:t xml:space="preserve">Узкое место </w:t>
            </w:r>
          </w:p>
        </w:tc>
      </w:tr>
      <w:tr w:rsidR="00A21047" w14:paraId="0CB6B76E" w14:textId="77777777" w:rsidTr="00A21047">
        <w:trPr>
          <w:trHeight w:val="776"/>
          <w:tblHeader/>
        </w:trPr>
        <w:tc>
          <w:tcPr>
            <w:tcW w:w="21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413506F" w14:textId="77777777" w:rsidR="00A21047" w:rsidRPr="00A21047" w:rsidRDefault="00A21047" w:rsidP="00DE15C5">
            <w:pPr>
              <w:spacing w:after="0" w:line="240" w:lineRule="auto"/>
              <w:rPr>
                <w:rFonts w:eastAsia="Times New Roman" w:cs="Times New Roman"/>
                <w:szCs w:val="28"/>
              </w:rPr>
            </w:pPr>
            <w:r w:rsidRPr="00A21047">
              <w:rPr>
                <w:rFonts w:eastAsia="Times New Roman" w:cs="Times New Roman"/>
                <w:szCs w:val="28"/>
              </w:rPr>
              <w:t>Сбор данных о заказах и продажах</w:t>
            </w:r>
          </w:p>
        </w:tc>
        <w:tc>
          <w:tcPr>
            <w:tcW w:w="240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4018E7D" w14:textId="77777777" w:rsidR="00A21047" w:rsidRPr="00A21047" w:rsidRDefault="00A21047" w:rsidP="00DE15C5">
            <w:pPr>
              <w:spacing w:after="0" w:line="240" w:lineRule="auto"/>
              <w:jc w:val="both"/>
              <w:rPr>
                <w:rFonts w:eastAsia="Times New Roman" w:cs="Times New Roman"/>
                <w:szCs w:val="28"/>
              </w:rPr>
            </w:pPr>
            <w:r w:rsidRPr="00A21047">
              <w:rPr>
                <w:rFonts w:eastAsia="Times New Roman" w:cs="Times New Roman"/>
                <w:szCs w:val="28"/>
              </w:rPr>
              <w:t>-</w:t>
            </w:r>
          </w:p>
        </w:tc>
        <w:tc>
          <w:tcPr>
            <w:tcW w:w="1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AC414EC" w14:textId="77777777" w:rsidR="00A21047" w:rsidRPr="00A21047" w:rsidRDefault="00A21047" w:rsidP="00DE15C5">
            <w:pPr>
              <w:spacing w:after="0" w:line="240" w:lineRule="auto"/>
              <w:jc w:val="both"/>
              <w:rPr>
                <w:rFonts w:eastAsia="Times New Roman" w:cs="Times New Roman"/>
                <w:szCs w:val="28"/>
              </w:rPr>
            </w:pPr>
            <w:r w:rsidRPr="00A21047">
              <w:rPr>
                <w:rFonts w:eastAsia="Times New Roman" w:cs="Times New Roman"/>
                <w:szCs w:val="28"/>
              </w:rPr>
              <w:t>Нет</w:t>
            </w:r>
          </w:p>
        </w:tc>
        <w:tc>
          <w:tcPr>
            <w:tcW w:w="1527"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F636E77" w14:textId="77777777" w:rsidR="00A21047" w:rsidRPr="00A21047" w:rsidRDefault="00A21047" w:rsidP="00DE15C5">
            <w:pPr>
              <w:spacing w:after="0" w:line="240" w:lineRule="auto"/>
              <w:jc w:val="both"/>
              <w:rPr>
                <w:rFonts w:eastAsia="Times New Roman" w:cs="Times New Roman"/>
                <w:szCs w:val="28"/>
              </w:rPr>
            </w:pPr>
            <w:r w:rsidRPr="00A21047">
              <w:rPr>
                <w:rFonts w:eastAsia="Times New Roman" w:cs="Times New Roman"/>
                <w:szCs w:val="28"/>
              </w:rPr>
              <w:t>Нет</w:t>
            </w:r>
          </w:p>
        </w:tc>
        <w:tc>
          <w:tcPr>
            <w:tcW w:w="17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4917EB4" w14:textId="77777777" w:rsidR="00A21047" w:rsidRPr="00A21047" w:rsidRDefault="00A21047" w:rsidP="00DE15C5">
            <w:pPr>
              <w:spacing w:after="0" w:line="240" w:lineRule="auto"/>
              <w:jc w:val="both"/>
              <w:rPr>
                <w:rFonts w:eastAsia="Times New Roman" w:cs="Times New Roman"/>
                <w:szCs w:val="28"/>
              </w:rPr>
            </w:pPr>
            <w:r w:rsidRPr="00A21047">
              <w:rPr>
                <w:rFonts w:eastAsia="Times New Roman" w:cs="Times New Roman"/>
                <w:szCs w:val="28"/>
              </w:rPr>
              <w:t>Нет</w:t>
            </w:r>
          </w:p>
        </w:tc>
      </w:tr>
      <w:tr w:rsidR="00A21047" w14:paraId="3845F311" w14:textId="77777777" w:rsidTr="00A21047">
        <w:trPr>
          <w:trHeight w:val="675"/>
          <w:tblHeader/>
        </w:trPr>
        <w:tc>
          <w:tcPr>
            <w:tcW w:w="21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A7AA23" w14:textId="77777777" w:rsidR="00A21047" w:rsidRPr="00A21047" w:rsidRDefault="00A21047" w:rsidP="00DE15C5">
            <w:pPr>
              <w:spacing w:after="0" w:line="240" w:lineRule="auto"/>
              <w:rPr>
                <w:rFonts w:eastAsia="Times New Roman" w:cs="Times New Roman"/>
                <w:szCs w:val="28"/>
              </w:rPr>
            </w:pPr>
            <w:r w:rsidRPr="00A21047">
              <w:rPr>
                <w:rFonts w:eastAsia="Times New Roman" w:cs="Times New Roman"/>
                <w:szCs w:val="28"/>
              </w:rPr>
              <w:t>Анализ данных</w:t>
            </w:r>
          </w:p>
        </w:tc>
        <w:tc>
          <w:tcPr>
            <w:tcW w:w="240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336DCE1" w14:textId="77777777" w:rsidR="00A21047" w:rsidRPr="00A21047" w:rsidRDefault="00A21047" w:rsidP="00DE15C5">
            <w:pPr>
              <w:spacing w:after="0" w:line="240" w:lineRule="auto"/>
              <w:jc w:val="both"/>
              <w:rPr>
                <w:rFonts w:eastAsia="Times New Roman" w:cs="Times New Roman"/>
                <w:szCs w:val="28"/>
                <w:lang w:val="en-US"/>
              </w:rPr>
            </w:pPr>
            <w:r w:rsidRPr="00A21047">
              <w:rPr>
                <w:rFonts w:eastAsia="Times New Roman" w:cs="Times New Roman"/>
                <w:szCs w:val="28"/>
                <w:lang w:val="en-US"/>
              </w:rPr>
              <w:t>?</w:t>
            </w:r>
          </w:p>
        </w:tc>
        <w:tc>
          <w:tcPr>
            <w:tcW w:w="1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AC4673F" w14:textId="77777777" w:rsidR="00A21047" w:rsidRPr="00A21047" w:rsidRDefault="00A21047" w:rsidP="00DE15C5">
            <w:pPr>
              <w:spacing w:after="0" w:line="240" w:lineRule="auto"/>
              <w:jc w:val="both"/>
              <w:rPr>
                <w:rFonts w:eastAsia="Times New Roman" w:cs="Times New Roman"/>
                <w:szCs w:val="28"/>
              </w:rPr>
            </w:pPr>
            <w:r w:rsidRPr="00A21047">
              <w:rPr>
                <w:rFonts w:eastAsia="Times New Roman" w:cs="Times New Roman"/>
                <w:szCs w:val="28"/>
              </w:rPr>
              <w:t>Нет</w:t>
            </w:r>
          </w:p>
        </w:tc>
        <w:tc>
          <w:tcPr>
            <w:tcW w:w="1527"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BB9CEFA" w14:textId="77777777" w:rsidR="00A21047" w:rsidRPr="00A21047" w:rsidRDefault="00A21047" w:rsidP="00DE15C5">
            <w:pPr>
              <w:spacing w:after="0" w:line="240" w:lineRule="auto"/>
              <w:jc w:val="both"/>
              <w:rPr>
                <w:rFonts w:eastAsia="Times New Roman" w:cs="Times New Roman"/>
                <w:szCs w:val="28"/>
              </w:rPr>
            </w:pPr>
            <w:r w:rsidRPr="00A21047">
              <w:rPr>
                <w:rFonts w:eastAsia="Times New Roman" w:cs="Times New Roman"/>
                <w:szCs w:val="28"/>
              </w:rPr>
              <w:t>Нет</w:t>
            </w:r>
          </w:p>
        </w:tc>
        <w:tc>
          <w:tcPr>
            <w:tcW w:w="17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24626A8" w14:textId="77777777" w:rsidR="00A21047" w:rsidRPr="00A21047" w:rsidRDefault="00A21047" w:rsidP="00DE15C5">
            <w:pPr>
              <w:spacing w:after="0" w:line="240" w:lineRule="auto"/>
              <w:jc w:val="both"/>
              <w:rPr>
                <w:rFonts w:eastAsia="Times New Roman" w:cs="Times New Roman"/>
                <w:szCs w:val="28"/>
              </w:rPr>
            </w:pPr>
            <w:r w:rsidRPr="00A21047">
              <w:rPr>
                <w:rFonts w:eastAsia="Times New Roman" w:cs="Times New Roman"/>
                <w:szCs w:val="28"/>
              </w:rPr>
              <w:t>Нет</w:t>
            </w:r>
          </w:p>
        </w:tc>
      </w:tr>
      <w:tr w:rsidR="00A21047" w14:paraId="751F8044" w14:textId="77777777" w:rsidTr="00A21047">
        <w:trPr>
          <w:trHeight w:val="680"/>
          <w:tblHeader/>
        </w:trPr>
        <w:tc>
          <w:tcPr>
            <w:tcW w:w="21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8AAC90" w14:textId="77777777" w:rsidR="00A21047" w:rsidRPr="00A21047" w:rsidRDefault="00A21047" w:rsidP="00DE15C5">
            <w:pPr>
              <w:spacing w:after="0" w:line="240" w:lineRule="auto"/>
              <w:rPr>
                <w:rFonts w:eastAsia="Times New Roman" w:cs="Times New Roman"/>
                <w:szCs w:val="28"/>
              </w:rPr>
            </w:pPr>
            <w:r w:rsidRPr="00A21047">
              <w:rPr>
                <w:rFonts w:eastAsia="Times New Roman" w:cs="Times New Roman"/>
                <w:szCs w:val="28"/>
              </w:rPr>
              <w:t>Формирование отчета</w:t>
            </w:r>
          </w:p>
        </w:tc>
        <w:tc>
          <w:tcPr>
            <w:tcW w:w="240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90B04E6" w14:textId="77777777" w:rsidR="00A21047" w:rsidRPr="00A21047" w:rsidRDefault="00A21047" w:rsidP="00DE15C5">
            <w:pPr>
              <w:spacing w:after="0" w:line="240" w:lineRule="auto"/>
              <w:jc w:val="both"/>
              <w:rPr>
                <w:rFonts w:eastAsia="Times New Roman" w:cs="Times New Roman"/>
                <w:szCs w:val="28"/>
              </w:rPr>
            </w:pPr>
            <w:r w:rsidRPr="00A21047">
              <w:rPr>
                <w:rFonts w:eastAsia="Times New Roman" w:cs="Times New Roman"/>
                <w:szCs w:val="28"/>
              </w:rPr>
              <w:t>+</w:t>
            </w:r>
          </w:p>
        </w:tc>
        <w:tc>
          <w:tcPr>
            <w:tcW w:w="1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6C7DDAC" w14:textId="77777777" w:rsidR="00A21047" w:rsidRPr="00A21047" w:rsidRDefault="00A21047" w:rsidP="00DE15C5">
            <w:pPr>
              <w:spacing w:after="0" w:line="240" w:lineRule="auto"/>
              <w:jc w:val="both"/>
              <w:rPr>
                <w:rFonts w:eastAsia="Times New Roman" w:cs="Times New Roman"/>
                <w:szCs w:val="28"/>
              </w:rPr>
            </w:pPr>
            <w:r w:rsidRPr="00A21047">
              <w:rPr>
                <w:rFonts w:eastAsia="Times New Roman" w:cs="Times New Roman"/>
                <w:szCs w:val="28"/>
              </w:rPr>
              <w:t>Нет</w:t>
            </w:r>
          </w:p>
        </w:tc>
        <w:tc>
          <w:tcPr>
            <w:tcW w:w="1527"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C8FDB77" w14:textId="77777777" w:rsidR="00A21047" w:rsidRPr="00A21047" w:rsidRDefault="00A21047" w:rsidP="00DE15C5">
            <w:pPr>
              <w:spacing w:after="0" w:line="240" w:lineRule="auto"/>
              <w:jc w:val="both"/>
              <w:rPr>
                <w:rFonts w:eastAsia="Times New Roman" w:cs="Times New Roman"/>
                <w:szCs w:val="28"/>
              </w:rPr>
            </w:pPr>
            <w:r w:rsidRPr="00A21047">
              <w:rPr>
                <w:rFonts w:eastAsia="Times New Roman" w:cs="Times New Roman"/>
                <w:szCs w:val="28"/>
              </w:rPr>
              <w:t>Нет</w:t>
            </w:r>
          </w:p>
        </w:tc>
        <w:tc>
          <w:tcPr>
            <w:tcW w:w="17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5E31EC1" w14:textId="77777777" w:rsidR="00A21047" w:rsidRPr="00A21047" w:rsidRDefault="00A21047" w:rsidP="00DE15C5">
            <w:pPr>
              <w:spacing w:after="0" w:line="240" w:lineRule="auto"/>
              <w:jc w:val="both"/>
              <w:rPr>
                <w:rFonts w:eastAsia="Times New Roman" w:cs="Times New Roman"/>
                <w:szCs w:val="28"/>
              </w:rPr>
            </w:pPr>
            <w:r w:rsidRPr="00A21047">
              <w:rPr>
                <w:rFonts w:eastAsia="Times New Roman" w:cs="Times New Roman"/>
                <w:szCs w:val="28"/>
              </w:rPr>
              <w:t>Нет</w:t>
            </w:r>
          </w:p>
        </w:tc>
      </w:tr>
      <w:tr w:rsidR="00A21047" w14:paraId="57C45065" w14:textId="77777777" w:rsidTr="00A21047">
        <w:trPr>
          <w:trHeight w:val="988"/>
          <w:tblHeader/>
        </w:trPr>
        <w:tc>
          <w:tcPr>
            <w:tcW w:w="21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488ACB5" w14:textId="77777777" w:rsidR="00A21047" w:rsidRPr="00A21047" w:rsidRDefault="00A21047" w:rsidP="00DE15C5">
            <w:pPr>
              <w:spacing w:after="0" w:line="240" w:lineRule="auto"/>
              <w:rPr>
                <w:rFonts w:eastAsia="Times New Roman" w:cs="Times New Roman"/>
                <w:szCs w:val="28"/>
              </w:rPr>
            </w:pPr>
            <w:r w:rsidRPr="00A21047">
              <w:rPr>
                <w:rFonts w:eastAsia="Times New Roman" w:cs="Times New Roman"/>
                <w:szCs w:val="28"/>
              </w:rPr>
              <w:t>Анализ отчета</w:t>
            </w:r>
          </w:p>
        </w:tc>
        <w:tc>
          <w:tcPr>
            <w:tcW w:w="240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A568D46" w14:textId="77777777" w:rsidR="00A21047" w:rsidRPr="00A21047" w:rsidRDefault="00A21047" w:rsidP="00DE15C5">
            <w:pPr>
              <w:spacing w:after="0" w:line="240" w:lineRule="auto"/>
              <w:jc w:val="both"/>
              <w:rPr>
                <w:rFonts w:eastAsia="Times New Roman" w:cs="Times New Roman"/>
                <w:szCs w:val="28"/>
              </w:rPr>
            </w:pPr>
            <w:r w:rsidRPr="00A21047">
              <w:rPr>
                <w:rFonts w:eastAsia="Times New Roman" w:cs="Times New Roman"/>
                <w:szCs w:val="28"/>
              </w:rPr>
              <w:t>+</w:t>
            </w:r>
          </w:p>
        </w:tc>
        <w:tc>
          <w:tcPr>
            <w:tcW w:w="1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5767107" w14:textId="77777777" w:rsidR="00A21047" w:rsidRPr="00A21047" w:rsidRDefault="00A21047" w:rsidP="00DE15C5">
            <w:pPr>
              <w:spacing w:after="0" w:line="240" w:lineRule="auto"/>
              <w:jc w:val="both"/>
              <w:rPr>
                <w:rFonts w:eastAsia="Times New Roman" w:cs="Times New Roman"/>
                <w:szCs w:val="28"/>
              </w:rPr>
            </w:pPr>
            <w:r w:rsidRPr="00A21047">
              <w:rPr>
                <w:rFonts w:eastAsia="Times New Roman" w:cs="Times New Roman"/>
                <w:szCs w:val="28"/>
              </w:rPr>
              <w:t>Нет</w:t>
            </w:r>
          </w:p>
        </w:tc>
        <w:tc>
          <w:tcPr>
            <w:tcW w:w="1527"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BDACEAB" w14:textId="77777777" w:rsidR="00A21047" w:rsidRPr="00A21047" w:rsidRDefault="00A21047" w:rsidP="00DE15C5">
            <w:pPr>
              <w:spacing w:after="0" w:line="240" w:lineRule="auto"/>
              <w:jc w:val="both"/>
              <w:rPr>
                <w:rFonts w:eastAsia="Times New Roman" w:cs="Times New Roman"/>
                <w:szCs w:val="28"/>
              </w:rPr>
            </w:pPr>
            <w:r w:rsidRPr="00A21047">
              <w:rPr>
                <w:rFonts w:eastAsia="Times New Roman" w:cs="Times New Roman"/>
                <w:szCs w:val="28"/>
              </w:rPr>
              <w:t>Нет</w:t>
            </w:r>
          </w:p>
        </w:tc>
        <w:tc>
          <w:tcPr>
            <w:tcW w:w="17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43747A6" w14:textId="750E008D" w:rsidR="00A21047" w:rsidRPr="00A21047" w:rsidRDefault="00A21047" w:rsidP="00DE15C5">
            <w:pPr>
              <w:spacing w:after="0" w:line="240" w:lineRule="auto"/>
              <w:jc w:val="both"/>
              <w:rPr>
                <w:rFonts w:eastAsia="Times New Roman" w:cs="Times New Roman"/>
                <w:szCs w:val="28"/>
              </w:rPr>
            </w:pPr>
            <w:r>
              <w:rPr>
                <w:rFonts w:eastAsia="Times New Roman" w:cs="Times New Roman"/>
                <w:szCs w:val="28"/>
              </w:rPr>
              <w:t>Нет</w:t>
            </w:r>
          </w:p>
        </w:tc>
      </w:tr>
      <w:tr w:rsidR="00A21047" w14:paraId="7CAB2E92" w14:textId="77777777" w:rsidTr="00A21047">
        <w:trPr>
          <w:trHeight w:val="748"/>
          <w:tblHeader/>
        </w:trPr>
        <w:tc>
          <w:tcPr>
            <w:tcW w:w="21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4D0929" w14:textId="77777777" w:rsidR="00A21047" w:rsidRPr="00A21047" w:rsidRDefault="00A21047" w:rsidP="00DE15C5">
            <w:pPr>
              <w:spacing w:after="0" w:line="240" w:lineRule="auto"/>
              <w:rPr>
                <w:rFonts w:eastAsia="Times New Roman" w:cs="Times New Roman"/>
                <w:szCs w:val="28"/>
              </w:rPr>
            </w:pPr>
            <w:r w:rsidRPr="00A21047">
              <w:rPr>
                <w:rFonts w:eastAsia="Times New Roman" w:cs="Times New Roman"/>
                <w:szCs w:val="28"/>
              </w:rPr>
              <w:t>Количество возвратов</w:t>
            </w:r>
          </w:p>
        </w:tc>
        <w:tc>
          <w:tcPr>
            <w:tcW w:w="7691" w:type="dxa"/>
            <w:gridSpan w:val="4"/>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36534E6" w14:textId="77777777" w:rsidR="00A21047" w:rsidRPr="00A21047" w:rsidRDefault="00A21047" w:rsidP="00DE15C5">
            <w:pPr>
              <w:spacing w:after="0" w:line="240" w:lineRule="auto"/>
              <w:jc w:val="both"/>
              <w:rPr>
                <w:rFonts w:eastAsia="Times New Roman" w:cs="Times New Roman"/>
                <w:szCs w:val="28"/>
              </w:rPr>
            </w:pPr>
            <w:r w:rsidRPr="00A21047">
              <w:rPr>
                <w:rFonts w:eastAsia="Times New Roman" w:cs="Times New Roman"/>
                <w:szCs w:val="28"/>
              </w:rPr>
              <w:t>1 возврат. Анализ отчета.</w:t>
            </w:r>
          </w:p>
        </w:tc>
      </w:tr>
      <w:tr w:rsidR="00A21047" w14:paraId="195D8BFF" w14:textId="77777777" w:rsidTr="00642CF3">
        <w:trPr>
          <w:trHeight w:val="1297"/>
          <w:tblHeader/>
        </w:trPr>
        <w:tc>
          <w:tcPr>
            <w:tcW w:w="21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26A122" w14:textId="77777777" w:rsidR="00A21047" w:rsidRPr="00A21047" w:rsidRDefault="00A21047" w:rsidP="00DE15C5">
            <w:pPr>
              <w:spacing w:after="0" w:line="240" w:lineRule="auto"/>
              <w:rPr>
                <w:rFonts w:eastAsia="Times New Roman" w:cs="Times New Roman"/>
                <w:szCs w:val="28"/>
              </w:rPr>
            </w:pPr>
            <w:r w:rsidRPr="00A21047">
              <w:rPr>
                <w:rFonts w:eastAsia="Times New Roman" w:cs="Times New Roman"/>
                <w:szCs w:val="28"/>
              </w:rPr>
              <w:t>Передача результата процесса его потребителю</w:t>
            </w:r>
          </w:p>
        </w:tc>
        <w:tc>
          <w:tcPr>
            <w:tcW w:w="7691" w:type="dxa"/>
            <w:gridSpan w:val="4"/>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B006633" w14:textId="77777777" w:rsidR="00A21047" w:rsidRPr="00A21047" w:rsidRDefault="00A21047" w:rsidP="00DE15C5">
            <w:pPr>
              <w:spacing w:after="0" w:line="240" w:lineRule="auto"/>
              <w:jc w:val="both"/>
              <w:rPr>
                <w:rFonts w:eastAsia="Times New Roman" w:cs="Times New Roman"/>
                <w:szCs w:val="28"/>
              </w:rPr>
            </w:pPr>
            <w:r w:rsidRPr="00A21047">
              <w:rPr>
                <w:rFonts w:eastAsia="Times New Roman" w:cs="Times New Roman"/>
                <w:szCs w:val="28"/>
              </w:rPr>
              <w:t>Результат передается потребителю (директор получает отчет)</w:t>
            </w:r>
          </w:p>
        </w:tc>
      </w:tr>
    </w:tbl>
    <w:p w14:paraId="4A27F7C5" w14:textId="1E16E05E" w:rsidR="00A21047" w:rsidRDefault="00A21047" w:rsidP="00DE15C5">
      <w:pPr>
        <w:spacing w:after="0" w:line="240" w:lineRule="auto"/>
        <w:jc w:val="both"/>
        <w:rPr>
          <w:rFonts w:eastAsia="Times New Roman" w:cs="Times New Roman"/>
          <w:szCs w:val="28"/>
        </w:rPr>
      </w:pPr>
    </w:p>
    <w:p w14:paraId="6EAA2C9E" w14:textId="3A559ADD" w:rsidR="00FC1F00" w:rsidRPr="00A21047" w:rsidRDefault="00FC1F00" w:rsidP="00DE15C5">
      <w:pPr>
        <w:spacing w:after="0" w:line="240" w:lineRule="auto"/>
        <w:ind w:firstLine="720"/>
        <w:jc w:val="both"/>
        <w:rPr>
          <w:rFonts w:eastAsia="Times New Roman" w:cs="Times New Roman"/>
          <w:szCs w:val="28"/>
        </w:rPr>
      </w:pPr>
      <w:r w:rsidRPr="00FC1F00">
        <w:rPr>
          <w:rFonts w:eastAsia="Times New Roman" w:cs="Times New Roman"/>
          <w:szCs w:val="28"/>
        </w:rPr>
        <w:t>Сбор данных о заказах и продажах: Не создает ценности, поскольку каждый раз вручную заниматься сбором данных о заказах и продажах занимает много времени, а также может привести к недочетам в данных.</w:t>
      </w:r>
    </w:p>
    <w:p w14:paraId="65C69F32" w14:textId="0B27995A" w:rsidR="00A21047" w:rsidRDefault="00A21047" w:rsidP="00DE15C5">
      <w:pPr>
        <w:spacing w:after="0" w:line="240" w:lineRule="auto"/>
        <w:jc w:val="both"/>
        <w:rPr>
          <w:rFonts w:eastAsia="Arial" w:cs="Times New Roman"/>
          <w:szCs w:val="28"/>
        </w:rPr>
      </w:pPr>
      <w:r w:rsidRPr="00A21047">
        <w:rPr>
          <w:rFonts w:ascii="Arial" w:eastAsia="Arial" w:hAnsi="Arial" w:cs="Arial"/>
        </w:rPr>
        <w:lastRenderedPageBreak/>
        <w:tab/>
      </w:r>
      <w:r w:rsidRPr="00A21047">
        <w:rPr>
          <w:rFonts w:eastAsia="Arial" w:cs="Times New Roman"/>
          <w:szCs w:val="28"/>
        </w:rPr>
        <w:t>Анализ данных: Ценность под вопросом, поскольку исходя из предыдущей функции могут присутствовать ошибки в анализируемых данных.</w:t>
      </w:r>
    </w:p>
    <w:p w14:paraId="7FAB32FA" w14:textId="1B58A3BB" w:rsidR="00A21047" w:rsidRDefault="00A21047" w:rsidP="00DE15C5">
      <w:pPr>
        <w:spacing w:after="0" w:line="240" w:lineRule="auto"/>
        <w:ind w:firstLine="708"/>
        <w:jc w:val="both"/>
        <w:rPr>
          <w:rFonts w:eastAsia="Times New Roman" w:cs="Times New Roman"/>
          <w:szCs w:val="28"/>
        </w:rPr>
      </w:pPr>
      <w:r>
        <w:rPr>
          <w:rFonts w:eastAsia="Times New Roman" w:cs="Times New Roman"/>
          <w:szCs w:val="28"/>
        </w:rPr>
        <w:t xml:space="preserve">Возвраты могут происходить на стадии анализа отчета. </w:t>
      </w:r>
      <w:r w:rsidRPr="0059256E">
        <w:rPr>
          <w:rFonts w:eastAsia="Times New Roman" w:cs="Times New Roman"/>
          <w:szCs w:val="28"/>
        </w:rPr>
        <w:t>Директор может попросить переделать отчет с другими показателями либо с другим периодам.</w:t>
      </w:r>
    </w:p>
    <w:p w14:paraId="38700A08" w14:textId="77777777" w:rsidR="00A21047" w:rsidRDefault="00A21047" w:rsidP="00DE15C5">
      <w:pPr>
        <w:spacing w:after="0" w:line="240" w:lineRule="auto"/>
        <w:ind w:firstLine="708"/>
        <w:jc w:val="both"/>
        <w:rPr>
          <w:rFonts w:eastAsia="Times New Roman" w:cs="Times New Roman"/>
          <w:szCs w:val="28"/>
        </w:rPr>
      </w:pPr>
      <w:r>
        <w:rPr>
          <w:rFonts w:eastAsia="Times New Roman" w:cs="Times New Roman"/>
          <w:szCs w:val="28"/>
        </w:rPr>
        <w:t>Передача результата осуществляется в виде отчета аналитики. Менеджер предоставляет директору отчет и впоследствии директор его анализирует что является конечной целью процесса.</w:t>
      </w:r>
    </w:p>
    <w:p w14:paraId="7E0EA58D" w14:textId="53FF7AD0" w:rsidR="00A21047" w:rsidRPr="00A21047" w:rsidRDefault="00A21047" w:rsidP="00DE15C5">
      <w:pPr>
        <w:spacing w:after="0" w:line="240" w:lineRule="auto"/>
        <w:ind w:right="-630" w:firstLine="720"/>
        <w:jc w:val="both"/>
        <w:rPr>
          <w:rFonts w:eastAsia="Times New Roman" w:cs="Times New Roman"/>
          <w:szCs w:val="28"/>
        </w:rPr>
      </w:pPr>
      <w:r>
        <w:rPr>
          <w:rFonts w:eastAsia="Times New Roman" w:cs="Times New Roman"/>
          <w:szCs w:val="28"/>
        </w:rPr>
        <w:t xml:space="preserve">Для наглядности составим гистограмму, представленную на рисунке </w:t>
      </w:r>
      <w:r w:rsidR="000E6F70">
        <w:rPr>
          <w:rFonts w:eastAsia="Times New Roman" w:cs="Times New Roman"/>
          <w:szCs w:val="28"/>
        </w:rPr>
        <w:t>3.3</w:t>
      </w:r>
      <w:r>
        <w:rPr>
          <w:rFonts w:eastAsia="Times New Roman" w:cs="Times New Roman"/>
          <w:szCs w:val="28"/>
        </w:rPr>
        <w:t>.</w:t>
      </w:r>
    </w:p>
    <w:p w14:paraId="12F21F04" w14:textId="77777777" w:rsidR="00A21047" w:rsidRDefault="00A21047" w:rsidP="00DE15C5">
      <w:pPr>
        <w:spacing w:after="0" w:line="240" w:lineRule="auto"/>
        <w:ind w:right="-630" w:firstLine="720"/>
        <w:jc w:val="both"/>
        <w:rPr>
          <w:rFonts w:eastAsia="Times New Roman" w:cs="Times New Roman"/>
          <w:szCs w:val="28"/>
        </w:rPr>
      </w:pPr>
    </w:p>
    <w:p w14:paraId="6D9C9B9D" w14:textId="334CDBCE" w:rsidR="00A21047" w:rsidRDefault="00496CDB" w:rsidP="00DE15C5">
      <w:pPr>
        <w:spacing w:after="0" w:line="240" w:lineRule="auto"/>
        <w:ind w:right="-630"/>
        <w:jc w:val="center"/>
        <w:rPr>
          <w:rFonts w:eastAsia="Times New Roman" w:cs="Times New Roman"/>
          <w:szCs w:val="28"/>
        </w:rPr>
      </w:pPr>
      <w:r w:rsidRPr="00496CDB">
        <w:rPr>
          <w:rFonts w:eastAsia="Times New Roman" w:cs="Times New Roman"/>
          <w:noProof/>
          <w:szCs w:val="28"/>
          <w:lang w:val="en-US"/>
        </w:rPr>
        <w:drawing>
          <wp:inline distT="0" distB="0" distL="0" distR="0" wp14:anchorId="26994FC5" wp14:editId="1F4949CA">
            <wp:extent cx="5940425" cy="3387725"/>
            <wp:effectExtent l="0" t="0" r="3175"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387725"/>
                    </a:xfrm>
                    <a:prstGeom prst="rect">
                      <a:avLst/>
                    </a:prstGeom>
                  </pic:spPr>
                </pic:pic>
              </a:graphicData>
            </a:graphic>
          </wp:inline>
        </w:drawing>
      </w:r>
    </w:p>
    <w:p w14:paraId="2C0ADAF6" w14:textId="77777777" w:rsidR="00A21047" w:rsidRPr="009F7CA4" w:rsidRDefault="00A21047" w:rsidP="00DE15C5">
      <w:pPr>
        <w:spacing w:after="0" w:line="240" w:lineRule="auto"/>
        <w:ind w:right="-630"/>
        <w:rPr>
          <w:rFonts w:eastAsia="Times New Roman" w:cs="Times New Roman"/>
          <w:szCs w:val="28"/>
        </w:rPr>
      </w:pPr>
    </w:p>
    <w:p w14:paraId="377ECBD6" w14:textId="2F231517" w:rsidR="00A21047" w:rsidRDefault="00A21047" w:rsidP="00DE15C5">
      <w:pPr>
        <w:spacing w:after="0" w:line="240" w:lineRule="auto"/>
        <w:ind w:right="-630" w:firstLine="720"/>
        <w:rPr>
          <w:rFonts w:eastAsia="Times New Roman" w:cs="Times New Roman"/>
          <w:szCs w:val="28"/>
        </w:rPr>
      </w:pPr>
      <w:r>
        <w:rPr>
          <w:rFonts w:eastAsia="Times New Roman" w:cs="Times New Roman"/>
          <w:szCs w:val="28"/>
        </w:rPr>
        <w:t xml:space="preserve">         Рисунок </w:t>
      </w:r>
      <w:r w:rsidR="00ED0FE3">
        <w:rPr>
          <w:rFonts w:eastAsia="Times New Roman" w:cs="Times New Roman"/>
          <w:szCs w:val="28"/>
        </w:rPr>
        <w:t>2</w:t>
      </w:r>
      <w:r w:rsidR="000E6F70">
        <w:rPr>
          <w:rFonts w:eastAsia="Times New Roman" w:cs="Times New Roman"/>
          <w:szCs w:val="28"/>
        </w:rPr>
        <w:t>.3</w:t>
      </w:r>
      <w:r>
        <w:rPr>
          <w:rFonts w:eastAsia="Times New Roman" w:cs="Times New Roman"/>
          <w:szCs w:val="28"/>
        </w:rPr>
        <w:t xml:space="preserve"> - Гистограмма распределения ценности задач</w:t>
      </w:r>
    </w:p>
    <w:p w14:paraId="165E9AA0" w14:textId="77777777" w:rsidR="00A21047" w:rsidRDefault="00A21047" w:rsidP="00DE15C5">
      <w:pPr>
        <w:spacing w:after="0" w:line="240" w:lineRule="auto"/>
        <w:ind w:right="-630" w:firstLine="720"/>
        <w:rPr>
          <w:rFonts w:eastAsia="Times New Roman" w:cs="Times New Roman"/>
          <w:szCs w:val="28"/>
        </w:rPr>
      </w:pPr>
    </w:p>
    <w:p w14:paraId="4D97E0CB" w14:textId="692D5C43" w:rsidR="00A21047" w:rsidRDefault="00A21047" w:rsidP="00DE15C5">
      <w:pPr>
        <w:spacing w:after="0" w:line="240" w:lineRule="auto"/>
        <w:ind w:firstLine="708"/>
        <w:jc w:val="both"/>
        <w:rPr>
          <w:rFonts w:eastAsia="Times New Roman" w:cs="Times New Roman"/>
          <w:szCs w:val="28"/>
        </w:rPr>
      </w:pPr>
      <w:r>
        <w:rPr>
          <w:rFonts w:eastAsia="Times New Roman" w:cs="Times New Roman"/>
          <w:szCs w:val="28"/>
        </w:rPr>
        <w:t xml:space="preserve">На основании анализа графической схемы процесса анализа заказов и продаж розничного магазина, можно выявить несколько проблем, которые влияют на эффективность процесса. Перечень бизнес-проблем процесса представлен в таблице </w:t>
      </w:r>
      <w:r w:rsidR="00ED0FE3">
        <w:rPr>
          <w:rFonts w:eastAsia="Times New Roman" w:cs="Times New Roman"/>
          <w:szCs w:val="28"/>
        </w:rPr>
        <w:t>2</w:t>
      </w:r>
      <w:r w:rsidR="000E6F70">
        <w:rPr>
          <w:rFonts w:eastAsia="Times New Roman" w:cs="Times New Roman"/>
          <w:szCs w:val="28"/>
        </w:rPr>
        <w:t>.3</w:t>
      </w:r>
      <w:r>
        <w:rPr>
          <w:rFonts w:eastAsia="Times New Roman" w:cs="Times New Roman"/>
          <w:szCs w:val="28"/>
        </w:rPr>
        <w:t>.</w:t>
      </w:r>
    </w:p>
    <w:p w14:paraId="7957E3B0" w14:textId="1BE702A8" w:rsidR="00A21047" w:rsidRDefault="00642CF3" w:rsidP="00DE15C5">
      <w:pPr>
        <w:spacing w:line="240" w:lineRule="auto"/>
        <w:rPr>
          <w:rFonts w:eastAsia="Times New Roman" w:cs="Times New Roman"/>
          <w:szCs w:val="28"/>
        </w:rPr>
      </w:pPr>
      <w:r>
        <w:rPr>
          <w:rFonts w:eastAsia="Times New Roman" w:cs="Times New Roman"/>
          <w:szCs w:val="28"/>
        </w:rPr>
        <w:br w:type="page"/>
      </w:r>
    </w:p>
    <w:p w14:paraId="5E459515" w14:textId="6213EA3C" w:rsidR="00A21047" w:rsidRPr="00335048" w:rsidRDefault="00A21047" w:rsidP="00DE15C5">
      <w:pPr>
        <w:spacing w:after="0" w:line="240" w:lineRule="auto"/>
        <w:ind w:right="7"/>
        <w:jc w:val="both"/>
        <w:rPr>
          <w:rFonts w:eastAsia="Times New Roman" w:cs="Times New Roman"/>
          <w:szCs w:val="28"/>
        </w:rPr>
      </w:pPr>
      <w:r>
        <w:rPr>
          <w:rFonts w:eastAsia="Times New Roman" w:cs="Times New Roman"/>
          <w:szCs w:val="28"/>
        </w:rPr>
        <w:lastRenderedPageBreak/>
        <w:t xml:space="preserve">Таблица </w:t>
      </w:r>
      <w:r w:rsidR="00ED0FE3">
        <w:rPr>
          <w:rFonts w:eastAsia="Times New Roman" w:cs="Times New Roman"/>
          <w:szCs w:val="28"/>
        </w:rPr>
        <w:t>2</w:t>
      </w:r>
      <w:r w:rsidR="000E6F70">
        <w:rPr>
          <w:rFonts w:eastAsia="Times New Roman" w:cs="Times New Roman"/>
          <w:szCs w:val="28"/>
        </w:rPr>
        <w:t>.3</w:t>
      </w:r>
      <w:r>
        <w:rPr>
          <w:rFonts w:eastAsia="Times New Roman" w:cs="Times New Roman"/>
          <w:szCs w:val="28"/>
        </w:rPr>
        <w:t xml:space="preserve"> – Описание бизнес проблем процесса</w:t>
      </w:r>
    </w:p>
    <w:tbl>
      <w:tblPr>
        <w:tblW w:w="9631" w:type="dxa"/>
        <w:tblBorders>
          <w:top w:val="nil"/>
          <w:left w:val="nil"/>
          <w:bottom w:val="nil"/>
          <w:right w:val="nil"/>
          <w:insideH w:val="nil"/>
          <w:insideV w:val="nil"/>
        </w:tblBorders>
        <w:tblLayout w:type="fixed"/>
        <w:tblLook w:val="0600" w:firstRow="0" w:lastRow="0" w:firstColumn="0" w:lastColumn="0" w:noHBand="1" w:noVBand="1"/>
      </w:tblPr>
      <w:tblGrid>
        <w:gridCol w:w="600"/>
        <w:gridCol w:w="9031"/>
      </w:tblGrid>
      <w:tr w:rsidR="00A21047" w14:paraId="580767B5" w14:textId="77777777" w:rsidTr="002C5F9D">
        <w:trPr>
          <w:trHeight w:val="285"/>
          <w:tblHeader/>
        </w:trPr>
        <w:tc>
          <w:tcPr>
            <w:tcW w:w="6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752C62" w14:textId="77777777" w:rsidR="00A21047" w:rsidRDefault="00A21047" w:rsidP="00DE15C5">
            <w:pPr>
              <w:spacing w:before="240" w:line="240" w:lineRule="auto"/>
              <w:rPr>
                <w:rFonts w:eastAsia="Times New Roman" w:cs="Times New Roman"/>
                <w:szCs w:val="28"/>
              </w:rPr>
            </w:pPr>
            <w:r>
              <w:rPr>
                <w:rFonts w:eastAsia="Times New Roman" w:cs="Times New Roman"/>
                <w:szCs w:val="28"/>
              </w:rPr>
              <w:t>№</w:t>
            </w:r>
          </w:p>
        </w:tc>
        <w:tc>
          <w:tcPr>
            <w:tcW w:w="9031"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03478B3" w14:textId="77777777" w:rsidR="00A21047" w:rsidRDefault="00A21047" w:rsidP="00DE15C5">
            <w:pPr>
              <w:spacing w:before="240" w:line="240" w:lineRule="auto"/>
              <w:rPr>
                <w:rFonts w:eastAsia="Times New Roman" w:cs="Times New Roman"/>
                <w:szCs w:val="28"/>
              </w:rPr>
            </w:pPr>
            <w:r>
              <w:rPr>
                <w:rFonts w:eastAsia="Times New Roman" w:cs="Times New Roman"/>
                <w:szCs w:val="28"/>
              </w:rPr>
              <w:t>Описание бизнес-проблем процесса</w:t>
            </w:r>
          </w:p>
        </w:tc>
      </w:tr>
      <w:tr w:rsidR="00A21047" w14:paraId="64B6B238" w14:textId="77777777" w:rsidTr="002C5F9D">
        <w:trPr>
          <w:trHeight w:val="285"/>
          <w:tblHeader/>
        </w:trPr>
        <w:tc>
          <w:tcPr>
            <w:tcW w:w="6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226E2F" w14:textId="77777777" w:rsidR="00A21047" w:rsidRDefault="00A21047" w:rsidP="00DE15C5">
            <w:pPr>
              <w:spacing w:before="240" w:line="240" w:lineRule="auto"/>
              <w:rPr>
                <w:rFonts w:eastAsia="Times New Roman" w:cs="Times New Roman"/>
                <w:szCs w:val="28"/>
              </w:rPr>
            </w:pPr>
            <w:r>
              <w:rPr>
                <w:rFonts w:eastAsia="Times New Roman" w:cs="Times New Roman"/>
                <w:szCs w:val="28"/>
              </w:rPr>
              <w:t>1</w:t>
            </w:r>
          </w:p>
        </w:tc>
        <w:tc>
          <w:tcPr>
            <w:tcW w:w="9031"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6E9DC56" w14:textId="77777777" w:rsidR="00A21047" w:rsidRPr="00335048" w:rsidRDefault="00A21047" w:rsidP="00DE15C5">
            <w:pPr>
              <w:spacing w:before="240" w:line="240" w:lineRule="auto"/>
              <w:rPr>
                <w:rFonts w:eastAsia="Times New Roman" w:cs="Times New Roman"/>
                <w:szCs w:val="28"/>
              </w:rPr>
            </w:pPr>
            <w:r>
              <w:rPr>
                <w:rFonts w:eastAsia="Times New Roman" w:cs="Times New Roman"/>
                <w:b/>
                <w:szCs w:val="28"/>
              </w:rPr>
              <w:t>Отсутствие централизованной системы</w:t>
            </w:r>
            <w:r w:rsidRPr="00335048">
              <w:rPr>
                <w:rFonts w:eastAsia="Times New Roman" w:cs="Times New Roman"/>
                <w:b/>
                <w:szCs w:val="28"/>
              </w:rPr>
              <w:t xml:space="preserve">: </w:t>
            </w:r>
            <w:r>
              <w:rPr>
                <w:rFonts w:eastAsia="Times New Roman" w:cs="Times New Roman"/>
                <w:szCs w:val="28"/>
              </w:rPr>
              <w:t>Отсутствие централизованной системы заказов ведет к возможной потере данных о заказах и продажах, а также отнимает много времени на сбор данных.</w:t>
            </w:r>
            <w:r>
              <w:rPr>
                <w:rFonts w:eastAsia="Times New Roman" w:cs="Times New Roman"/>
                <w:b/>
                <w:szCs w:val="28"/>
              </w:rPr>
              <w:t xml:space="preserve"> </w:t>
            </w:r>
          </w:p>
        </w:tc>
      </w:tr>
      <w:tr w:rsidR="00A21047" w14:paraId="6C8429BF" w14:textId="77777777" w:rsidTr="002C5F9D">
        <w:trPr>
          <w:trHeight w:val="285"/>
          <w:tblHeader/>
        </w:trPr>
        <w:tc>
          <w:tcPr>
            <w:tcW w:w="6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E00C86" w14:textId="77777777" w:rsidR="00A21047" w:rsidRDefault="00A21047" w:rsidP="00DE15C5">
            <w:pPr>
              <w:spacing w:before="240" w:line="240" w:lineRule="auto"/>
              <w:rPr>
                <w:rFonts w:eastAsia="Times New Roman" w:cs="Times New Roman"/>
                <w:szCs w:val="28"/>
              </w:rPr>
            </w:pPr>
            <w:r>
              <w:rPr>
                <w:rFonts w:eastAsia="Times New Roman" w:cs="Times New Roman"/>
                <w:szCs w:val="28"/>
              </w:rPr>
              <w:t>2</w:t>
            </w:r>
          </w:p>
        </w:tc>
        <w:tc>
          <w:tcPr>
            <w:tcW w:w="9031"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14D4605" w14:textId="77777777" w:rsidR="00A21047" w:rsidRPr="00335048" w:rsidRDefault="00A21047" w:rsidP="00DE15C5">
            <w:pPr>
              <w:spacing w:before="240" w:line="240" w:lineRule="auto"/>
              <w:rPr>
                <w:rFonts w:eastAsia="Times New Roman" w:cs="Times New Roman"/>
                <w:szCs w:val="28"/>
              </w:rPr>
            </w:pPr>
            <w:r>
              <w:rPr>
                <w:rFonts w:eastAsia="Times New Roman" w:cs="Times New Roman"/>
                <w:b/>
                <w:szCs w:val="28"/>
              </w:rPr>
              <w:t xml:space="preserve">Нет автоматизации расчётов: </w:t>
            </w:r>
            <w:r>
              <w:rPr>
                <w:rFonts w:eastAsia="Times New Roman" w:cs="Times New Roman"/>
                <w:szCs w:val="28"/>
              </w:rPr>
              <w:t>Отсутствие системы расчётов показателей продаж ведет к увеличению времени анализа расчётов показателей аналитики и формированию отчета, а так же в возможным ошибочным показателем ввиду неполных либо ошибочных данных.</w:t>
            </w:r>
          </w:p>
        </w:tc>
      </w:tr>
    </w:tbl>
    <w:p w14:paraId="628A5223" w14:textId="4D285C17" w:rsidR="002C5F9D" w:rsidRDefault="002C5F9D" w:rsidP="00DE15C5">
      <w:pPr>
        <w:spacing w:after="0" w:line="240" w:lineRule="auto"/>
        <w:rPr>
          <w:rFonts w:cs="Times New Roman"/>
          <w:szCs w:val="28"/>
        </w:rPr>
      </w:pPr>
    </w:p>
    <w:p w14:paraId="56F03567" w14:textId="401701CB" w:rsidR="0039056F" w:rsidRDefault="0039056F" w:rsidP="00DE15C5">
      <w:pPr>
        <w:spacing w:after="0" w:line="240" w:lineRule="auto"/>
        <w:ind w:firstLine="720"/>
        <w:jc w:val="both"/>
        <w:rPr>
          <w:rFonts w:cs="Times New Roman"/>
          <w:szCs w:val="28"/>
        </w:rPr>
      </w:pPr>
      <w:r w:rsidRPr="00537AF0">
        <w:rPr>
          <w:rFonts w:cs="Times New Roman"/>
          <w:szCs w:val="28"/>
        </w:rPr>
        <w:t>На основании результатов анализа, полученных при выполнении указанных выше техник, разработ</w:t>
      </w:r>
      <w:r>
        <w:rPr>
          <w:rFonts w:cs="Times New Roman"/>
          <w:szCs w:val="28"/>
        </w:rPr>
        <w:t>аем</w:t>
      </w:r>
      <w:r w:rsidRPr="00537AF0">
        <w:rPr>
          <w:rFonts w:cs="Times New Roman"/>
          <w:szCs w:val="28"/>
        </w:rPr>
        <w:t xml:space="preserve"> мероприятия по автоматизации усовершенствованного бизнес-процесса для каждой функции</w:t>
      </w:r>
      <w:r>
        <w:rPr>
          <w:rFonts w:cs="Times New Roman"/>
          <w:szCs w:val="28"/>
        </w:rPr>
        <w:t xml:space="preserve"> в таблице </w:t>
      </w:r>
      <w:r w:rsidR="000E6F70">
        <w:rPr>
          <w:rFonts w:cs="Times New Roman"/>
          <w:szCs w:val="28"/>
        </w:rPr>
        <w:t>3.7</w:t>
      </w:r>
      <w:r>
        <w:rPr>
          <w:rFonts w:cs="Times New Roman"/>
          <w:szCs w:val="28"/>
        </w:rPr>
        <w:t>.</w:t>
      </w:r>
    </w:p>
    <w:p w14:paraId="1A087903" w14:textId="77777777" w:rsidR="00F15958" w:rsidRDefault="00F15958" w:rsidP="00DE15C5">
      <w:pPr>
        <w:spacing w:after="0" w:line="240" w:lineRule="auto"/>
        <w:ind w:firstLine="720"/>
        <w:jc w:val="both"/>
        <w:rPr>
          <w:rFonts w:cs="Times New Roman"/>
          <w:szCs w:val="28"/>
        </w:rPr>
      </w:pPr>
    </w:p>
    <w:p w14:paraId="38530202" w14:textId="5F607C10" w:rsidR="00F15958" w:rsidRPr="00534788" w:rsidRDefault="00642CF3" w:rsidP="00DE15C5">
      <w:pPr>
        <w:spacing w:after="0" w:line="240" w:lineRule="auto"/>
        <w:ind w:right="-630"/>
        <w:rPr>
          <w:rFonts w:eastAsia="Times New Roman" w:cs="Times New Roman"/>
          <w:szCs w:val="28"/>
        </w:rPr>
      </w:pPr>
      <w:r>
        <w:rPr>
          <w:rFonts w:eastAsia="Times New Roman" w:cs="Times New Roman"/>
          <w:szCs w:val="28"/>
        </w:rPr>
        <w:t xml:space="preserve">Таблица </w:t>
      </w:r>
      <w:r w:rsidR="00ED0FE3">
        <w:rPr>
          <w:rFonts w:eastAsia="Times New Roman" w:cs="Times New Roman"/>
          <w:szCs w:val="28"/>
        </w:rPr>
        <w:t>2</w:t>
      </w:r>
      <w:r>
        <w:rPr>
          <w:rFonts w:eastAsia="Times New Roman" w:cs="Times New Roman"/>
          <w:szCs w:val="28"/>
        </w:rPr>
        <w:t>.4</w:t>
      </w:r>
      <w:r w:rsidR="00F15958">
        <w:rPr>
          <w:rFonts w:eastAsia="Times New Roman" w:cs="Times New Roman"/>
          <w:szCs w:val="28"/>
        </w:rPr>
        <w:t xml:space="preserve"> – Мероприятия по автоматизации бизнес-процесса</w:t>
      </w:r>
    </w:p>
    <w:tbl>
      <w:tblPr>
        <w:tblW w:w="9630" w:type="dxa"/>
        <w:tblBorders>
          <w:top w:val="nil"/>
          <w:left w:val="nil"/>
          <w:bottom w:val="nil"/>
          <w:right w:val="nil"/>
          <w:insideH w:val="nil"/>
          <w:insideV w:val="nil"/>
        </w:tblBorders>
        <w:tblLayout w:type="fixed"/>
        <w:tblLook w:val="0600" w:firstRow="0" w:lastRow="0" w:firstColumn="0" w:lastColumn="0" w:noHBand="1" w:noVBand="1"/>
      </w:tblPr>
      <w:tblGrid>
        <w:gridCol w:w="555"/>
        <w:gridCol w:w="3075"/>
        <w:gridCol w:w="6000"/>
      </w:tblGrid>
      <w:tr w:rsidR="00F15958" w14:paraId="25E0E331" w14:textId="77777777" w:rsidTr="00313E2A">
        <w:trPr>
          <w:trHeight w:val="285"/>
          <w:tblHeader/>
        </w:trPr>
        <w:tc>
          <w:tcPr>
            <w:tcW w:w="5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80DF5D" w14:textId="77777777" w:rsidR="00F15958" w:rsidRDefault="00F15958" w:rsidP="00DE15C5">
            <w:pPr>
              <w:spacing w:after="0" w:line="240" w:lineRule="auto"/>
              <w:rPr>
                <w:rFonts w:eastAsia="Times New Roman" w:cs="Times New Roman"/>
                <w:szCs w:val="28"/>
              </w:rPr>
            </w:pPr>
            <w:r>
              <w:rPr>
                <w:rFonts w:eastAsia="Times New Roman" w:cs="Times New Roman"/>
                <w:szCs w:val="28"/>
              </w:rPr>
              <w:t>№</w:t>
            </w:r>
          </w:p>
        </w:tc>
        <w:tc>
          <w:tcPr>
            <w:tcW w:w="30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205EE6A" w14:textId="77777777" w:rsidR="00F15958" w:rsidRPr="00534788" w:rsidRDefault="00F15958" w:rsidP="00DE15C5">
            <w:pPr>
              <w:spacing w:after="0" w:line="240" w:lineRule="auto"/>
              <w:rPr>
                <w:rFonts w:eastAsia="Times New Roman" w:cs="Times New Roman"/>
                <w:szCs w:val="28"/>
              </w:rPr>
            </w:pPr>
            <w:r>
              <w:rPr>
                <w:rFonts w:eastAsia="Times New Roman" w:cs="Times New Roman"/>
                <w:szCs w:val="28"/>
              </w:rPr>
              <w:t>Наименование функции</w:t>
            </w:r>
          </w:p>
        </w:tc>
        <w:tc>
          <w:tcPr>
            <w:tcW w:w="60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8984D79" w14:textId="77777777" w:rsidR="00F15958" w:rsidRDefault="00F15958" w:rsidP="00DE15C5">
            <w:pPr>
              <w:spacing w:after="0" w:line="240" w:lineRule="auto"/>
              <w:rPr>
                <w:rFonts w:eastAsia="Times New Roman" w:cs="Times New Roman"/>
                <w:szCs w:val="28"/>
              </w:rPr>
            </w:pPr>
            <w:r>
              <w:rPr>
                <w:rFonts w:eastAsia="Times New Roman" w:cs="Times New Roman"/>
                <w:szCs w:val="28"/>
              </w:rPr>
              <w:t>Мероприятие</w:t>
            </w:r>
          </w:p>
        </w:tc>
      </w:tr>
      <w:tr w:rsidR="00F15958" w14:paraId="19548989" w14:textId="77777777" w:rsidTr="00313E2A">
        <w:trPr>
          <w:trHeight w:val="825"/>
        </w:trPr>
        <w:tc>
          <w:tcPr>
            <w:tcW w:w="5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78862C" w14:textId="77777777" w:rsidR="00F15958" w:rsidRDefault="00F15958" w:rsidP="00DE15C5">
            <w:pPr>
              <w:spacing w:after="0" w:line="240" w:lineRule="auto"/>
              <w:rPr>
                <w:rFonts w:eastAsia="Times New Roman" w:cs="Times New Roman"/>
                <w:szCs w:val="28"/>
              </w:rPr>
            </w:pPr>
            <w:r>
              <w:rPr>
                <w:rFonts w:eastAsia="Times New Roman" w:cs="Times New Roman"/>
                <w:szCs w:val="28"/>
              </w:rPr>
              <w:t>1</w:t>
            </w:r>
          </w:p>
        </w:tc>
        <w:tc>
          <w:tcPr>
            <w:tcW w:w="3075" w:type="dxa"/>
            <w:tcBorders>
              <w:top w:val="nil"/>
              <w:left w:val="nil"/>
              <w:bottom w:val="single" w:sz="6" w:space="0" w:color="000000"/>
              <w:right w:val="single" w:sz="6" w:space="0" w:color="000000"/>
            </w:tcBorders>
            <w:tcMar>
              <w:top w:w="0" w:type="dxa"/>
              <w:left w:w="100" w:type="dxa"/>
              <w:bottom w:w="0" w:type="dxa"/>
              <w:right w:w="100" w:type="dxa"/>
            </w:tcMar>
          </w:tcPr>
          <w:p w14:paraId="0DC028BE" w14:textId="77777777" w:rsidR="00F15958" w:rsidRDefault="00F15958" w:rsidP="00DE15C5">
            <w:pPr>
              <w:spacing w:after="0" w:line="240" w:lineRule="auto"/>
              <w:rPr>
                <w:rFonts w:eastAsia="Times New Roman" w:cs="Times New Roman"/>
                <w:szCs w:val="28"/>
              </w:rPr>
            </w:pPr>
            <w:r w:rsidRPr="00CB6442">
              <w:rPr>
                <w:rFonts w:eastAsia="Times New Roman" w:cs="Times New Roman"/>
                <w:szCs w:val="28"/>
              </w:rPr>
              <w:t>Сбор данных о заказах и продажах</w:t>
            </w:r>
          </w:p>
        </w:tc>
        <w:tc>
          <w:tcPr>
            <w:tcW w:w="6000" w:type="dxa"/>
            <w:tcBorders>
              <w:top w:val="nil"/>
              <w:left w:val="nil"/>
              <w:bottom w:val="single" w:sz="6" w:space="0" w:color="000000"/>
              <w:right w:val="single" w:sz="6" w:space="0" w:color="000000"/>
            </w:tcBorders>
            <w:tcMar>
              <w:top w:w="0" w:type="dxa"/>
              <w:left w:w="100" w:type="dxa"/>
              <w:bottom w:w="0" w:type="dxa"/>
              <w:right w:w="100" w:type="dxa"/>
            </w:tcMar>
          </w:tcPr>
          <w:p w14:paraId="1FE7C3F0" w14:textId="77777777" w:rsidR="00F15958" w:rsidRPr="00534788" w:rsidRDefault="00F15958" w:rsidP="00DE15C5">
            <w:pPr>
              <w:spacing w:after="0" w:line="240" w:lineRule="auto"/>
              <w:rPr>
                <w:rFonts w:eastAsia="Times New Roman" w:cs="Times New Roman"/>
                <w:szCs w:val="28"/>
              </w:rPr>
            </w:pPr>
            <w:r>
              <w:rPr>
                <w:rFonts w:eastAsia="Times New Roman" w:cs="Times New Roman"/>
                <w:szCs w:val="28"/>
              </w:rPr>
              <w:t>Автоматизировать процесс сбора данных, путем создания системы учета заказов и продаж</w:t>
            </w:r>
          </w:p>
        </w:tc>
      </w:tr>
      <w:tr w:rsidR="00F15958" w14:paraId="00B5E63C" w14:textId="77777777" w:rsidTr="00313E2A">
        <w:trPr>
          <w:trHeight w:val="1095"/>
        </w:trPr>
        <w:tc>
          <w:tcPr>
            <w:tcW w:w="5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2CFAD9" w14:textId="77777777" w:rsidR="00F15958" w:rsidRDefault="00F15958" w:rsidP="00DE15C5">
            <w:pPr>
              <w:spacing w:after="0" w:line="240" w:lineRule="auto"/>
              <w:rPr>
                <w:rFonts w:eastAsia="Times New Roman" w:cs="Times New Roman"/>
                <w:szCs w:val="28"/>
              </w:rPr>
            </w:pPr>
            <w:r>
              <w:rPr>
                <w:rFonts w:eastAsia="Times New Roman" w:cs="Times New Roman"/>
                <w:szCs w:val="28"/>
              </w:rPr>
              <w:t>2</w:t>
            </w:r>
          </w:p>
        </w:tc>
        <w:tc>
          <w:tcPr>
            <w:tcW w:w="3075" w:type="dxa"/>
            <w:tcBorders>
              <w:top w:val="nil"/>
              <w:left w:val="nil"/>
              <w:bottom w:val="single" w:sz="6" w:space="0" w:color="000000"/>
              <w:right w:val="single" w:sz="6" w:space="0" w:color="000000"/>
            </w:tcBorders>
            <w:tcMar>
              <w:top w:w="0" w:type="dxa"/>
              <w:left w:w="100" w:type="dxa"/>
              <w:bottom w:w="0" w:type="dxa"/>
              <w:right w:w="100" w:type="dxa"/>
            </w:tcMar>
          </w:tcPr>
          <w:p w14:paraId="67A04BDE" w14:textId="77777777" w:rsidR="00F15958" w:rsidRDefault="00F15958" w:rsidP="00DE15C5">
            <w:pPr>
              <w:spacing w:after="0" w:line="240" w:lineRule="auto"/>
              <w:rPr>
                <w:rFonts w:eastAsia="Times New Roman" w:cs="Times New Roman"/>
                <w:szCs w:val="28"/>
              </w:rPr>
            </w:pPr>
            <w:r>
              <w:rPr>
                <w:rFonts w:eastAsia="Times New Roman" w:cs="Times New Roman"/>
                <w:szCs w:val="28"/>
              </w:rPr>
              <w:t>Анализ данных</w:t>
            </w:r>
          </w:p>
        </w:tc>
        <w:tc>
          <w:tcPr>
            <w:tcW w:w="6000" w:type="dxa"/>
            <w:tcBorders>
              <w:top w:val="nil"/>
              <w:left w:val="nil"/>
              <w:bottom w:val="single" w:sz="6" w:space="0" w:color="000000"/>
              <w:right w:val="single" w:sz="6" w:space="0" w:color="000000"/>
            </w:tcBorders>
            <w:tcMar>
              <w:top w:w="0" w:type="dxa"/>
              <w:left w:w="100" w:type="dxa"/>
              <w:bottom w:w="0" w:type="dxa"/>
              <w:right w:w="100" w:type="dxa"/>
            </w:tcMar>
          </w:tcPr>
          <w:p w14:paraId="0B8B7937" w14:textId="77777777" w:rsidR="00F15958" w:rsidRPr="00534788" w:rsidRDefault="00F15958" w:rsidP="00DE15C5">
            <w:pPr>
              <w:spacing w:after="0" w:line="240" w:lineRule="auto"/>
              <w:rPr>
                <w:rFonts w:eastAsia="Times New Roman" w:cs="Times New Roman"/>
                <w:szCs w:val="28"/>
              </w:rPr>
            </w:pPr>
            <w:r>
              <w:rPr>
                <w:rFonts w:eastAsia="Times New Roman" w:cs="Times New Roman"/>
                <w:szCs w:val="28"/>
              </w:rPr>
              <w:t>Автоматизировать процесс анализа данных, путем создания системы анализа данных заказов и продаж</w:t>
            </w:r>
          </w:p>
        </w:tc>
      </w:tr>
      <w:tr w:rsidR="00F15958" w14:paraId="5383CD53" w14:textId="77777777" w:rsidTr="00313E2A">
        <w:trPr>
          <w:trHeight w:val="1095"/>
        </w:trPr>
        <w:tc>
          <w:tcPr>
            <w:tcW w:w="5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4E4890" w14:textId="77777777" w:rsidR="00F15958" w:rsidRDefault="00F15958" w:rsidP="00DE15C5">
            <w:pPr>
              <w:spacing w:after="0" w:line="240" w:lineRule="auto"/>
              <w:rPr>
                <w:rFonts w:eastAsia="Times New Roman" w:cs="Times New Roman"/>
                <w:szCs w:val="28"/>
              </w:rPr>
            </w:pPr>
            <w:r>
              <w:rPr>
                <w:rFonts w:eastAsia="Times New Roman" w:cs="Times New Roman"/>
                <w:szCs w:val="28"/>
              </w:rPr>
              <w:t>3</w:t>
            </w:r>
          </w:p>
        </w:tc>
        <w:tc>
          <w:tcPr>
            <w:tcW w:w="3075" w:type="dxa"/>
            <w:tcBorders>
              <w:top w:val="nil"/>
              <w:left w:val="nil"/>
              <w:bottom w:val="single" w:sz="6" w:space="0" w:color="000000"/>
              <w:right w:val="single" w:sz="6" w:space="0" w:color="000000"/>
            </w:tcBorders>
            <w:tcMar>
              <w:top w:w="0" w:type="dxa"/>
              <w:left w:w="100" w:type="dxa"/>
              <w:bottom w:w="0" w:type="dxa"/>
              <w:right w:w="100" w:type="dxa"/>
            </w:tcMar>
          </w:tcPr>
          <w:p w14:paraId="1F42A212" w14:textId="77777777" w:rsidR="00F15958" w:rsidRDefault="00F15958" w:rsidP="00DE15C5">
            <w:pPr>
              <w:spacing w:after="0" w:line="240" w:lineRule="auto"/>
              <w:rPr>
                <w:rFonts w:eastAsia="Times New Roman" w:cs="Times New Roman"/>
                <w:szCs w:val="28"/>
              </w:rPr>
            </w:pPr>
            <w:r w:rsidRPr="00CB6442">
              <w:rPr>
                <w:rFonts w:eastAsia="Times New Roman" w:cs="Times New Roman"/>
                <w:szCs w:val="28"/>
              </w:rPr>
              <w:t>Формирование отчета</w:t>
            </w:r>
          </w:p>
        </w:tc>
        <w:tc>
          <w:tcPr>
            <w:tcW w:w="6000" w:type="dxa"/>
            <w:tcBorders>
              <w:top w:val="nil"/>
              <w:left w:val="nil"/>
              <w:bottom w:val="single" w:sz="6" w:space="0" w:color="000000"/>
              <w:right w:val="single" w:sz="6" w:space="0" w:color="000000"/>
            </w:tcBorders>
            <w:tcMar>
              <w:top w:w="0" w:type="dxa"/>
              <w:left w:w="100" w:type="dxa"/>
              <w:bottom w:w="0" w:type="dxa"/>
              <w:right w:w="100" w:type="dxa"/>
            </w:tcMar>
          </w:tcPr>
          <w:p w14:paraId="5A503EBD" w14:textId="77777777" w:rsidR="00F15958" w:rsidRDefault="00F15958" w:rsidP="00DE15C5">
            <w:pPr>
              <w:spacing w:after="0" w:line="240" w:lineRule="auto"/>
              <w:rPr>
                <w:rFonts w:eastAsia="Times New Roman" w:cs="Times New Roman"/>
                <w:szCs w:val="28"/>
              </w:rPr>
            </w:pPr>
            <w:r>
              <w:rPr>
                <w:rFonts w:eastAsia="Times New Roman" w:cs="Times New Roman"/>
                <w:szCs w:val="28"/>
              </w:rPr>
              <w:t>Автоматизировать процесс анализа данных, путем создания системы анализа данных заказов и продаж</w:t>
            </w:r>
          </w:p>
        </w:tc>
      </w:tr>
      <w:tr w:rsidR="00F15958" w14:paraId="2097CE4B" w14:textId="77777777" w:rsidTr="00313E2A">
        <w:trPr>
          <w:trHeight w:val="825"/>
        </w:trPr>
        <w:tc>
          <w:tcPr>
            <w:tcW w:w="5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268BBE1" w14:textId="77777777" w:rsidR="00F15958" w:rsidRDefault="00F15958" w:rsidP="00DE15C5">
            <w:pPr>
              <w:spacing w:after="0" w:line="240" w:lineRule="auto"/>
              <w:rPr>
                <w:rFonts w:eastAsia="Times New Roman" w:cs="Times New Roman"/>
                <w:szCs w:val="28"/>
              </w:rPr>
            </w:pPr>
            <w:r>
              <w:rPr>
                <w:rFonts w:eastAsia="Times New Roman" w:cs="Times New Roman"/>
                <w:szCs w:val="28"/>
              </w:rPr>
              <w:t>4</w:t>
            </w:r>
          </w:p>
        </w:tc>
        <w:tc>
          <w:tcPr>
            <w:tcW w:w="3075" w:type="dxa"/>
            <w:tcBorders>
              <w:top w:val="nil"/>
              <w:left w:val="nil"/>
              <w:bottom w:val="single" w:sz="6" w:space="0" w:color="000000"/>
              <w:right w:val="single" w:sz="6" w:space="0" w:color="000000"/>
            </w:tcBorders>
            <w:tcMar>
              <w:top w:w="0" w:type="dxa"/>
              <w:left w:w="100" w:type="dxa"/>
              <w:bottom w:w="0" w:type="dxa"/>
              <w:right w:w="100" w:type="dxa"/>
            </w:tcMar>
          </w:tcPr>
          <w:p w14:paraId="06FC483C" w14:textId="77777777" w:rsidR="00F15958" w:rsidRDefault="00F15958" w:rsidP="00DE15C5">
            <w:pPr>
              <w:spacing w:after="0" w:line="240" w:lineRule="auto"/>
              <w:rPr>
                <w:rFonts w:eastAsia="Times New Roman" w:cs="Times New Roman"/>
                <w:szCs w:val="28"/>
              </w:rPr>
            </w:pPr>
            <w:r>
              <w:rPr>
                <w:rFonts w:eastAsia="Times New Roman" w:cs="Times New Roman"/>
                <w:szCs w:val="28"/>
              </w:rPr>
              <w:t>Анализ отчета</w:t>
            </w:r>
          </w:p>
        </w:tc>
        <w:tc>
          <w:tcPr>
            <w:tcW w:w="6000" w:type="dxa"/>
            <w:tcBorders>
              <w:top w:val="nil"/>
              <w:left w:val="nil"/>
              <w:bottom w:val="single" w:sz="6" w:space="0" w:color="000000"/>
              <w:right w:val="single" w:sz="6" w:space="0" w:color="000000"/>
            </w:tcBorders>
            <w:tcMar>
              <w:top w:w="0" w:type="dxa"/>
              <w:left w:w="100" w:type="dxa"/>
              <w:bottom w:w="0" w:type="dxa"/>
              <w:right w:w="100" w:type="dxa"/>
            </w:tcMar>
          </w:tcPr>
          <w:p w14:paraId="176BE0B2" w14:textId="77777777" w:rsidR="00F15958" w:rsidRPr="00534788" w:rsidRDefault="00F15958" w:rsidP="00DE15C5">
            <w:pPr>
              <w:spacing w:after="0" w:line="240" w:lineRule="auto"/>
              <w:rPr>
                <w:rFonts w:eastAsia="Times New Roman" w:cs="Times New Roman"/>
                <w:szCs w:val="28"/>
              </w:rPr>
            </w:pPr>
            <w:r>
              <w:rPr>
                <w:rFonts w:eastAsia="Times New Roman" w:cs="Times New Roman"/>
                <w:szCs w:val="28"/>
              </w:rPr>
              <w:t xml:space="preserve">Автоматизировать процесс анализа отчета, путем создания системы анализа показателей продаж, которая будет решать какую стратегию применить (или оставить все как есть) </w:t>
            </w:r>
          </w:p>
        </w:tc>
      </w:tr>
    </w:tbl>
    <w:p w14:paraId="3E5EEF9D" w14:textId="77777777" w:rsidR="00F15958" w:rsidRDefault="00F15958" w:rsidP="00DE15C5">
      <w:pPr>
        <w:spacing w:after="0" w:line="240" w:lineRule="auto"/>
        <w:ind w:right="7" w:firstLine="708"/>
        <w:jc w:val="both"/>
        <w:rPr>
          <w:rFonts w:eastAsia="Times New Roman" w:cs="Times New Roman"/>
          <w:szCs w:val="28"/>
        </w:rPr>
      </w:pPr>
    </w:p>
    <w:p w14:paraId="7A90B86B" w14:textId="25B9CC21" w:rsidR="00F15958" w:rsidRDefault="00F15958" w:rsidP="00DE15C5">
      <w:pPr>
        <w:spacing w:after="0" w:line="240" w:lineRule="auto"/>
        <w:ind w:right="7" w:firstLine="708"/>
        <w:jc w:val="both"/>
        <w:rPr>
          <w:rFonts w:eastAsia="Times New Roman" w:cs="Times New Roman"/>
          <w:szCs w:val="28"/>
        </w:rPr>
      </w:pPr>
      <w:r>
        <w:rPr>
          <w:rFonts w:eastAsia="Times New Roman" w:cs="Times New Roman"/>
          <w:szCs w:val="28"/>
        </w:rPr>
        <w:t>Автоматизация анализа заказов и продаж в розничном магазине позволит сократить большинство ошибок ручного сбора данных о заказах и продажах, ручного анализа показателей и формирования отчета, так же система позволит сэкономить большое количество времени на формирование итогового отчета.</w:t>
      </w:r>
    </w:p>
    <w:p w14:paraId="44A399CB" w14:textId="72BBE394" w:rsidR="00FE1B48" w:rsidRDefault="001460DD" w:rsidP="00DE15C5">
      <w:pPr>
        <w:spacing w:after="0" w:line="240" w:lineRule="auto"/>
        <w:ind w:firstLine="720"/>
        <w:jc w:val="both"/>
        <w:rPr>
          <w:rFonts w:cs="Times New Roman"/>
          <w:szCs w:val="28"/>
        </w:rPr>
      </w:pPr>
      <w:r>
        <w:rPr>
          <w:rFonts w:cs="Times New Roman"/>
          <w:szCs w:val="28"/>
        </w:rPr>
        <w:t xml:space="preserve">В результате корректировки бизнес-процесса была разработана </w:t>
      </w:r>
      <w:r w:rsidRPr="0034049E">
        <w:rPr>
          <w:rFonts w:cs="Times New Roman"/>
          <w:szCs w:val="28"/>
        </w:rPr>
        <w:t>модель «как будет»</w:t>
      </w:r>
      <w:r w:rsidR="00642CF3">
        <w:rPr>
          <w:rFonts w:cs="Times New Roman"/>
          <w:szCs w:val="28"/>
        </w:rPr>
        <w:t xml:space="preserve"> </w:t>
      </w:r>
      <w:r w:rsidR="00642CF3" w:rsidRPr="00642CF3">
        <w:rPr>
          <w:rFonts w:cs="Times New Roman"/>
          <w:szCs w:val="28"/>
        </w:rPr>
        <w:t>бизнес-процесса анализа заказов и продаж в нотации BPMN</w:t>
      </w:r>
      <w:r w:rsidR="00FE1B48" w:rsidRPr="0034049E">
        <w:rPr>
          <w:rFonts w:cs="Times New Roman"/>
          <w:szCs w:val="28"/>
        </w:rPr>
        <w:t xml:space="preserve">, </w:t>
      </w:r>
      <w:r>
        <w:rPr>
          <w:rFonts w:cs="Times New Roman"/>
          <w:szCs w:val="28"/>
        </w:rPr>
        <w:t xml:space="preserve">которая представлена </w:t>
      </w:r>
      <w:r w:rsidR="00FE1B48">
        <w:rPr>
          <w:rFonts w:cs="Times New Roman"/>
          <w:szCs w:val="28"/>
        </w:rPr>
        <w:t xml:space="preserve">на рисунке </w:t>
      </w:r>
      <w:r w:rsidR="00ED0FE3">
        <w:rPr>
          <w:rFonts w:cs="Times New Roman"/>
          <w:szCs w:val="28"/>
        </w:rPr>
        <w:t>2</w:t>
      </w:r>
      <w:r w:rsidR="00FE1B48">
        <w:rPr>
          <w:rFonts w:cs="Times New Roman"/>
          <w:szCs w:val="28"/>
        </w:rPr>
        <w:t>.</w:t>
      </w:r>
      <w:r w:rsidR="000E6F70">
        <w:rPr>
          <w:rFonts w:cs="Times New Roman"/>
          <w:szCs w:val="28"/>
        </w:rPr>
        <w:t>6</w:t>
      </w:r>
      <w:r w:rsidR="00FE1B48">
        <w:rPr>
          <w:rFonts w:cs="Times New Roman"/>
          <w:szCs w:val="28"/>
        </w:rPr>
        <w:t>.</w:t>
      </w:r>
    </w:p>
    <w:p w14:paraId="534FDAE2" w14:textId="77777777" w:rsidR="00FE1B48" w:rsidRDefault="00FE1B48" w:rsidP="00DE15C5">
      <w:pPr>
        <w:spacing w:after="0" w:line="240" w:lineRule="auto"/>
        <w:jc w:val="both"/>
        <w:rPr>
          <w:rFonts w:cs="Times New Roman"/>
          <w:szCs w:val="28"/>
        </w:rPr>
      </w:pPr>
    </w:p>
    <w:p w14:paraId="70EB9235" w14:textId="42CDF106" w:rsidR="00FE1B48" w:rsidRDefault="00E9295D" w:rsidP="00DE15C5">
      <w:pPr>
        <w:spacing w:after="0" w:line="240" w:lineRule="auto"/>
        <w:jc w:val="center"/>
        <w:rPr>
          <w:rFonts w:cs="Times New Roman"/>
          <w:szCs w:val="28"/>
        </w:rPr>
      </w:pPr>
      <w:r>
        <w:rPr>
          <w:rFonts w:cs="Times New Roman"/>
          <w:noProof/>
          <w:szCs w:val="28"/>
          <w:lang w:val="en-US"/>
        </w:rPr>
        <w:lastRenderedPageBreak/>
        <w:drawing>
          <wp:inline distT="0" distB="0" distL="0" distR="0" wp14:anchorId="71A44453" wp14:editId="0950471C">
            <wp:extent cx="5940425" cy="274447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озничный магазин BPMN-Analytics.drawio.png"/>
                    <pic:cNvPicPr/>
                  </pic:nvPicPr>
                  <pic:blipFill>
                    <a:blip r:embed="rId10">
                      <a:extLst>
                        <a:ext uri="{28A0092B-C50C-407E-A947-70E740481C1C}">
                          <a14:useLocalDpi xmlns:a14="http://schemas.microsoft.com/office/drawing/2010/main" val="0"/>
                        </a:ext>
                      </a:extLst>
                    </a:blip>
                    <a:stretch>
                      <a:fillRect/>
                    </a:stretch>
                  </pic:blipFill>
                  <pic:spPr>
                    <a:xfrm>
                      <a:off x="0" y="0"/>
                      <a:ext cx="5940425" cy="2744470"/>
                    </a:xfrm>
                    <a:prstGeom prst="rect">
                      <a:avLst/>
                    </a:prstGeom>
                  </pic:spPr>
                </pic:pic>
              </a:graphicData>
            </a:graphic>
          </wp:inline>
        </w:drawing>
      </w:r>
    </w:p>
    <w:p w14:paraId="0FE21271" w14:textId="77777777" w:rsidR="00FE1B48" w:rsidRDefault="00FE1B48" w:rsidP="00DE15C5">
      <w:pPr>
        <w:spacing w:after="0" w:line="240" w:lineRule="auto"/>
        <w:jc w:val="center"/>
        <w:rPr>
          <w:rFonts w:cs="Times New Roman"/>
          <w:szCs w:val="28"/>
        </w:rPr>
      </w:pPr>
    </w:p>
    <w:p w14:paraId="0A907E3B" w14:textId="58803E7E" w:rsidR="00642CF3" w:rsidRDefault="00FE1B48" w:rsidP="00DE15C5">
      <w:pPr>
        <w:spacing w:after="0" w:line="240" w:lineRule="auto"/>
        <w:jc w:val="center"/>
        <w:rPr>
          <w:rFonts w:cs="Times New Roman"/>
          <w:i/>
          <w:iCs/>
          <w:szCs w:val="28"/>
        </w:rPr>
      </w:pPr>
      <w:r>
        <w:rPr>
          <w:rFonts w:cs="Times New Roman"/>
          <w:szCs w:val="28"/>
        </w:rPr>
        <w:t xml:space="preserve">Рисунок </w:t>
      </w:r>
      <w:r w:rsidR="00ED0FE3">
        <w:rPr>
          <w:rFonts w:cs="Times New Roman"/>
          <w:szCs w:val="28"/>
        </w:rPr>
        <w:t>2</w:t>
      </w:r>
      <w:r>
        <w:rPr>
          <w:rFonts w:cs="Times New Roman"/>
          <w:szCs w:val="28"/>
        </w:rPr>
        <w:t>.</w:t>
      </w:r>
      <w:r w:rsidR="000E6F70">
        <w:rPr>
          <w:rFonts w:cs="Times New Roman"/>
          <w:szCs w:val="28"/>
        </w:rPr>
        <w:t>6</w:t>
      </w:r>
      <w:r>
        <w:rPr>
          <w:rFonts w:cs="Times New Roman"/>
          <w:szCs w:val="28"/>
        </w:rPr>
        <w:t xml:space="preserve"> – М</w:t>
      </w:r>
      <w:r w:rsidRPr="0034049E">
        <w:rPr>
          <w:rFonts w:cs="Times New Roman"/>
          <w:szCs w:val="28"/>
        </w:rPr>
        <w:t xml:space="preserve">одель «как будет» </w:t>
      </w:r>
      <w:r w:rsidR="00642CF3">
        <w:rPr>
          <w:rFonts w:cs="Times New Roman"/>
          <w:iCs/>
          <w:szCs w:val="28"/>
        </w:rPr>
        <w:t>бизнес-процесса анализа заказов и продаж</w:t>
      </w:r>
      <w:r w:rsidR="00642CF3" w:rsidRPr="00DE5346">
        <w:rPr>
          <w:rFonts w:cs="Times New Roman"/>
          <w:szCs w:val="28"/>
        </w:rPr>
        <w:t xml:space="preserve"> в нотации </w:t>
      </w:r>
      <w:r w:rsidR="00642CF3" w:rsidRPr="00D6557D">
        <w:rPr>
          <w:rFonts w:cs="Times New Roman"/>
          <w:i/>
          <w:iCs/>
          <w:szCs w:val="28"/>
        </w:rPr>
        <w:t>BPMN</w:t>
      </w:r>
    </w:p>
    <w:p w14:paraId="1A106443" w14:textId="77777777" w:rsidR="00642CF3" w:rsidRDefault="00642CF3" w:rsidP="00DE15C5">
      <w:pPr>
        <w:spacing w:after="0" w:line="240" w:lineRule="auto"/>
        <w:jc w:val="center"/>
        <w:rPr>
          <w:rFonts w:cs="Times New Roman"/>
          <w:szCs w:val="28"/>
        </w:rPr>
      </w:pPr>
    </w:p>
    <w:p w14:paraId="46D712E3" w14:textId="0547D221" w:rsidR="00642CF3" w:rsidRPr="00A446B1" w:rsidRDefault="00642CF3" w:rsidP="00DE15C5">
      <w:pPr>
        <w:spacing w:after="0" w:line="240" w:lineRule="auto"/>
        <w:ind w:firstLine="720"/>
        <w:jc w:val="both"/>
        <w:rPr>
          <w:rFonts w:cs="Times New Roman"/>
          <w:szCs w:val="28"/>
        </w:rPr>
      </w:pPr>
      <w:r w:rsidRPr="00A446B1">
        <w:rPr>
          <w:rFonts w:cs="Times New Roman"/>
          <w:szCs w:val="28"/>
        </w:rPr>
        <w:t xml:space="preserve">Модель «как будет» бизнес-процесса, представленная в нотации </w:t>
      </w:r>
      <w:r w:rsidRPr="006F26AA">
        <w:rPr>
          <w:rFonts w:cs="Times New Roman"/>
          <w:i/>
          <w:iCs/>
          <w:szCs w:val="28"/>
        </w:rPr>
        <w:t>BPMN</w:t>
      </w:r>
      <w:r w:rsidRPr="00A446B1">
        <w:rPr>
          <w:rFonts w:cs="Times New Roman"/>
          <w:szCs w:val="28"/>
        </w:rPr>
        <w:t xml:space="preserve">, описывает усовершенствованный процесс </w:t>
      </w:r>
      <w:r>
        <w:rPr>
          <w:rFonts w:cs="Times New Roman"/>
          <w:szCs w:val="28"/>
        </w:rPr>
        <w:t>анализа заказов и продаж с учетом автоматизации ключевых этапов.</w:t>
      </w:r>
      <w:r w:rsidRPr="00A446B1">
        <w:rPr>
          <w:rFonts w:cs="Times New Roman"/>
          <w:szCs w:val="28"/>
        </w:rPr>
        <w:t xml:space="preserve"> </w:t>
      </w:r>
    </w:p>
    <w:p w14:paraId="349A72C5" w14:textId="2951A30B" w:rsidR="00496CDB" w:rsidRDefault="00496CDB" w:rsidP="00DE15C5">
      <w:pPr>
        <w:spacing w:after="0" w:line="240" w:lineRule="auto"/>
        <w:jc w:val="both"/>
        <w:rPr>
          <w:rFonts w:eastAsia="Times New Roman" w:cs="Times New Roman"/>
          <w:szCs w:val="28"/>
        </w:rPr>
      </w:pPr>
    </w:p>
    <w:p w14:paraId="5D3EBF5D" w14:textId="77777777" w:rsidR="00ED0FE3" w:rsidRPr="00ED0FE3" w:rsidRDefault="00ED0FE3" w:rsidP="00DE15C5">
      <w:pPr>
        <w:keepNext/>
        <w:keepLines/>
        <w:spacing w:after="0" w:line="240" w:lineRule="auto"/>
        <w:ind w:left="1134" w:right="108" w:hanging="425"/>
        <w:outlineLvl w:val="1"/>
        <w:rPr>
          <w:rFonts w:eastAsia="Times New Roman" w:cs="Times New Roman"/>
          <w:color w:val="000000"/>
          <w:szCs w:val="28"/>
        </w:rPr>
      </w:pPr>
      <w:bookmarkStart w:id="13" w:name="_Toc196856054"/>
      <w:bookmarkStart w:id="14" w:name="_Toc197047761"/>
      <w:r w:rsidRPr="00ED0FE3">
        <w:rPr>
          <w:rFonts w:eastAsia="Times New Roman" w:cs="Times New Roman"/>
          <w:b/>
          <w:color w:val="000000"/>
          <w:szCs w:val="28"/>
        </w:rPr>
        <w:t>2.2 Разработка спецификации требований к программному средству</w:t>
      </w:r>
      <w:bookmarkEnd w:id="13"/>
      <w:bookmarkEnd w:id="14"/>
    </w:p>
    <w:p w14:paraId="3BE8A0BB" w14:textId="77777777" w:rsidR="00496CDB" w:rsidRPr="00ED0FE3" w:rsidRDefault="00496CDB" w:rsidP="00DE15C5">
      <w:pPr>
        <w:spacing w:after="0" w:line="240" w:lineRule="auto"/>
        <w:jc w:val="both"/>
        <w:rPr>
          <w:rFonts w:eastAsia="Times New Roman" w:cs="Times New Roman"/>
          <w:szCs w:val="28"/>
        </w:rPr>
      </w:pPr>
    </w:p>
    <w:p w14:paraId="1563F6FA" w14:textId="2D5F0D98" w:rsidR="00313E2A" w:rsidRPr="00313E2A" w:rsidRDefault="00313E2A" w:rsidP="00DE15C5">
      <w:pPr>
        <w:spacing w:after="0" w:line="240" w:lineRule="auto"/>
        <w:ind w:firstLine="720"/>
        <w:jc w:val="both"/>
        <w:rPr>
          <w:rFonts w:eastAsia="Calibri" w:cs="Times New Roman"/>
          <w:szCs w:val="28"/>
        </w:rPr>
      </w:pPr>
      <w:r w:rsidRPr="00313E2A">
        <w:rPr>
          <w:rFonts w:eastAsia="Calibri" w:cs="Times New Roman"/>
          <w:szCs w:val="28"/>
        </w:rPr>
        <w:t xml:space="preserve">Разрабатываемое программное средство должно обеспечивать процесс </w:t>
      </w:r>
      <w:r>
        <w:rPr>
          <w:rFonts w:eastAsia="Calibri" w:cs="Times New Roman"/>
          <w:szCs w:val="28"/>
        </w:rPr>
        <w:t>анализа заказов и продаж, учета заказов и продаж и управления товарами</w:t>
      </w:r>
      <w:r w:rsidRPr="00313E2A">
        <w:rPr>
          <w:rFonts w:eastAsia="Calibri" w:cs="Times New Roman"/>
          <w:szCs w:val="28"/>
        </w:rPr>
        <w:t>. В процесс аналитики</w:t>
      </w:r>
      <w:r>
        <w:rPr>
          <w:rFonts w:eastAsia="Calibri" w:cs="Times New Roman"/>
          <w:szCs w:val="28"/>
        </w:rPr>
        <w:t xml:space="preserve"> заказов и</w:t>
      </w:r>
      <w:r w:rsidRPr="00313E2A">
        <w:rPr>
          <w:rFonts w:eastAsia="Calibri" w:cs="Times New Roman"/>
          <w:szCs w:val="28"/>
        </w:rPr>
        <w:t xml:space="preserve"> продаж входит просмотр истории продаж</w:t>
      </w:r>
      <w:r>
        <w:rPr>
          <w:rFonts w:eastAsia="Calibri" w:cs="Times New Roman"/>
          <w:szCs w:val="28"/>
        </w:rPr>
        <w:t xml:space="preserve">, просмотр динамики заказов и продаж, а также основные экономические показатели. </w:t>
      </w:r>
      <w:r w:rsidRPr="00313E2A">
        <w:rPr>
          <w:rFonts w:eastAsia="Calibri" w:cs="Times New Roman"/>
          <w:szCs w:val="28"/>
        </w:rPr>
        <w:t>В процесс</w:t>
      </w:r>
      <w:r>
        <w:rPr>
          <w:rFonts w:eastAsia="Calibri" w:cs="Times New Roman"/>
          <w:szCs w:val="28"/>
        </w:rPr>
        <w:t xml:space="preserve"> учета заказов и продаж входит</w:t>
      </w:r>
      <w:r w:rsidRPr="00313E2A">
        <w:rPr>
          <w:rFonts w:eastAsia="Calibri" w:cs="Times New Roman"/>
          <w:szCs w:val="28"/>
        </w:rPr>
        <w:t xml:space="preserve"> входит выбор товаров из каталога, оформления заявки на покупку товаров</w:t>
      </w:r>
      <w:r>
        <w:rPr>
          <w:rFonts w:eastAsia="Calibri" w:cs="Times New Roman"/>
          <w:szCs w:val="28"/>
        </w:rPr>
        <w:t xml:space="preserve">, отслеживания состояния заказа. </w:t>
      </w:r>
      <w:r w:rsidRPr="00313E2A">
        <w:rPr>
          <w:rFonts w:eastAsia="Calibri" w:cs="Times New Roman"/>
          <w:szCs w:val="28"/>
        </w:rPr>
        <w:t>В процесс управления</w:t>
      </w:r>
      <w:r>
        <w:rPr>
          <w:rFonts w:eastAsia="Calibri" w:cs="Times New Roman"/>
          <w:szCs w:val="28"/>
        </w:rPr>
        <w:t xml:space="preserve"> товарами и складами</w:t>
      </w:r>
      <w:r w:rsidRPr="00313E2A">
        <w:rPr>
          <w:rFonts w:eastAsia="Calibri" w:cs="Times New Roman"/>
          <w:szCs w:val="28"/>
        </w:rPr>
        <w:t xml:space="preserve"> входит</w:t>
      </w:r>
      <w:r>
        <w:rPr>
          <w:rFonts w:eastAsia="Calibri" w:cs="Times New Roman"/>
          <w:szCs w:val="28"/>
        </w:rPr>
        <w:t xml:space="preserve"> создание, редактирование товаров и складов,</w:t>
      </w:r>
      <w:r w:rsidRPr="00313E2A">
        <w:rPr>
          <w:rFonts w:eastAsia="Calibri" w:cs="Times New Roman"/>
          <w:szCs w:val="28"/>
        </w:rPr>
        <w:t xml:space="preserve"> отслеживание количество товаров на складе. Областью применения программного средства является сфера </w:t>
      </w:r>
      <w:r>
        <w:rPr>
          <w:rFonts w:eastAsia="Calibri" w:cs="Times New Roman"/>
          <w:szCs w:val="28"/>
        </w:rPr>
        <w:t>розничных продаж.</w:t>
      </w:r>
    </w:p>
    <w:p w14:paraId="00EA6DEF" w14:textId="062E85CA" w:rsidR="00313E2A" w:rsidRPr="00313E2A" w:rsidRDefault="00313E2A" w:rsidP="00DE15C5">
      <w:pPr>
        <w:spacing w:line="240" w:lineRule="auto"/>
        <w:ind w:firstLine="720"/>
        <w:rPr>
          <w:rFonts w:eastAsia="Calibri" w:cs="Times New Roman"/>
          <w:szCs w:val="28"/>
        </w:rPr>
      </w:pPr>
      <w:r w:rsidRPr="00313E2A">
        <w:rPr>
          <w:rFonts w:eastAsia="Calibri" w:cs="Times New Roman"/>
          <w:szCs w:val="28"/>
        </w:rPr>
        <w:t xml:space="preserve">Функции программного средства подразделяются на </w:t>
      </w:r>
      <w:r>
        <w:rPr>
          <w:rFonts w:eastAsia="Calibri" w:cs="Times New Roman"/>
          <w:szCs w:val="28"/>
        </w:rPr>
        <w:t>две</w:t>
      </w:r>
      <w:r w:rsidRPr="00313E2A">
        <w:rPr>
          <w:rFonts w:eastAsia="Calibri" w:cs="Times New Roman"/>
          <w:szCs w:val="28"/>
        </w:rPr>
        <w:t xml:space="preserve"> категории в зависимости от роли пользователя: </w:t>
      </w:r>
      <w:r>
        <w:rPr>
          <w:rFonts w:eastAsia="Calibri" w:cs="Times New Roman"/>
          <w:szCs w:val="28"/>
        </w:rPr>
        <w:t>клиент, менеджер</w:t>
      </w:r>
      <w:r w:rsidRPr="00313E2A">
        <w:rPr>
          <w:rFonts w:eastAsia="Calibri" w:cs="Times New Roman"/>
          <w:szCs w:val="28"/>
        </w:rPr>
        <w:t xml:space="preserve">. Для клиента программное средство должно предоставлять доступ к каталогу товаров и возможность оставит заявку на покупку товаров </w:t>
      </w:r>
      <w:r>
        <w:rPr>
          <w:rFonts w:eastAsia="Calibri" w:cs="Times New Roman"/>
          <w:szCs w:val="28"/>
        </w:rPr>
        <w:t>и отслеживать состояние заказа</w:t>
      </w:r>
      <w:r w:rsidRPr="00313E2A">
        <w:rPr>
          <w:rFonts w:eastAsia="Calibri" w:cs="Times New Roman"/>
          <w:szCs w:val="28"/>
        </w:rPr>
        <w:t>. Для менеджер</w:t>
      </w:r>
      <w:r>
        <w:rPr>
          <w:rFonts w:eastAsia="Calibri" w:cs="Times New Roman"/>
          <w:szCs w:val="28"/>
        </w:rPr>
        <w:t>а</w:t>
      </w:r>
      <w:r w:rsidRPr="00313E2A">
        <w:rPr>
          <w:rFonts w:eastAsia="Calibri" w:cs="Times New Roman"/>
          <w:szCs w:val="28"/>
        </w:rPr>
        <w:t xml:space="preserve"> программное средство должно предоставлять доступ</w:t>
      </w:r>
      <w:r>
        <w:rPr>
          <w:rFonts w:eastAsia="Calibri" w:cs="Times New Roman"/>
          <w:szCs w:val="28"/>
        </w:rPr>
        <w:t xml:space="preserve"> к управления заявками клиентов, </w:t>
      </w:r>
      <w:r w:rsidRPr="00313E2A">
        <w:rPr>
          <w:rFonts w:eastAsia="Calibri" w:cs="Times New Roman"/>
          <w:szCs w:val="28"/>
        </w:rPr>
        <w:t xml:space="preserve">складами и товарами, а также к </w:t>
      </w:r>
      <w:r>
        <w:rPr>
          <w:rFonts w:eastAsia="Calibri" w:cs="Times New Roman"/>
          <w:szCs w:val="28"/>
        </w:rPr>
        <w:t xml:space="preserve">системе </w:t>
      </w:r>
      <w:r w:rsidRPr="00313E2A">
        <w:rPr>
          <w:rFonts w:eastAsia="Calibri" w:cs="Times New Roman"/>
          <w:szCs w:val="28"/>
        </w:rPr>
        <w:t>аналитик</w:t>
      </w:r>
      <w:r>
        <w:rPr>
          <w:rFonts w:eastAsia="Calibri" w:cs="Times New Roman"/>
          <w:szCs w:val="28"/>
        </w:rPr>
        <w:t>и заказов и</w:t>
      </w:r>
      <w:r w:rsidR="000E6F70">
        <w:rPr>
          <w:rFonts w:eastAsia="Calibri" w:cs="Times New Roman"/>
          <w:szCs w:val="28"/>
        </w:rPr>
        <w:t xml:space="preserve"> продаж. В таблице 3.8</w:t>
      </w:r>
      <w:r w:rsidRPr="00313E2A">
        <w:rPr>
          <w:rFonts w:eastAsia="Calibri" w:cs="Times New Roman"/>
          <w:szCs w:val="28"/>
        </w:rPr>
        <w:t xml:space="preserve"> представлены основные функции программного средства, распределенные по группам пользователей.</w:t>
      </w:r>
    </w:p>
    <w:p w14:paraId="72D01CBC" w14:textId="53A15F5B" w:rsidR="00313E2A" w:rsidRPr="00313E2A" w:rsidRDefault="0039278C" w:rsidP="00DE15C5">
      <w:pPr>
        <w:spacing w:line="240" w:lineRule="auto"/>
        <w:rPr>
          <w:rFonts w:eastAsia="Calibri" w:cs="Times New Roman"/>
          <w:szCs w:val="28"/>
        </w:rPr>
      </w:pPr>
      <w:r>
        <w:rPr>
          <w:rFonts w:eastAsia="Calibri" w:cs="Times New Roman"/>
          <w:szCs w:val="28"/>
        </w:rPr>
        <w:br w:type="page"/>
      </w:r>
    </w:p>
    <w:p w14:paraId="4EE9CCD9" w14:textId="001BB9AC" w:rsidR="00313E2A" w:rsidRPr="00313E2A" w:rsidRDefault="000E6F70" w:rsidP="00DE15C5">
      <w:pPr>
        <w:spacing w:after="0" w:line="240" w:lineRule="auto"/>
        <w:jc w:val="both"/>
        <w:rPr>
          <w:rFonts w:eastAsia="Calibri" w:cs="Times New Roman"/>
          <w:szCs w:val="28"/>
        </w:rPr>
      </w:pPr>
      <w:r>
        <w:rPr>
          <w:rFonts w:eastAsia="Calibri" w:cs="Times New Roman"/>
          <w:szCs w:val="28"/>
        </w:rPr>
        <w:lastRenderedPageBreak/>
        <w:t xml:space="preserve">Таблица </w:t>
      </w:r>
      <w:r w:rsidR="00ED0FE3">
        <w:rPr>
          <w:rFonts w:eastAsia="Calibri" w:cs="Times New Roman"/>
          <w:szCs w:val="28"/>
        </w:rPr>
        <w:t>2</w:t>
      </w:r>
      <w:r>
        <w:rPr>
          <w:rFonts w:eastAsia="Calibri" w:cs="Times New Roman"/>
          <w:szCs w:val="28"/>
        </w:rPr>
        <w:t>.8</w:t>
      </w:r>
      <w:r w:rsidR="00313E2A" w:rsidRPr="00313E2A">
        <w:rPr>
          <w:rFonts w:eastAsia="Calibri" w:cs="Times New Roman"/>
          <w:szCs w:val="28"/>
        </w:rPr>
        <w:t xml:space="preserve"> – Основные функции программного средства</w:t>
      </w:r>
    </w:p>
    <w:tbl>
      <w:tblPr>
        <w:tblStyle w:val="31"/>
        <w:tblW w:w="0" w:type="auto"/>
        <w:tblLook w:val="04A0" w:firstRow="1" w:lastRow="0" w:firstColumn="1" w:lastColumn="0" w:noHBand="0" w:noVBand="1"/>
      </w:tblPr>
      <w:tblGrid>
        <w:gridCol w:w="4672"/>
        <w:gridCol w:w="4673"/>
      </w:tblGrid>
      <w:tr w:rsidR="00313E2A" w:rsidRPr="00313E2A" w14:paraId="030E4ACF" w14:textId="77777777" w:rsidTr="00313E2A">
        <w:tc>
          <w:tcPr>
            <w:tcW w:w="4672" w:type="dxa"/>
          </w:tcPr>
          <w:p w14:paraId="7A648EAC" w14:textId="77777777" w:rsidR="00313E2A" w:rsidRPr="00313E2A" w:rsidRDefault="00313E2A" w:rsidP="00DE15C5">
            <w:pPr>
              <w:jc w:val="center"/>
              <w:rPr>
                <w:rFonts w:eastAsia="Calibri" w:cs="Times New Roman"/>
                <w:szCs w:val="28"/>
              </w:rPr>
            </w:pPr>
            <w:r w:rsidRPr="00313E2A">
              <w:rPr>
                <w:rFonts w:eastAsia="Calibri" w:cs="Times New Roman"/>
                <w:szCs w:val="28"/>
              </w:rPr>
              <w:t>Функция</w:t>
            </w:r>
          </w:p>
        </w:tc>
        <w:tc>
          <w:tcPr>
            <w:tcW w:w="4673" w:type="dxa"/>
          </w:tcPr>
          <w:p w14:paraId="7EC2679F" w14:textId="77777777" w:rsidR="00313E2A" w:rsidRPr="00313E2A" w:rsidRDefault="00313E2A" w:rsidP="00DE15C5">
            <w:pPr>
              <w:jc w:val="center"/>
              <w:rPr>
                <w:rFonts w:eastAsia="Calibri" w:cs="Times New Roman"/>
                <w:szCs w:val="28"/>
              </w:rPr>
            </w:pPr>
            <w:r w:rsidRPr="00313E2A">
              <w:rPr>
                <w:rFonts w:eastAsia="Calibri" w:cs="Times New Roman"/>
                <w:szCs w:val="28"/>
              </w:rPr>
              <w:t>Тип пользователя</w:t>
            </w:r>
          </w:p>
        </w:tc>
      </w:tr>
      <w:tr w:rsidR="00313E2A" w:rsidRPr="00313E2A" w14:paraId="779A6F5A" w14:textId="77777777" w:rsidTr="00313E2A">
        <w:tc>
          <w:tcPr>
            <w:tcW w:w="4672" w:type="dxa"/>
          </w:tcPr>
          <w:p w14:paraId="5658870B" w14:textId="1B0E1E6C" w:rsidR="00313E2A" w:rsidRPr="00313E2A" w:rsidRDefault="00313E2A" w:rsidP="00DE15C5">
            <w:pPr>
              <w:jc w:val="both"/>
              <w:rPr>
                <w:rFonts w:eastAsia="Calibri" w:cs="Times New Roman"/>
                <w:szCs w:val="28"/>
              </w:rPr>
            </w:pPr>
            <w:r>
              <w:rPr>
                <w:rFonts w:eastAsia="Calibri" w:cs="Times New Roman"/>
                <w:szCs w:val="28"/>
              </w:rPr>
              <w:t>Просмотр аналитики заказов и продаж</w:t>
            </w:r>
          </w:p>
        </w:tc>
        <w:tc>
          <w:tcPr>
            <w:tcW w:w="4673" w:type="dxa"/>
          </w:tcPr>
          <w:p w14:paraId="1D419268" w14:textId="26D2D3BE" w:rsidR="00313E2A" w:rsidRPr="00313E2A" w:rsidRDefault="00313E2A" w:rsidP="00DE15C5">
            <w:pPr>
              <w:jc w:val="both"/>
              <w:rPr>
                <w:rFonts w:eastAsia="Calibri" w:cs="Times New Roman"/>
                <w:szCs w:val="28"/>
              </w:rPr>
            </w:pPr>
            <w:r>
              <w:rPr>
                <w:rFonts w:eastAsia="Calibri" w:cs="Times New Roman"/>
                <w:szCs w:val="28"/>
              </w:rPr>
              <w:t>Менеджер</w:t>
            </w:r>
          </w:p>
        </w:tc>
      </w:tr>
      <w:tr w:rsidR="00313E2A" w:rsidRPr="00313E2A" w14:paraId="496EC7DF" w14:textId="77777777" w:rsidTr="00313E2A">
        <w:tc>
          <w:tcPr>
            <w:tcW w:w="4672" w:type="dxa"/>
          </w:tcPr>
          <w:p w14:paraId="7AAECC26" w14:textId="71466C5E" w:rsidR="00313E2A" w:rsidRPr="00313E2A" w:rsidRDefault="00313E2A" w:rsidP="00DE15C5">
            <w:pPr>
              <w:jc w:val="both"/>
              <w:rPr>
                <w:rFonts w:eastAsia="Calibri" w:cs="Times New Roman"/>
                <w:szCs w:val="28"/>
              </w:rPr>
            </w:pPr>
            <w:r>
              <w:rPr>
                <w:rFonts w:eastAsia="Calibri" w:cs="Times New Roman"/>
                <w:szCs w:val="28"/>
              </w:rPr>
              <w:t>Генерация аналитического отчета</w:t>
            </w:r>
          </w:p>
        </w:tc>
        <w:tc>
          <w:tcPr>
            <w:tcW w:w="4673" w:type="dxa"/>
          </w:tcPr>
          <w:p w14:paraId="1EDAC2C5" w14:textId="28D504BE" w:rsidR="00313E2A" w:rsidRPr="00313E2A" w:rsidRDefault="00313E2A" w:rsidP="00DE15C5">
            <w:pPr>
              <w:jc w:val="both"/>
              <w:rPr>
                <w:rFonts w:eastAsia="Calibri" w:cs="Times New Roman"/>
                <w:szCs w:val="28"/>
              </w:rPr>
            </w:pPr>
            <w:r>
              <w:rPr>
                <w:rFonts w:eastAsia="Calibri" w:cs="Times New Roman"/>
                <w:szCs w:val="28"/>
              </w:rPr>
              <w:t>Менеджер</w:t>
            </w:r>
          </w:p>
        </w:tc>
      </w:tr>
      <w:tr w:rsidR="00313E2A" w:rsidRPr="00313E2A" w14:paraId="6C276B2F" w14:textId="77777777" w:rsidTr="00313E2A">
        <w:tc>
          <w:tcPr>
            <w:tcW w:w="4672" w:type="dxa"/>
          </w:tcPr>
          <w:p w14:paraId="39F69AB7" w14:textId="143DD050" w:rsidR="00313E2A" w:rsidRPr="00313E2A" w:rsidRDefault="00313E2A" w:rsidP="00DE15C5">
            <w:pPr>
              <w:jc w:val="both"/>
              <w:rPr>
                <w:rFonts w:eastAsia="Calibri" w:cs="Times New Roman"/>
                <w:szCs w:val="28"/>
              </w:rPr>
            </w:pPr>
            <w:r>
              <w:br w:type="page"/>
            </w:r>
            <w:r>
              <w:rPr>
                <w:rFonts w:eastAsia="Calibri" w:cs="Times New Roman"/>
                <w:szCs w:val="28"/>
              </w:rPr>
              <w:t>Управление заявками пользователей</w:t>
            </w:r>
          </w:p>
        </w:tc>
        <w:tc>
          <w:tcPr>
            <w:tcW w:w="4673" w:type="dxa"/>
          </w:tcPr>
          <w:p w14:paraId="449A3D1D" w14:textId="5CBDEE9A" w:rsidR="00313E2A" w:rsidRPr="00313E2A" w:rsidRDefault="00313E2A" w:rsidP="00DE15C5">
            <w:pPr>
              <w:jc w:val="both"/>
              <w:rPr>
                <w:rFonts w:eastAsia="Calibri" w:cs="Times New Roman"/>
                <w:szCs w:val="28"/>
              </w:rPr>
            </w:pPr>
            <w:r>
              <w:rPr>
                <w:rFonts w:eastAsia="Calibri" w:cs="Times New Roman"/>
                <w:szCs w:val="28"/>
              </w:rPr>
              <w:t>Менеджер</w:t>
            </w:r>
          </w:p>
        </w:tc>
      </w:tr>
      <w:tr w:rsidR="00313E2A" w:rsidRPr="00313E2A" w14:paraId="3A5DFF21" w14:textId="77777777" w:rsidTr="00313E2A">
        <w:tc>
          <w:tcPr>
            <w:tcW w:w="4672" w:type="dxa"/>
          </w:tcPr>
          <w:p w14:paraId="3F47C842" w14:textId="4B96CBC8" w:rsidR="00313E2A" w:rsidRPr="00313E2A" w:rsidRDefault="00313E2A" w:rsidP="00DE15C5">
            <w:pPr>
              <w:jc w:val="both"/>
              <w:rPr>
                <w:rFonts w:eastAsia="Calibri" w:cs="Times New Roman"/>
                <w:szCs w:val="28"/>
              </w:rPr>
            </w:pPr>
            <w:r>
              <w:rPr>
                <w:rFonts w:eastAsia="Calibri" w:cs="Times New Roman"/>
                <w:szCs w:val="28"/>
              </w:rPr>
              <w:t>Управление складами и товарами</w:t>
            </w:r>
          </w:p>
        </w:tc>
        <w:tc>
          <w:tcPr>
            <w:tcW w:w="4673" w:type="dxa"/>
          </w:tcPr>
          <w:p w14:paraId="3FDA7241" w14:textId="77777777" w:rsidR="00313E2A" w:rsidRPr="00313E2A" w:rsidRDefault="00313E2A" w:rsidP="00DE15C5">
            <w:pPr>
              <w:jc w:val="both"/>
              <w:rPr>
                <w:rFonts w:eastAsia="Calibri" w:cs="Times New Roman"/>
                <w:szCs w:val="28"/>
              </w:rPr>
            </w:pPr>
            <w:r w:rsidRPr="00313E2A">
              <w:rPr>
                <w:rFonts w:eastAsia="Calibri" w:cs="Times New Roman"/>
                <w:szCs w:val="28"/>
              </w:rPr>
              <w:t>Менеджер</w:t>
            </w:r>
          </w:p>
        </w:tc>
      </w:tr>
      <w:tr w:rsidR="00313E2A" w:rsidRPr="00313E2A" w14:paraId="27842C95" w14:textId="77777777" w:rsidTr="00313E2A">
        <w:tc>
          <w:tcPr>
            <w:tcW w:w="4672" w:type="dxa"/>
          </w:tcPr>
          <w:p w14:paraId="431174D2" w14:textId="77777777" w:rsidR="00313E2A" w:rsidRPr="00313E2A" w:rsidRDefault="00313E2A" w:rsidP="00DE15C5">
            <w:pPr>
              <w:jc w:val="both"/>
              <w:rPr>
                <w:rFonts w:eastAsia="Calibri" w:cs="Times New Roman"/>
                <w:szCs w:val="28"/>
              </w:rPr>
            </w:pPr>
            <w:r w:rsidRPr="00313E2A">
              <w:rPr>
                <w:rFonts w:eastAsia="Calibri" w:cs="Times New Roman"/>
                <w:szCs w:val="28"/>
              </w:rPr>
              <w:t>Управление заявками пользователей</w:t>
            </w:r>
          </w:p>
        </w:tc>
        <w:tc>
          <w:tcPr>
            <w:tcW w:w="4673" w:type="dxa"/>
          </w:tcPr>
          <w:p w14:paraId="0FBB8258" w14:textId="77777777" w:rsidR="00313E2A" w:rsidRPr="00313E2A" w:rsidRDefault="00313E2A" w:rsidP="00DE15C5">
            <w:pPr>
              <w:jc w:val="both"/>
              <w:rPr>
                <w:rFonts w:eastAsia="Calibri" w:cs="Times New Roman"/>
                <w:szCs w:val="28"/>
              </w:rPr>
            </w:pPr>
            <w:r w:rsidRPr="00313E2A">
              <w:rPr>
                <w:rFonts w:eastAsia="Calibri" w:cs="Times New Roman"/>
                <w:szCs w:val="28"/>
              </w:rPr>
              <w:t>Менеджер</w:t>
            </w:r>
          </w:p>
        </w:tc>
      </w:tr>
      <w:tr w:rsidR="00313E2A" w:rsidRPr="00313E2A" w14:paraId="53BE0539" w14:textId="77777777" w:rsidTr="00313E2A">
        <w:tc>
          <w:tcPr>
            <w:tcW w:w="4672" w:type="dxa"/>
          </w:tcPr>
          <w:p w14:paraId="4262C6E8" w14:textId="6813D3D3" w:rsidR="00313E2A" w:rsidRPr="00313E2A" w:rsidRDefault="00313E2A" w:rsidP="00DE15C5">
            <w:pPr>
              <w:jc w:val="both"/>
              <w:rPr>
                <w:rFonts w:eastAsia="Calibri" w:cs="Times New Roman"/>
                <w:szCs w:val="28"/>
              </w:rPr>
            </w:pPr>
            <w:r w:rsidRPr="00313E2A">
              <w:rPr>
                <w:rFonts w:cs="Times New Roman"/>
                <w:szCs w:val="28"/>
              </w:rPr>
              <w:t>Просмотр каталога товаров</w:t>
            </w:r>
          </w:p>
        </w:tc>
        <w:tc>
          <w:tcPr>
            <w:tcW w:w="4673" w:type="dxa"/>
          </w:tcPr>
          <w:p w14:paraId="62759410" w14:textId="71FCFB72" w:rsidR="00313E2A" w:rsidRPr="00313E2A" w:rsidRDefault="00313E2A" w:rsidP="00DE15C5">
            <w:pPr>
              <w:jc w:val="both"/>
              <w:rPr>
                <w:rFonts w:eastAsia="Calibri" w:cs="Times New Roman"/>
                <w:szCs w:val="28"/>
              </w:rPr>
            </w:pPr>
            <w:r w:rsidRPr="00313E2A">
              <w:rPr>
                <w:rFonts w:cs="Times New Roman"/>
                <w:szCs w:val="28"/>
              </w:rPr>
              <w:t>Клиент</w:t>
            </w:r>
          </w:p>
        </w:tc>
      </w:tr>
      <w:tr w:rsidR="00313E2A" w:rsidRPr="00313E2A" w14:paraId="0DC7DD9F" w14:textId="77777777" w:rsidTr="00313E2A">
        <w:tc>
          <w:tcPr>
            <w:tcW w:w="4672" w:type="dxa"/>
          </w:tcPr>
          <w:p w14:paraId="133C6656" w14:textId="478DC29A" w:rsidR="00313E2A" w:rsidRPr="00313E2A" w:rsidRDefault="00313E2A" w:rsidP="00DE15C5">
            <w:pPr>
              <w:jc w:val="both"/>
              <w:rPr>
                <w:rFonts w:cs="Times New Roman"/>
                <w:szCs w:val="28"/>
              </w:rPr>
            </w:pPr>
            <w:r w:rsidRPr="00313E2A">
              <w:rPr>
                <w:rFonts w:cs="Times New Roman"/>
                <w:szCs w:val="28"/>
              </w:rPr>
              <w:t>Оформление заявки</w:t>
            </w:r>
          </w:p>
        </w:tc>
        <w:tc>
          <w:tcPr>
            <w:tcW w:w="4673" w:type="dxa"/>
          </w:tcPr>
          <w:p w14:paraId="0F2EB44E" w14:textId="274235CA" w:rsidR="00313E2A" w:rsidRPr="00313E2A" w:rsidRDefault="00313E2A" w:rsidP="00DE15C5">
            <w:pPr>
              <w:jc w:val="both"/>
              <w:rPr>
                <w:rFonts w:cs="Times New Roman"/>
                <w:szCs w:val="28"/>
              </w:rPr>
            </w:pPr>
            <w:r w:rsidRPr="00313E2A">
              <w:rPr>
                <w:rFonts w:cs="Times New Roman"/>
                <w:szCs w:val="28"/>
              </w:rPr>
              <w:t>Клиент</w:t>
            </w:r>
          </w:p>
        </w:tc>
      </w:tr>
    </w:tbl>
    <w:p w14:paraId="122E8BB2" w14:textId="1EF44C3A" w:rsidR="00313E2A" w:rsidRPr="00313E2A" w:rsidRDefault="00313E2A" w:rsidP="00DE15C5">
      <w:pPr>
        <w:spacing w:after="0" w:line="240" w:lineRule="auto"/>
        <w:ind w:firstLine="720"/>
        <w:jc w:val="both"/>
        <w:rPr>
          <w:rFonts w:eastAsia="Calibri" w:cs="Times New Roman"/>
          <w:szCs w:val="28"/>
        </w:rPr>
      </w:pPr>
    </w:p>
    <w:p w14:paraId="7FF25DA8" w14:textId="77777777" w:rsidR="00B80355" w:rsidRPr="00B80355" w:rsidRDefault="00B80355" w:rsidP="00DE15C5">
      <w:pPr>
        <w:widowControl w:val="0"/>
        <w:autoSpaceDE w:val="0"/>
        <w:autoSpaceDN w:val="0"/>
        <w:spacing w:after="0" w:line="240" w:lineRule="auto"/>
        <w:ind w:firstLine="708"/>
        <w:jc w:val="both"/>
        <w:rPr>
          <w:rFonts w:eastAsia="Times New Roman" w:cs="Times New Roman"/>
          <w:szCs w:val="28"/>
        </w:rPr>
      </w:pPr>
      <w:bookmarkStart w:id="15" w:name="_Toc164203571"/>
      <w:r w:rsidRPr="00B80355">
        <w:rPr>
          <w:rFonts w:eastAsia="Times New Roman" w:cs="Times New Roman"/>
          <w:szCs w:val="28"/>
        </w:rPr>
        <w:t>Далее</w:t>
      </w:r>
      <w:r w:rsidRPr="00B80355">
        <w:rPr>
          <w:rFonts w:eastAsia="Times New Roman" w:cs="Times New Roman"/>
          <w:spacing w:val="1"/>
          <w:szCs w:val="28"/>
        </w:rPr>
        <w:t xml:space="preserve"> </w:t>
      </w:r>
      <w:r w:rsidRPr="00B80355">
        <w:rPr>
          <w:rFonts w:eastAsia="Times New Roman" w:cs="Times New Roman"/>
          <w:szCs w:val="28"/>
        </w:rPr>
        <w:t>перейдем</w:t>
      </w:r>
      <w:r w:rsidRPr="00B80355">
        <w:rPr>
          <w:rFonts w:eastAsia="Times New Roman" w:cs="Times New Roman"/>
          <w:spacing w:val="1"/>
          <w:szCs w:val="28"/>
        </w:rPr>
        <w:t xml:space="preserve"> </w:t>
      </w:r>
      <w:r w:rsidRPr="00B80355">
        <w:rPr>
          <w:rFonts w:eastAsia="Times New Roman" w:cs="Times New Roman"/>
          <w:szCs w:val="28"/>
        </w:rPr>
        <w:t>к</w:t>
      </w:r>
      <w:r w:rsidRPr="00B80355">
        <w:rPr>
          <w:rFonts w:eastAsia="Times New Roman" w:cs="Times New Roman"/>
          <w:spacing w:val="1"/>
          <w:szCs w:val="28"/>
        </w:rPr>
        <w:t xml:space="preserve"> </w:t>
      </w:r>
      <w:r w:rsidRPr="00B80355">
        <w:rPr>
          <w:rFonts w:eastAsia="Times New Roman" w:cs="Times New Roman"/>
          <w:szCs w:val="28"/>
        </w:rPr>
        <w:t>описанию</w:t>
      </w:r>
      <w:r w:rsidRPr="00B80355">
        <w:rPr>
          <w:rFonts w:eastAsia="Times New Roman" w:cs="Times New Roman"/>
          <w:spacing w:val="1"/>
          <w:szCs w:val="28"/>
        </w:rPr>
        <w:t xml:space="preserve"> </w:t>
      </w:r>
      <w:r w:rsidRPr="00B80355">
        <w:rPr>
          <w:rFonts w:eastAsia="Times New Roman" w:cs="Times New Roman"/>
          <w:szCs w:val="28"/>
        </w:rPr>
        <w:t>бизнес-требований</w:t>
      </w:r>
      <w:r w:rsidRPr="00B80355">
        <w:rPr>
          <w:rFonts w:eastAsia="Times New Roman" w:cs="Times New Roman"/>
          <w:spacing w:val="1"/>
          <w:szCs w:val="28"/>
        </w:rPr>
        <w:t xml:space="preserve"> </w:t>
      </w:r>
      <w:r w:rsidRPr="00B80355">
        <w:rPr>
          <w:rFonts w:eastAsia="Times New Roman" w:cs="Times New Roman"/>
          <w:szCs w:val="28"/>
        </w:rPr>
        <w:t>к</w:t>
      </w:r>
      <w:r w:rsidRPr="00B80355">
        <w:rPr>
          <w:rFonts w:eastAsia="Times New Roman" w:cs="Times New Roman"/>
          <w:spacing w:val="1"/>
          <w:szCs w:val="28"/>
        </w:rPr>
        <w:t xml:space="preserve"> </w:t>
      </w:r>
      <w:r w:rsidRPr="00B80355">
        <w:rPr>
          <w:rFonts w:eastAsia="Times New Roman" w:cs="Times New Roman"/>
          <w:szCs w:val="28"/>
        </w:rPr>
        <w:t>разрабатываемому</w:t>
      </w:r>
      <w:r w:rsidRPr="00B80355">
        <w:rPr>
          <w:rFonts w:eastAsia="Times New Roman" w:cs="Times New Roman"/>
          <w:spacing w:val="-68"/>
          <w:szCs w:val="28"/>
        </w:rPr>
        <w:t xml:space="preserve"> </w:t>
      </w:r>
      <w:r w:rsidRPr="00B80355">
        <w:rPr>
          <w:rFonts w:eastAsia="Times New Roman" w:cs="Times New Roman"/>
          <w:szCs w:val="28"/>
        </w:rPr>
        <w:t>программному</w:t>
      </w:r>
      <w:r w:rsidRPr="00B80355">
        <w:rPr>
          <w:rFonts w:eastAsia="Times New Roman" w:cs="Times New Roman"/>
          <w:spacing w:val="-10"/>
          <w:szCs w:val="28"/>
        </w:rPr>
        <w:t xml:space="preserve"> </w:t>
      </w:r>
      <w:r w:rsidRPr="00B80355">
        <w:rPr>
          <w:rFonts w:eastAsia="Times New Roman" w:cs="Times New Roman"/>
          <w:szCs w:val="28"/>
        </w:rPr>
        <w:t>продукту.</w:t>
      </w:r>
      <w:r w:rsidRPr="00B80355">
        <w:rPr>
          <w:rFonts w:eastAsia="Times New Roman" w:cs="Times New Roman"/>
          <w:spacing w:val="-8"/>
          <w:szCs w:val="28"/>
        </w:rPr>
        <w:t xml:space="preserve"> </w:t>
      </w:r>
      <w:r w:rsidRPr="00B80355">
        <w:rPr>
          <w:rFonts w:eastAsia="Times New Roman" w:cs="Times New Roman"/>
          <w:szCs w:val="28"/>
        </w:rPr>
        <w:t>Для</w:t>
      </w:r>
      <w:r w:rsidRPr="00B80355">
        <w:rPr>
          <w:rFonts w:eastAsia="Times New Roman" w:cs="Times New Roman"/>
          <w:spacing w:val="-7"/>
          <w:szCs w:val="28"/>
        </w:rPr>
        <w:t xml:space="preserve"> </w:t>
      </w:r>
      <w:r w:rsidRPr="00B80355">
        <w:rPr>
          <w:rFonts w:eastAsia="Times New Roman" w:cs="Times New Roman"/>
          <w:szCs w:val="28"/>
        </w:rPr>
        <w:t>этого</w:t>
      </w:r>
      <w:r w:rsidRPr="00B80355">
        <w:rPr>
          <w:rFonts w:eastAsia="Times New Roman" w:cs="Times New Roman"/>
          <w:spacing w:val="-6"/>
          <w:szCs w:val="28"/>
        </w:rPr>
        <w:t xml:space="preserve"> </w:t>
      </w:r>
      <w:r w:rsidRPr="00B80355">
        <w:rPr>
          <w:rFonts w:eastAsia="Times New Roman" w:cs="Times New Roman"/>
          <w:szCs w:val="28"/>
        </w:rPr>
        <w:t>необходимо</w:t>
      </w:r>
      <w:r w:rsidRPr="00B80355">
        <w:rPr>
          <w:rFonts w:eastAsia="Times New Roman" w:cs="Times New Roman"/>
          <w:spacing w:val="-5"/>
          <w:szCs w:val="28"/>
        </w:rPr>
        <w:t xml:space="preserve"> </w:t>
      </w:r>
      <w:r w:rsidRPr="00B80355">
        <w:rPr>
          <w:rFonts w:eastAsia="Times New Roman" w:cs="Times New Roman"/>
          <w:szCs w:val="28"/>
        </w:rPr>
        <w:t>описать</w:t>
      </w:r>
      <w:r w:rsidRPr="00B80355">
        <w:rPr>
          <w:rFonts w:eastAsia="Times New Roman" w:cs="Times New Roman"/>
          <w:spacing w:val="-10"/>
          <w:szCs w:val="28"/>
        </w:rPr>
        <w:t xml:space="preserve"> </w:t>
      </w:r>
      <w:r w:rsidRPr="00B80355">
        <w:rPr>
          <w:rFonts w:eastAsia="Times New Roman" w:cs="Times New Roman"/>
          <w:szCs w:val="28"/>
        </w:rPr>
        <w:t>основные</w:t>
      </w:r>
      <w:r w:rsidRPr="00B80355">
        <w:rPr>
          <w:rFonts w:eastAsia="Times New Roman" w:cs="Times New Roman"/>
          <w:spacing w:val="-14"/>
          <w:szCs w:val="28"/>
        </w:rPr>
        <w:t xml:space="preserve"> </w:t>
      </w:r>
      <w:r w:rsidRPr="00B80355">
        <w:rPr>
          <w:rFonts w:eastAsia="Times New Roman" w:cs="Times New Roman"/>
          <w:szCs w:val="28"/>
        </w:rPr>
        <w:t>преимущества, которые новое программное средство дает ее заказчикам, покупателям и</w:t>
      </w:r>
      <w:r w:rsidRPr="00B80355">
        <w:rPr>
          <w:rFonts w:eastAsia="Times New Roman" w:cs="Times New Roman"/>
          <w:spacing w:val="-68"/>
          <w:szCs w:val="28"/>
        </w:rPr>
        <w:t xml:space="preserve"> </w:t>
      </w:r>
      <w:r w:rsidRPr="00B80355">
        <w:rPr>
          <w:rFonts w:eastAsia="Times New Roman" w:cs="Times New Roman"/>
          <w:szCs w:val="28"/>
        </w:rPr>
        <w:t>пользователям.</w:t>
      </w:r>
    </w:p>
    <w:p w14:paraId="0FFFF3EA" w14:textId="77777777" w:rsidR="00B80355" w:rsidRPr="00B80355" w:rsidRDefault="00B80355" w:rsidP="00DE15C5">
      <w:pPr>
        <w:widowControl w:val="0"/>
        <w:autoSpaceDE w:val="0"/>
        <w:autoSpaceDN w:val="0"/>
        <w:spacing w:after="0" w:line="240" w:lineRule="auto"/>
        <w:ind w:firstLine="708"/>
        <w:jc w:val="both"/>
        <w:rPr>
          <w:rFonts w:eastAsia="Times New Roman" w:cs="Times New Roman"/>
          <w:szCs w:val="28"/>
        </w:rPr>
      </w:pPr>
      <w:r w:rsidRPr="00B80355">
        <w:rPr>
          <w:rFonts w:eastAsia="Times New Roman" w:cs="Times New Roman"/>
          <w:szCs w:val="28"/>
        </w:rPr>
        <w:t>Бизнес-требования – это высокоуровневая бизнес-цель организации или</w:t>
      </w:r>
      <w:r w:rsidRPr="00B80355">
        <w:rPr>
          <w:rFonts w:eastAsia="Times New Roman" w:cs="Times New Roman"/>
          <w:spacing w:val="-68"/>
          <w:szCs w:val="28"/>
        </w:rPr>
        <w:t xml:space="preserve"> </w:t>
      </w:r>
      <w:r w:rsidRPr="00B80355">
        <w:rPr>
          <w:rFonts w:eastAsia="Times New Roman" w:cs="Times New Roman"/>
          <w:szCs w:val="28"/>
        </w:rPr>
        <w:t>заказчиков системы. Бизнес-требования выражают цель, ради которой разрабатывается</w:t>
      </w:r>
      <w:r w:rsidRPr="00B80355">
        <w:rPr>
          <w:rFonts w:eastAsia="Times New Roman" w:cs="Times New Roman"/>
          <w:spacing w:val="-4"/>
          <w:szCs w:val="28"/>
        </w:rPr>
        <w:t xml:space="preserve"> </w:t>
      </w:r>
      <w:r w:rsidRPr="00B80355">
        <w:rPr>
          <w:rFonts w:eastAsia="Times New Roman" w:cs="Times New Roman"/>
          <w:szCs w:val="28"/>
        </w:rPr>
        <w:t>продукт. Бизнес-требования описывают основные преимущества, которые онлайн-сервиса выявления плагиата в научных статьях дает пользователям. Бизнес-требования непосредственно</w:t>
      </w:r>
      <w:r w:rsidRPr="00B80355">
        <w:rPr>
          <w:rFonts w:eastAsia="Times New Roman" w:cs="Times New Roman"/>
          <w:spacing w:val="-5"/>
          <w:szCs w:val="28"/>
        </w:rPr>
        <w:t xml:space="preserve"> </w:t>
      </w:r>
      <w:r w:rsidRPr="00B80355">
        <w:rPr>
          <w:rFonts w:eastAsia="Times New Roman" w:cs="Times New Roman"/>
          <w:szCs w:val="28"/>
        </w:rPr>
        <w:t>влияют</w:t>
      </w:r>
      <w:r w:rsidRPr="00B80355">
        <w:rPr>
          <w:rFonts w:eastAsia="Times New Roman" w:cs="Times New Roman"/>
          <w:spacing w:val="-3"/>
          <w:szCs w:val="28"/>
        </w:rPr>
        <w:t xml:space="preserve"> </w:t>
      </w:r>
      <w:r w:rsidRPr="00B80355">
        <w:rPr>
          <w:rFonts w:eastAsia="Times New Roman" w:cs="Times New Roman"/>
          <w:szCs w:val="28"/>
        </w:rPr>
        <w:t>на</w:t>
      </w:r>
      <w:r w:rsidRPr="00B80355">
        <w:rPr>
          <w:rFonts w:eastAsia="Times New Roman" w:cs="Times New Roman"/>
          <w:spacing w:val="-8"/>
          <w:szCs w:val="28"/>
        </w:rPr>
        <w:t xml:space="preserve"> </w:t>
      </w:r>
      <w:r w:rsidRPr="00B80355">
        <w:rPr>
          <w:rFonts w:eastAsia="Times New Roman" w:cs="Times New Roman"/>
          <w:szCs w:val="28"/>
        </w:rPr>
        <w:t>то,</w:t>
      </w:r>
      <w:r w:rsidRPr="00B80355">
        <w:rPr>
          <w:rFonts w:eastAsia="Times New Roman" w:cs="Times New Roman"/>
          <w:spacing w:val="-3"/>
          <w:szCs w:val="28"/>
        </w:rPr>
        <w:t xml:space="preserve"> </w:t>
      </w:r>
      <w:r w:rsidRPr="00B80355">
        <w:rPr>
          <w:rFonts w:eastAsia="Times New Roman" w:cs="Times New Roman"/>
          <w:szCs w:val="28"/>
        </w:rPr>
        <w:t>какие</w:t>
      </w:r>
      <w:r w:rsidRPr="00B80355">
        <w:rPr>
          <w:rFonts w:eastAsia="Times New Roman" w:cs="Times New Roman"/>
          <w:spacing w:val="-9"/>
          <w:szCs w:val="28"/>
        </w:rPr>
        <w:t xml:space="preserve"> </w:t>
      </w:r>
      <w:r w:rsidRPr="00B80355">
        <w:rPr>
          <w:rFonts w:eastAsia="Times New Roman" w:cs="Times New Roman"/>
          <w:szCs w:val="28"/>
        </w:rPr>
        <w:t>пользовательские</w:t>
      </w:r>
      <w:r w:rsidRPr="00B80355">
        <w:rPr>
          <w:rFonts w:eastAsia="Times New Roman" w:cs="Times New Roman"/>
          <w:spacing w:val="-4"/>
          <w:szCs w:val="28"/>
        </w:rPr>
        <w:t xml:space="preserve"> </w:t>
      </w:r>
      <w:r w:rsidRPr="00B80355">
        <w:rPr>
          <w:rFonts w:eastAsia="Times New Roman" w:cs="Times New Roman"/>
          <w:szCs w:val="28"/>
        </w:rPr>
        <w:t>требования</w:t>
      </w:r>
      <w:r w:rsidRPr="00B80355">
        <w:rPr>
          <w:rFonts w:eastAsia="Times New Roman" w:cs="Times New Roman"/>
          <w:spacing w:val="-9"/>
          <w:szCs w:val="28"/>
        </w:rPr>
        <w:t xml:space="preserve"> </w:t>
      </w:r>
      <w:r w:rsidRPr="00B80355">
        <w:rPr>
          <w:rFonts w:eastAsia="Times New Roman" w:cs="Times New Roman"/>
          <w:szCs w:val="28"/>
        </w:rPr>
        <w:t>будут</w:t>
      </w:r>
      <w:r w:rsidRPr="00B80355">
        <w:rPr>
          <w:rFonts w:eastAsia="Times New Roman" w:cs="Times New Roman"/>
          <w:spacing w:val="1"/>
          <w:szCs w:val="28"/>
        </w:rPr>
        <w:t xml:space="preserve"> </w:t>
      </w:r>
      <w:r w:rsidRPr="00B80355">
        <w:rPr>
          <w:rFonts w:eastAsia="Times New Roman" w:cs="Times New Roman"/>
          <w:szCs w:val="28"/>
        </w:rPr>
        <w:t>реализованы и</w:t>
      </w:r>
      <w:r w:rsidRPr="00B80355">
        <w:rPr>
          <w:rFonts w:eastAsia="Times New Roman" w:cs="Times New Roman"/>
          <w:spacing w:val="-1"/>
          <w:szCs w:val="28"/>
        </w:rPr>
        <w:t xml:space="preserve"> </w:t>
      </w:r>
      <w:r w:rsidRPr="00B80355">
        <w:rPr>
          <w:rFonts w:eastAsia="Times New Roman" w:cs="Times New Roman"/>
          <w:szCs w:val="28"/>
        </w:rPr>
        <w:t>в</w:t>
      </w:r>
      <w:r w:rsidRPr="00B80355">
        <w:rPr>
          <w:rFonts w:eastAsia="Times New Roman" w:cs="Times New Roman"/>
          <w:spacing w:val="1"/>
          <w:szCs w:val="28"/>
        </w:rPr>
        <w:t xml:space="preserve"> </w:t>
      </w:r>
      <w:r w:rsidRPr="00B80355">
        <w:rPr>
          <w:rFonts w:eastAsia="Times New Roman" w:cs="Times New Roman"/>
          <w:szCs w:val="28"/>
        </w:rPr>
        <w:t>какой</w:t>
      </w:r>
      <w:r w:rsidRPr="00B80355">
        <w:rPr>
          <w:rFonts w:eastAsia="Times New Roman" w:cs="Times New Roman"/>
          <w:spacing w:val="-1"/>
          <w:szCs w:val="28"/>
        </w:rPr>
        <w:t xml:space="preserve"> </w:t>
      </w:r>
      <w:r w:rsidRPr="00B80355">
        <w:rPr>
          <w:rFonts w:eastAsia="Times New Roman" w:cs="Times New Roman"/>
          <w:szCs w:val="28"/>
        </w:rPr>
        <w:t>последовательности.</w:t>
      </w:r>
    </w:p>
    <w:p w14:paraId="693D117A" w14:textId="77777777" w:rsidR="00B80355" w:rsidRPr="00B80355" w:rsidRDefault="00B80355" w:rsidP="00DE15C5">
      <w:pPr>
        <w:widowControl w:val="0"/>
        <w:autoSpaceDE w:val="0"/>
        <w:autoSpaceDN w:val="0"/>
        <w:spacing w:after="0" w:line="240" w:lineRule="auto"/>
        <w:ind w:firstLine="708"/>
        <w:jc w:val="both"/>
        <w:rPr>
          <w:rFonts w:eastAsia="Times New Roman" w:cs="Times New Roman"/>
          <w:szCs w:val="28"/>
        </w:rPr>
      </w:pPr>
      <w:r w:rsidRPr="00B80355">
        <w:rPr>
          <w:rFonts w:eastAsia="Times New Roman" w:cs="Times New Roman"/>
          <w:szCs w:val="28"/>
        </w:rPr>
        <w:t>Опишем</w:t>
      </w:r>
      <w:r w:rsidRPr="00B80355">
        <w:rPr>
          <w:rFonts w:eastAsia="Times New Roman" w:cs="Times New Roman"/>
          <w:spacing w:val="-1"/>
          <w:szCs w:val="28"/>
        </w:rPr>
        <w:t xml:space="preserve"> </w:t>
      </w:r>
      <w:r w:rsidRPr="00B80355">
        <w:rPr>
          <w:rFonts w:eastAsia="Times New Roman" w:cs="Times New Roman"/>
          <w:szCs w:val="28"/>
        </w:rPr>
        <w:t>основные</w:t>
      </w:r>
      <w:r w:rsidRPr="00B80355">
        <w:rPr>
          <w:rFonts w:eastAsia="Times New Roman" w:cs="Times New Roman"/>
          <w:spacing w:val="-5"/>
          <w:szCs w:val="28"/>
        </w:rPr>
        <w:t xml:space="preserve"> </w:t>
      </w:r>
      <w:r w:rsidRPr="00B80355">
        <w:rPr>
          <w:rFonts w:eastAsia="Times New Roman" w:cs="Times New Roman"/>
          <w:szCs w:val="28"/>
        </w:rPr>
        <w:t>потребности</w:t>
      </w:r>
      <w:r w:rsidRPr="00B80355">
        <w:rPr>
          <w:rFonts w:eastAsia="Times New Roman" w:cs="Times New Roman"/>
          <w:spacing w:val="-2"/>
          <w:szCs w:val="28"/>
        </w:rPr>
        <w:t xml:space="preserve"> </w:t>
      </w:r>
      <w:r w:rsidRPr="00B80355">
        <w:rPr>
          <w:rFonts w:eastAsia="Times New Roman" w:cs="Times New Roman"/>
          <w:szCs w:val="28"/>
        </w:rPr>
        <w:t>бизнеса:</w:t>
      </w:r>
    </w:p>
    <w:p w14:paraId="27A4B32B" w14:textId="77777777" w:rsidR="0039278C" w:rsidRPr="0039278C" w:rsidRDefault="0039278C" w:rsidP="007A25D6">
      <w:pPr>
        <w:pStyle w:val="a3"/>
        <w:widowControl w:val="0"/>
        <w:numPr>
          <w:ilvl w:val="0"/>
          <w:numId w:val="25"/>
        </w:numPr>
        <w:autoSpaceDE w:val="0"/>
        <w:autoSpaceDN w:val="0"/>
        <w:spacing w:after="0" w:line="240" w:lineRule="auto"/>
        <w:ind w:left="0" w:firstLine="709"/>
        <w:jc w:val="both"/>
        <w:rPr>
          <w:rFonts w:eastAsia="Times New Roman" w:cs="Times New Roman"/>
        </w:rPr>
      </w:pPr>
      <w:r w:rsidRPr="0039278C">
        <w:rPr>
          <w:rFonts w:eastAsia="Times New Roman" w:cs="Times New Roman"/>
        </w:rPr>
        <w:t>Управление запасами – поддержание оптимального количества товаров, предотвращение дефицита и излишков.</w:t>
      </w:r>
    </w:p>
    <w:p w14:paraId="747A4C9D" w14:textId="77777777" w:rsidR="0039278C" w:rsidRPr="0039278C" w:rsidRDefault="0039278C" w:rsidP="007A25D6">
      <w:pPr>
        <w:pStyle w:val="a3"/>
        <w:widowControl w:val="0"/>
        <w:numPr>
          <w:ilvl w:val="0"/>
          <w:numId w:val="25"/>
        </w:numPr>
        <w:autoSpaceDE w:val="0"/>
        <w:autoSpaceDN w:val="0"/>
        <w:spacing w:after="0" w:line="240" w:lineRule="auto"/>
        <w:ind w:left="0" w:firstLine="709"/>
        <w:jc w:val="both"/>
        <w:rPr>
          <w:rFonts w:eastAsia="Times New Roman" w:cs="Times New Roman"/>
        </w:rPr>
      </w:pPr>
      <w:r w:rsidRPr="0039278C">
        <w:rPr>
          <w:rFonts w:eastAsia="Times New Roman" w:cs="Times New Roman"/>
        </w:rPr>
        <w:t>Анализ спроса и продаж – выявление трендов, прогнозирование потребностей клиентов.</w:t>
      </w:r>
    </w:p>
    <w:p w14:paraId="12DA14A1" w14:textId="77777777" w:rsidR="0039278C" w:rsidRPr="0039278C" w:rsidRDefault="0039278C" w:rsidP="007A25D6">
      <w:pPr>
        <w:pStyle w:val="a3"/>
        <w:widowControl w:val="0"/>
        <w:numPr>
          <w:ilvl w:val="0"/>
          <w:numId w:val="25"/>
        </w:numPr>
        <w:autoSpaceDE w:val="0"/>
        <w:autoSpaceDN w:val="0"/>
        <w:spacing w:after="0" w:line="240" w:lineRule="auto"/>
        <w:ind w:left="0" w:firstLine="709"/>
        <w:jc w:val="both"/>
        <w:rPr>
          <w:rFonts w:eastAsia="Times New Roman" w:cs="Times New Roman"/>
        </w:rPr>
      </w:pPr>
      <w:r w:rsidRPr="0039278C">
        <w:rPr>
          <w:rFonts w:eastAsia="Times New Roman" w:cs="Times New Roman"/>
        </w:rPr>
        <w:t>Автоматизация процессов – ускорение операций, снижение ошибок и затрат.</w:t>
      </w:r>
    </w:p>
    <w:p w14:paraId="5356260D" w14:textId="77777777" w:rsidR="0039278C" w:rsidRPr="0039278C" w:rsidRDefault="0039278C" w:rsidP="007A25D6">
      <w:pPr>
        <w:pStyle w:val="a3"/>
        <w:widowControl w:val="0"/>
        <w:numPr>
          <w:ilvl w:val="0"/>
          <w:numId w:val="25"/>
        </w:numPr>
        <w:autoSpaceDE w:val="0"/>
        <w:autoSpaceDN w:val="0"/>
        <w:spacing w:after="0" w:line="240" w:lineRule="auto"/>
        <w:ind w:left="0" w:firstLine="709"/>
        <w:jc w:val="both"/>
        <w:rPr>
          <w:rFonts w:eastAsia="Times New Roman" w:cs="Times New Roman"/>
        </w:rPr>
      </w:pPr>
      <w:r w:rsidRPr="0039278C">
        <w:rPr>
          <w:rFonts w:eastAsia="Times New Roman" w:cs="Times New Roman"/>
        </w:rPr>
        <w:t>Управление клиентами – повышение лояльности, персонализированные предложения.</w:t>
      </w:r>
    </w:p>
    <w:p w14:paraId="666FB76C" w14:textId="77777777" w:rsidR="0039278C" w:rsidRDefault="0039278C" w:rsidP="007A25D6">
      <w:pPr>
        <w:pStyle w:val="a3"/>
        <w:widowControl w:val="0"/>
        <w:numPr>
          <w:ilvl w:val="0"/>
          <w:numId w:val="25"/>
        </w:numPr>
        <w:autoSpaceDE w:val="0"/>
        <w:autoSpaceDN w:val="0"/>
        <w:spacing w:after="0" w:line="240" w:lineRule="auto"/>
        <w:ind w:left="0" w:firstLine="709"/>
        <w:jc w:val="both"/>
        <w:rPr>
          <w:rFonts w:eastAsia="Times New Roman" w:cs="Times New Roman"/>
          <w:szCs w:val="28"/>
        </w:rPr>
      </w:pPr>
      <w:r w:rsidRPr="0039278C">
        <w:rPr>
          <w:rFonts w:eastAsia="Times New Roman" w:cs="Times New Roman"/>
        </w:rPr>
        <w:t>Финансовый контроль – анализ прибыли, расходов и рентабельности.</w:t>
      </w:r>
      <w:r w:rsidRPr="0039278C">
        <w:rPr>
          <w:rFonts w:eastAsia="Times New Roman" w:cs="Times New Roman"/>
          <w:szCs w:val="28"/>
        </w:rPr>
        <w:t xml:space="preserve"> </w:t>
      </w:r>
    </w:p>
    <w:p w14:paraId="098B8F52" w14:textId="2AC86FA4" w:rsidR="00B80355" w:rsidRPr="0039278C" w:rsidRDefault="00B80355" w:rsidP="00DE15C5">
      <w:pPr>
        <w:widowControl w:val="0"/>
        <w:autoSpaceDE w:val="0"/>
        <w:autoSpaceDN w:val="0"/>
        <w:spacing w:after="0" w:line="240" w:lineRule="auto"/>
        <w:ind w:firstLine="708"/>
        <w:jc w:val="both"/>
        <w:rPr>
          <w:rFonts w:eastAsia="Times New Roman" w:cs="Times New Roman"/>
          <w:szCs w:val="28"/>
        </w:rPr>
      </w:pPr>
      <w:r w:rsidRPr="0039278C">
        <w:rPr>
          <w:rFonts w:eastAsia="Times New Roman" w:cs="Times New Roman"/>
          <w:szCs w:val="28"/>
        </w:rPr>
        <w:t>Следующий этап разработки программного средства – разработка бизнес-требований к разрабатываемому программному средству. Для этого необ</w:t>
      </w:r>
      <w:r w:rsidRPr="0039278C">
        <w:rPr>
          <w:rFonts w:eastAsia="Times New Roman" w:cs="Times New Roman"/>
          <w:spacing w:val="-68"/>
          <w:szCs w:val="28"/>
        </w:rPr>
        <w:t xml:space="preserve"> </w:t>
      </w:r>
      <w:r w:rsidRPr="0039278C">
        <w:rPr>
          <w:rFonts w:eastAsia="Times New Roman" w:cs="Times New Roman"/>
          <w:szCs w:val="28"/>
        </w:rPr>
        <w:t>ходимо определить основные преимущества, которые мы реализуем в разрабатываемом</w:t>
      </w:r>
      <w:r w:rsidRPr="0039278C">
        <w:rPr>
          <w:rFonts w:eastAsia="Times New Roman" w:cs="Times New Roman"/>
          <w:spacing w:val="-1"/>
          <w:szCs w:val="28"/>
        </w:rPr>
        <w:t xml:space="preserve"> </w:t>
      </w:r>
      <w:r w:rsidRPr="0039278C">
        <w:rPr>
          <w:rFonts w:eastAsia="Times New Roman" w:cs="Times New Roman"/>
          <w:szCs w:val="28"/>
        </w:rPr>
        <w:t>средстве.</w:t>
      </w:r>
    </w:p>
    <w:p w14:paraId="4A05F3DC" w14:textId="77777777" w:rsidR="00B80355" w:rsidRPr="00B80355" w:rsidRDefault="00B80355" w:rsidP="00DE15C5">
      <w:pPr>
        <w:widowControl w:val="0"/>
        <w:autoSpaceDE w:val="0"/>
        <w:autoSpaceDN w:val="0"/>
        <w:spacing w:after="0" w:line="240" w:lineRule="auto"/>
        <w:ind w:firstLine="708"/>
        <w:jc w:val="both"/>
        <w:rPr>
          <w:rFonts w:eastAsia="Times New Roman" w:cs="Times New Roman"/>
          <w:szCs w:val="28"/>
        </w:rPr>
      </w:pPr>
      <w:r w:rsidRPr="00B80355">
        <w:rPr>
          <w:rFonts w:eastAsia="Times New Roman" w:cs="Times New Roman"/>
          <w:szCs w:val="28"/>
        </w:rPr>
        <w:t>Бизнес-цели:</w:t>
      </w:r>
    </w:p>
    <w:p w14:paraId="61692C2A" w14:textId="36F7384C" w:rsidR="00B80355" w:rsidRPr="00B80355" w:rsidRDefault="00B80355" w:rsidP="007A25D6">
      <w:pPr>
        <w:widowControl w:val="0"/>
        <w:numPr>
          <w:ilvl w:val="0"/>
          <w:numId w:val="21"/>
        </w:numPr>
        <w:tabs>
          <w:tab w:val="left" w:pos="1125"/>
        </w:tabs>
        <w:autoSpaceDE w:val="0"/>
        <w:autoSpaceDN w:val="0"/>
        <w:spacing w:after="0" w:line="240" w:lineRule="auto"/>
        <w:ind w:left="0" w:firstLine="708"/>
        <w:jc w:val="both"/>
        <w:rPr>
          <w:rFonts w:eastAsia="Times New Roman" w:cs="Times New Roman"/>
          <w:szCs w:val="28"/>
        </w:rPr>
      </w:pPr>
      <w:r w:rsidRPr="00B80355">
        <w:rPr>
          <w:rFonts w:eastAsia="Times New Roman" w:cs="Times New Roman"/>
          <w:i/>
          <w:szCs w:val="28"/>
        </w:rPr>
        <w:t xml:space="preserve">BO-1 </w:t>
      </w:r>
      <w:r w:rsidRPr="00B80355">
        <w:rPr>
          <w:rFonts w:eastAsia="Times New Roman" w:cs="Times New Roman"/>
          <w:szCs w:val="28"/>
        </w:rPr>
        <w:t>– Повышение эффективности розничного магазина за счет автоматизированного анализа продаж и заказов, что позволит оптимизировать запасы товаров и улучшить прогнозирование спроса.</w:t>
      </w:r>
    </w:p>
    <w:p w14:paraId="4E11CF6B" w14:textId="77777777" w:rsidR="00B80355" w:rsidRPr="00B80355" w:rsidRDefault="00B80355" w:rsidP="007A25D6">
      <w:pPr>
        <w:widowControl w:val="0"/>
        <w:numPr>
          <w:ilvl w:val="0"/>
          <w:numId w:val="21"/>
        </w:numPr>
        <w:tabs>
          <w:tab w:val="left" w:pos="1125"/>
        </w:tabs>
        <w:autoSpaceDE w:val="0"/>
        <w:autoSpaceDN w:val="0"/>
        <w:spacing w:after="0" w:line="240" w:lineRule="auto"/>
        <w:ind w:left="0" w:firstLine="708"/>
        <w:jc w:val="both"/>
        <w:rPr>
          <w:rFonts w:eastAsia="Times New Roman" w:cs="Times New Roman"/>
          <w:szCs w:val="28"/>
        </w:rPr>
      </w:pPr>
      <w:r w:rsidRPr="00B80355">
        <w:rPr>
          <w:rFonts w:eastAsia="Times New Roman" w:cs="Times New Roman"/>
          <w:i/>
          <w:szCs w:val="28"/>
        </w:rPr>
        <w:t xml:space="preserve">BO-2 </w:t>
      </w:r>
      <w:r w:rsidRPr="00B80355">
        <w:rPr>
          <w:rFonts w:eastAsia="Times New Roman" w:cs="Times New Roman"/>
          <w:szCs w:val="28"/>
        </w:rPr>
        <w:t>–</w:t>
      </w:r>
      <w:r w:rsidRPr="00B80355">
        <w:rPr>
          <w:rFonts w:eastAsia="Times New Roman" w:cs="Times New Roman"/>
        </w:rPr>
        <w:t xml:space="preserve"> </w:t>
      </w:r>
      <w:r w:rsidRPr="00B80355">
        <w:rPr>
          <w:rFonts w:eastAsia="Times New Roman" w:cs="Times New Roman"/>
          <w:szCs w:val="28"/>
        </w:rPr>
        <w:t>Автоматизация учета продаж и заказов для сокращения временных затрат сотрудников и снижения вероятности ошибок, связанных с ручным вводом данных.</w:t>
      </w:r>
    </w:p>
    <w:p w14:paraId="402D23BB" w14:textId="77777777" w:rsidR="00B80355" w:rsidRPr="00B80355" w:rsidRDefault="00B80355" w:rsidP="007A25D6">
      <w:pPr>
        <w:widowControl w:val="0"/>
        <w:numPr>
          <w:ilvl w:val="0"/>
          <w:numId w:val="21"/>
        </w:numPr>
        <w:tabs>
          <w:tab w:val="left" w:pos="1125"/>
        </w:tabs>
        <w:autoSpaceDE w:val="0"/>
        <w:autoSpaceDN w:val="0"/>
        <w:spacing w:after="0" w:line="240" w:lineRule="auto"/>
        <w:ind w:left="0" w:firstLine="708"/>
        <w:jc w:val="both"/>
        <w:rPr>
          <w:rFonts w:eastAsia="Times New Roman" w:cs="Times New Roman"/>
          <w:szCs w:val="28"/>
        </w:rPr>
      </w:pPr>
      <w:r w:rsidRPr="00B80355">
        <w:rPr>
          <w:rFonts w:eastAsia="Times New Roman" w:cs="Times New Roman"/>
          <w:i/>
          <w:szCs w:val="28"/>
        </w:rPr>
        <w:lastRenderedPageBreak/>
        <w:t xml:space="preserve">BO-3 </w:t>
      </w:r>
      <w:r w:rsidRPr="00B80355">
        <w:rPr>
          <w:rFonts w:eastAsia="Times New Roman" w:cs="Times New Roman"/>
          <w:szCs w:val="28"/>
        </w:rPr>
        <w:t>–</w:t>
      </w:r>
      <w:r w:rsidRPr="00B80355">
        <w:rPr>
          <w:rFonts w:eastAsia="Times New Roman" w:cs="Times New Roman"/>
        </w:rPr>
        <w:t xml:space="preserve"> </w:t>
      </w:r>
      <w:r w:rsidRPr="00B80355">
        <w:rPr>
          <w:rFonts w:eastAsia="Times New Roman" w:cs="Times New Roman"/>
          <w:szCs w:val="28"/>
        </w:rPr>
        <w:t>Увеличение дохода магазина на 15% за счет детального анализа покупательского поведения и выявления популярных товаров.</w:t>
      </w:r>
    </w:p>
    <w:p w14:paraId="5208EF37" w14:textId="072BD351" w:rsidR="00B80355" w:rsidRPr="00E64FC8" w:rsidRDefault="00B80355" w:rsidP="007A25D6">
      <w:pPr>
        <w:widowControl w:val="0"/>
        <w:numPr>
          <w:ilvl w:val="0"/>
          <w:numId w:val="21"/>
        </w:numPr>
        <w:tabs>
          <w:tab w:val="left" w:pos="1125"/>
        </w:tabs>
        <w:autoSpaceDE w:val="0"/>
        <w:autoSpaceDN w:val="0"/>
        <w:spacing w:after="0" w:line="240" w:lineRule="auto"/>
        <w:ind w:left="0" w:firstLine="708"/>
        <w:jc w:val="both"/>
        <w:rPr>
          <w:rFonts w:eastAsia="Times New Roman" w:cs="Times New Roman"/>
          <w:szCs w:val="28"/>
        </w:rPr>
      </w:pPr>
      <w:r w:rsidRPr="00B80355">
        <w:rPr>
          <w:rFonts w:eastAsia="Times New Roman" w:cs="Times New Roman"/>
          <w:i/>
          <w:szCs w:val="28"/>
        </w:rPr>
        <w:t xml:space="preserve">BO-4 </w:t>
      </w:r>
      <w:r w:rsidRPr="00B80355">
        <w:rPr>
          <w:rFonts w:eastAsia="Times New Roman" w:cs="Times New Roman"/>
          <w:szCs w:val="28"/>
        </w:rPr>
        <w:t>–</w:t>
      </w:r>
      <w:r w:rsidRPr="00B80355">
        <w:rPr>
          <w:rFonts w:eastAsia="Times New Roman" w:cs="Times New Roman"/>
        </w:rPr>
        <w:t xml:space="preserve"> </w:t>
      </w:r>
      <w:r w:rsidRPr="00B80355">
        <w:rPr>
          <w:rFonts w:eastAsia="Times New Roman" w:cs="Times New Roman"/>
          <w:szCs w:val="28"/>
        </w:rPr>
        <w:t>Снижение уровня нереализованных остатков товаров на 20% благодаря оперативному контролю запасов и прогнозированию потребностей покупателей.</w:t>
      </w:r>
    </w:p>
    <w:p w14:paraId="66B1DF77" w14:textId="77777777" w:rsidR="00B80355" w:rsidRPr="00B80355" w:rsidRDefault="00B80355" w:rsidP="00DE15C5">
      <w:pPr>
        <w:tabs>
          <w:tab w:val="left" w:pos="709"/>
        </w:tabs>
        <w:spacing w:after="0" w:line="240" w:lineRule="auto"/>
        <w:jc w:val="both"/>
        <w:rPr>
          <w:rFonts w:eastAsia="Arial" w:cs="Times New Roman"/>
          <w:szCs w:val="28"/>
        </w:rPr>
      </w:pPr>
      <w:r w:rsidRPr="00B80355">
        <w:rPr>
          <w:rFonts w:eastAsia="Arial" w:cs="Times New Roman"/>
          <w:szCs w:val="28"/>
          <w:lang w:val="ru"/>
        </w:rPr>
        <w:tab/>
      </w:r>
      <w:r w:rsidRPr="00B80355">
        <w:rPr>
          <w:rFonts w:eastAsia="Arial" w:cs="Times New Roman"/>
          <w:szCs w:val="28"/>
        </w:rPr>
        <w:t>Критерии успеха:</w:t>
      </w:r>
    </w:p>
    <w:p w14:paraId="2954DC44" w14:textId="1DF89045" w:rsidR="00B80355" w:rsidRPr="00E71367" w:rsidRDefault="00B80355" w:rsidP="007A25D6">
      <w:pPr>
        <w:pStyle w:val="a3"/>
        <w:numPr>
          <w:ilvl w:val="0"/>
          <w:numId w:val="22"/>
        </w:numPr>
        <w:tabs>
          <w:tab w:val="left" w:pos="709"/>
        </w:tabs>
        <w:spacing w:after="0" w:line="240" w:lineRule="auto"/>
        <w:ind w:left="0" w:firstLine="709"/>
        <w:jc w:val="both"/>
        <w:rPr>
          <w:rFonts w:eastAsia="Arial" w:cs="Times New Roman"/>
          <w:szCs w:val="28"/>
        </w:rPr>
      </w:pPr>
      <w:r w:rsidRPr="00E71367">
        <w:rPr>
          <w:rFonts w:eastAsia="Arial" w:cs="Times New Roman"/>
          <w:i/>
          <w:iCs/>
          <w:szCs w:val="28"/>
        </w:rPr>
        <w:t>SM-1</w:t>
      </w:r>
      <w:r w:rsidRPr="00E71367">
        <w:rPr>
          <w:rFonts w:eastAsia="Arial" w:cs="Times New Roman"/>
          <w:szCs w:val="28"/>
        </w:rPr>
        <w:t xml:space="preserve"> – Увеличение точности прогноза спроса и оптимизации запасов минимум на 25% в течение первого года эксплуатации системы.</w:t>
      </w:r>
    </w:p>
    <w:p w14:paraId="0A494618" w14:textId="65F5D5C2" w:rsidR="00B80355" w:rsidRPr="00E71367" w:rsidRDefault="00B80355" w:rsidP="007A25D6">
      <w:pPr>
        <w:pStyle w:val="a3"/>
        <w:numPr>
          <w:ilvl w:val="0"/>
          <w:numId w:val="22"/>
        </w:numPr>
        <w:tabs>
          <w:tab w:val="left" w:pos="709"/>
        </w:tabs>
        <w:spacing w:after="0" w:line="240" w:lineRule="auto"/>
        <w:ind w:left="0" w:firstLine="709"/>
        <w:jc w:val="both"/>
        <w:rPr>
          <w:rFonts w:eastAsia="Arial" w:cs="Times New Roman"/>
          <w:szCs w:val="28"/>
        </w:rPr>
      </w:pPr>
      <w:r w:rsidRPr="00E71367">
        <w:rPr>
          <w:rFonts w:eastAsia="Arial" w:cs="Times New Roman"/>
          <w:i/>
          <w:iCs/>
          <w:szCs w:val="28"/>
        </w:rPr>
        <w:t>SM-2</w:t>
      </w:r>
      <w:r w:rsidRPr="00E71367">
        <w:rPr>
          <w:rFonts w:eastAsia="Arial" w:cs="Times New Roman"/>
          <w:szCs w:val="28"/>
        </w:rPr>
        <w:t xml:space="preserve"> – Сокращение времени на обработку заказов и продаж минимум на 30% за счет автоматизации учета и отчетности.</w:t>
      </w:r>
    </w:p>
    <w:p w14:paraId="57D20C1E" w14:textId="47C661C4" w:rsidR="00B80355" w:rsidRPr="00E71367" w:rsidRDefault="00B80355" w:rsidP="007A25D6">
      <w:pPr>
        <w:pStyle w:val="a3"/>
        <w:numPr>
          <w:ilvl w:val="0"/>
          <w:numId w:val="22"/>
        </w:numPr>
        <w:tabs>
          <w:tab w:val="left" w:pos="709"/>
        </w:tabs>
        <w:spacing w:after="0" w:line="240" w:lineRule="auto"/>
        <w:ind w:left="0" w:firstLine="709"/>
        <w:jc w:val="both"/>
        <w:rPr>
          <w:rFonts w:eastAsia="Arial" w:cs="Times New Roman"/>
          <w:szCs w:val="28"/>
        </w:rPr>
      </w:pPr>
      <w:r w:rsidRPr="00E71367">
        <w:rPr>
          <w:rFonts w:eastAsia="Arial" w:cs="Times New Roman"/>
          <w:i/>
          <w:iCs/>
          <w:szCs w:val="28"/>
        </w:rPr>
        <w:t>SM-3</w:t>
      </w:r>
      <w:r w:rsidRPr="00E71367">
        <w:rPr>
          <w:rFonts w:eastAsia="Arial" w:cs="Times New Roman"/>
          <w:szCs w:val="28"/>
        </w:rPr>
        <w:t xml:space="preserve"> – Повышение коэффициента удовлетворенности клиентов не менее чем на 20% благодаря улучшенной аналитике заказов и персонализированным предложениям.</w:t>
      </w:r>
    </w:p>
    <w:p w14:paraId="2EE2ED25" w14:textId="57D5F995" w:rsidR="00E71367" w:rsidRDefault="00B80355" w:rsidP="007A25D6">
      <w:pPr>
        <w:pStyle w:val="a3"/>
        <w:numPr>
          <w:ilvl w:val="0"/>
          <w:numId w:val="22"/>
        </w:numPr>
        <w:tabs>
          <w:tab w:val="left" w:pos="709"/>
        </w:tabs>
        <w:spacing w:after="0" w:line="240" w:lineRule="auto"/>
        <w:ind w:left="0" w:firstLine="709"/>
        <w:jc w:val="both"/>
        <w:rPr>
          <w:rFonts w:eastAsia="Arial" w:cs="Times New Roman"/>
          <w:szCs w:val="28"/>
        </w:rPr>
      </w:pPr>
      <w:r w:rsidRPr="00E71367">
        <w:rPr>
          <w:rFonts w:eastAsia="Arial" w:cs="Times New Roman"/>
          <w:i/>
          <w:iCs/>
          <w:szCs w:val="28"/>
        </w:rPr>
        <w:t>SM-4</w:t>
      </w:r>
      <w:r w:rsidRPr="00E71367">
        <w:rPr>
          <w:rFonts w:eastAsia="Arial" w:cs="Times New Roman"/>
          <w:szCs w:val="28"/>
        </w:rPr>
        <w:t xml:space="preserve"> – </w:t>
      </w:r>
      <w:r w:rsidR="00E71367" w:rsidRPr="00E71367">
        <w:rPr>
          <w:rFonts w:eastAsia="Arial" w:cs="Times New Roman"/>
          <w:szCs w:val="28"/>
        </w:rPr>
        <w:t>Достижение уровня автоматической фиксации и обработки заказов не менее 90%, исключая человеческий фактор в учете продаж.</w:t>
      </w:r>
    </w:p>
    <w:p w14:paraId="53E03EF9" w14:textId="4D6D7182" w:rsidR="00E71367" w:rsidRPr="00E71367" w:rsidRDefault="00E71367" w:rsidP="007A25D6">
      <w:pPr>
        <w:pStyle w:val="a3"/>
        <w:numPr>
          <w:ilvl w:val="0"/>
          <w:numId w:val="22"/>
        </w:numPr>
        <w:tabs>
          <w:tab w:val="left" w:pos="709"/>
        </w:tabs>
        <w:spacing w:after="0" w:line="240" w:lineRule="auto"/>
        <w:ind w:left="0" w:firstLine="709"/>
        <w:jc w:val="both"/>
        <w:rPr>
          <w:rFonts w:eastAsia="Arial" w:cs="Times New Roman"/>
          <w:szCs w:val="28"/>
        </w:rPr>
      </w:pPr>
      <w:r w:rsidRPr="00E71367">
        <w:rPr>
          <w:rFonts w:eastAsia="Arial" w:cs="Times New Roman"/>
          <w:i/>
          <w:iCs/>
          <w:szCs w:val="28"/>
        </w:rPr>
        <w:t>SM-4</w:t>
      </w:r>
      <w:r w:rsidRPr="00E71367">
        <w:rPr>
          <w:rFonts w:cs="Times New Roman"/>
          <w:szCs w:val="28"/>
        </w:rPr>
        <w:t>– Увеличение скорости формирования аналитических отчетов до 1 минуты на крупные объемы данных, что ускорит принятие управленческих решений.</w:t>
      </w:r>
    </w:p>
    <w:p w14:paraId="7A241305" w14:textId="106FDFA1" w:rsidR="00B80355" w:rsidRPr="00B80355" w:rsidRDefault="00B80355" w:rsidP="00DE15C5">
      <w:pPr>
        <w:tabs>
          <w:tab w:val="left" w:pos="709"/>
        </w:tabs>
        <w:spacing w:after="0" w:line="240" w:lineRule="auto"/>
        <w:jc w:val="both"/>
        <w:rPr>
          <w:rFonts w:eastAsia="Arial" w:cs="Times New Roman"/>
          <w:szCs w:val="28"/>
        </w:rPr>
      </w:pPr>
      <w:r w:rsidRPr="00B80355">
        <w:rPr>
          <w:rFonts w:eastAsia="Arial" w:cs="Times New Roman"/>
          <w:szCs w:val="28"/>
        </w:rPr>
        <w:tab/>
        <w:t>Бизнес-риски:</w:t>
      </w:r>
    </w:p>
    <w:p w14:paraId="05EEE4F2" w14:textId="77777777" w:rsidR="00E71367" w:rsidRPr="00E71367" w:rsidRDefault="00B80355" w:rsidP="00DE15C5">
      <w:pPr>
        <w:tabs>
          <w:tab w:val="left" w:pos="709"/>
        </w:tabs>
        <w:spacing w:after="0" w:line="240" w:lineRule="auto"/>
        <w:jc w:val="both"/>
        <w:rPr>
          <w:rFonts w:eastAsia="Arial" w:cs="Times New Roman"/>
          <w:szCs w:val="28"/>
        </w:rPr>
      </w:pPr>
      <w:r w:rsidRPr="00B80355">
        <w:rPr>
          <w:rFonts w:eastAsia="Arial" w:cs="Times New Roman"/>
          <w:szCs w:val="28"/>
        </w:rPr>
        <w:tab/>
        <w:t>1 </w:t>
      </w:r>
      <w:r w:rsidRPr="00B80355">
        <w:rPr>
          <w:rFonts w:eastAsia="Arial" w:cs="Times New Roman"/>
          <w:i/>
          <w:iCs/>
          <w:szCs w:val="28"/>
        </w:rPr>
        <w:t>RI-1</w:t>
      </w:r>
      <w:r w:rsidRPr="00B80355">
        <w:rPr>
          <w:rFonts w:eastAsia="Arial" w:cs="Times New Roman"/>
          <w:szCs w:val="28"/>
        </w:rPr>
        <w:t xml:space="preserve"> – </w:t>
      </w:r>
      <w:r w:rsidR="00E71367" w:rsidRPr="00E71367">
        <w:rPr>
          <w:rFonts w:eastAsia="Arial" w:cs="Times New Roman"/>
          <w:bCs/>
          <w:szCs w:val="28"/>
        </w:rPr>
        <w:t>Риск некорректного анализа данных.</w:t>
      </w:r>
      <w:r w:rsidR="00E71367" w:rsidRPr="00E71367">
        <w:rPr>
          <w:rFonts w:eastAsia="Arial" w:cs="Times New Roman"/>
          <w:szCs w:val="28"/>
        </w:rPr>
        <w:t xml:space="preserve"> Ошибки в алгоритмах обработки продаж и заказов могут привести к неверным прогнозам спроса, что может негативно повлиять на запасы и объемы закупок. Требуется тщательная настройка системы и тестирование алгоритмов.</w:t>
      </w:r>
      <w:r w:rsidRPr="00B80355">
        <w:rPr>
          <w:rFonts w:eastAsia="Arial" w:cs="Times New Roman"/>
          <w:szCs w:val="28"/>
        </w:rPr>
        <w:tab/>
      </w:r>
    </w:p>
    <w:p w14:paraId="6D2971B1" w14:textId="77777777" w:rsidR="00E71367" w:rsidRPr="00E71367" w:rsidRDefault="00E71367" w:rsidP="00DE15C5">
      <w:pPr>
        <w:tabs>
          <w:tab w:val="left" w:pos="709"/>
        </w:tabs>
        <w:spacing w:after="0" w:line="240" w:lineRule="auto"/>
        <w:jc w:val="both"/>
        <w:rPr>
          <w:rFonts w:eastAsia="Arial" w:cs="Times New Roman"/>
          <w:szCs w:val="28"/>
        </w:rPr>
      </w:pPr>
      <w:r w:rsidRPr="00E71367">
        <w:rPr>
          <w:rFonts w:eastAsia="Arial" w:cs="Times New Roman"/>
          <w:szCs w:val="28"/>
        </w:rPr>
        <w:tab/>
      </w:r>
      <w:r w:rsidR="00B80355" w:rsidRPr="00B80355">
        <w:rPr>
          <w:rFonts w:eastAsia="Arial" w:cs="Times New Roman"/>
          <w:szCs w:val="28"/>
        </w:rPr>
        <w:t>2 </w:t>
      </w:r>
      <w:r w:rsidR="00B80355" w:rsidRPr="00B80355">
        <w:rPr>
          <w:rFonts w:eastAsia="Arial" w:cs="Times New Roman"/>
          <w:i/>
          <w:iCs/>
          <w:szCs w:val="28"/>
        </w:rPr>
        <w:t>RI-2</w:t>
      </w:r>
      <w:r w:rsidR="00B80355" w:rsidRPr="00B80355">
        <w:rPr>
          <w:rFonts w:eastAsia="Arial" w:cs="Times New Roman"/>
          <w:szCs w:val="28"/>
        </w:rPr>
        <w:t xml:space="preserve"> – </w:t>
      </w:r>
      <w:r w:rsidRPr="00E71367">
        <w:rPr>
          <w:rFonts w:eastAsia="Arial" w:cs="Times New Roman"/>
          <w:bCs/>
          <w:szCs w:val="28"/>
        </w:rPr>
        <w:t>Риск отказа пользователей от внедрения.</w:t>
      </w:r>
      <w:r w:rsidRPr="00E71367">
        <w:rPr>
          <w:rFonts w:eastAsia="Arial" w:cs="Times New Roman"/>
          <w:szCs w:val="28"/>
        </w:rPr>
        <w:t xml:space="preserve"> Сотрудники магазина могут сопротивляться использованию новой системы из-за необходимости обучения и изменения привычных процессов. Для снижения риска требуется интуитивный интерфейс и обучение персонала.</w:t>
      </w:r>
    </w:p>
    <w:p w14:paraId="0877F9D3" w14:textId="77777777" w:rsidR="00E71367" w:rsidRPr="00E71367" w:rsidRDefault="00B80355" w:rsidP="00DE15C5">
      <w:pPr>
        <w:tabs>
          <w:tab w:val="left" w:pos="709"/>
        </w:tabs>
        <w:spacing w:after="0" w:line="240" w:lineRule="auto"/>
        <w:jc w:val="both"/>
        <w:rPr>
          <w:rFonts w:eastAsia="Arial" w:cs="Times New Roman"/>
          <w:szCs w:val="28"/>
        </w:rPr>
      </w:pPr>
      <w:r w:rsidRPr="00B80355">
        <w:rPr>
          <w:rFonts w:eastAsia="Arial" w:cs="Times New Roman"/>
          <w:szCs w:val="28"/>
        </w:rPr>
        <w:tab/>
        <w:t>3 </w:t>
      </w:r>
      <w:r w:rsidRPr="00B80355">
        <w:rPr>
          <w:rFonts w:eastAsia="Arial" w:cs="Times New Roman"/>
          <w:i/>
          <w:iCs/>
          <w:szCs w:val="28"/>
        </w:rPr>
        <w:t>RI-3</w:t>
      </w:r>
      <w:r w:rsidRPr="00B80355">
        <w:rPr>
          <w:rFonts w:eastAsia="Arial" w:cs="Times New Roman"/>
          <w:szCs w:val="28"/>
        </w:rPr>
        <w:t xml:space="preserve"> – </w:t>
      </w:r>
      <w:r w:rsidR="00E71367" w:rsidRPr="00E71367">
        <w:rPr>
          <w:rFonts w:eastAsia="Arial" w:cs="Times New Roman"/>
          <w:bCs/>
          <w:szCs w:val="28"/>
        </w:rPr>
        <w:t>Риск технических сбоев.</w:t>
      </w:r>
      <w:r w:rsidR="00E71367" w:rsidRPr="00E71367">
        <w:rPr>
          <w:rFonts w:eastAsia="Arial" w:cs="Times New Roman"/>
          <w:szCs w:val="28"/>
        </w:rPr>
        <w:t xml:space="preserve"> Возможны сбои в работе ПО, потеря данных или ошибки при интеграции с другими учетными системами. Для минимизации риска необходимо внедрение системы резервного копирования и регулярное тестирование.</w:t>
      </w:r>
    </w:p>
    <w:p w14:paraId="25E1CE83" w14:textId="77777777" w:rsidR="00E71367" w:rsidRPr="00E71367" w:rsidRDefault="00B80355" w:rsidP="00DE15C5">
      <w:pPr>
        <w:tabs>
          <w:tab w:val="left" w:pos="709"/>
        </w:tabs>
        <w:spacing w:after="0" w:line="240" w:lineRule="auto"/>
        <w:jc w:val="both"/>
        <w:rPr>
          <w:rFonts w:eastAsia="Arial" w:cs="Times New Roman"/>
          <w:szCs w:val="28"/>
        </w:rPr>
      </w:pPr>
      <w:r w:rsidRPr="00B80355">
        <w:rPr>
          <w:rFonts w:eastAsia="Arial" w:cs="Times New Roman"/>
          <w:szCs w:val="28"/>
        </w:rPr>
        <w:tab/>
        <w:t>4 </w:t>
      </w:r>
      <w:r w:rsidRPr="00B80355">
        <w:rPr>
          <w:rFonts w:eastAsia="Arial" w:cs="Times New Roman"/>
          <w:i/>
          <w:iCs/>
          <w:szCs w:val="28"/>
        </w:rPr>
        <w:t>RI-4</w:t>
      </w:r>
      <w:r w:rsidRPr="00B80355">
        <w:rPr>
          <w:rFonts w:eastAsia="Arial" w:cs="Times New Roman"/>
          <w:szCs w:val="28"/>
        </w:rPr>
        <w:t xml:space="preserve"> – </w:t>
      </w:r>
      <w:r w:rsidR="00E71367" w:rsidRPr="00E71367">
        <w:rPr>
          <w:rFonts w:eastAsia="Arial" w:cs="Times New Roman"/>
          <w:bCs/>
          <w:szCs w:val="28"/>
        </w:rPr>
        <w:t>Риск утечки данных.</w:t>
      </w:r>
      <w:r w:rsidR="00E71367" w:rsidRPr="00E71367">
        <w:rPr>
          <w:rFonts w:eastAsia="Arial" w:cs="Times New Roman"/>
          <w:szCs w:val="28"/>
        </w:rPr>
        <w:t xml:space="preserve"> Несанкционированный доступ к аналитике продаж и клиентской базе может привести к потере конкурентных преимуществ и юридическим последствиям. Требуется защита данных путем шифрования и разграничения уровней доступа.</w:t>
      </w:r>
    </w:p>
    <w:p w14:paraId="35673D07" w14:textId="77777777" w:rsidR="00E71367" w:rsidRPr="00E71367" w:rsidRDefault="00B80355" w:rsidP="00DE15C5">
      <w:pPr>
        <w:tabs>
          <w:tab w:val="left" w:pos="709"/>
        </w:tabs>
        <w:spacing w:after="0" w:line="240" w:lineRule="auto"/>
        <w:jc w:val="both"/>
        <w:rPr>
          <w:rFonts w:eastAsia="Arial" w:cs="Times New Roman"/>
          <w:szCs w:val="28"/>
        </w:rPr>
      </w:pPr>
      <w:r w:rsidRPr="00B80355">
        <w:rPr>
          <w:rFonts w:eastAsia="Arial" w:cs="Times New Roman"/>
          <w:szCs w:val="28"/>
        </w:rPr>
        <w:tab/>
        <w:t>5 </w:t>
      </w:r>
      <w:r w:rsidRPr="00B80355">
        <w:rPr>
          <w:rFonts w:eastAsia="Arial" w:cs="Times New Roman"/>
          <w:i/>
          <w:iCs/>
          <w:szCs w:val="28"/>
        </w:rPr>
        <w:t>RI-5</w:t>
      </w:r>
      <w:r w:rsidRPr="00B80355">
        <w:rPr>
          <w:rFonts w:eastAsia="Arial" w:cs="Times New Roman"/>
          <w:szCs w:val="28"/>
        </w:rPr>
        <w:t xml:space="preserve"> – </w:t>
      </w:r>
      <w:r w:rsidR="00E71367" w:rsidRPr="00E71367">
        <w:rPr>
          <w:rFonts w:eastAsia="Arial" w:cs="Times New Roman"/>
          <w:bCs/>
          <w:szCs w:val="28"/>
        </w:rPr>
        <w:t>Риск неконкурентоспособности.</w:t>
      </w:r>
      <w:r w:rsidR="00E71367" w:rsidRPr="00E71367">
        <w:rPr>
          <w:rFonts w:eastAsia="Arial" w:cs="Times New Roman"/>
          <w:szCs w:val="28"/>
        </w:rPr>
        <w:t xml:space="preserve"> Конкуренты могут предложить более функциональные или доступные решения, что снизит привлекательность программного средства. Для минимизации риска требуется постоянное развитие продукта и добавление новых функций.</w:t>
      </w:r>
    </w:p>
    <w:p w14:paraId="409149E1" w14:textId="776DE024" w:rsidR="00B80355" w:rsidRPr="00B80355" w:rsidRDefault="00E71367" w:rsidP="00DE15C5">
      <w:pPr>
        <w:tabs>
          <w:tab w:val="left" w:pos="709"/>
        </w:tabs>
        <w:spacing w:after="0" w:line="240" w:lineRule="auto"/>
        <w:jc w:val="both"/>
        <w:rPr>
          <w:rFonts w:eastAsia="Arial" w:cs="Times New Roman"/>
          <w:szCs w:val="28"/>
          <w:lang w:val="ru"/>
        </w:rPr>
      </w:pPr>
      <w:r w:rsidRPr="00E71367">
        <w:rPr>
          <w:rFonts w:eastAsia="Arial" w:cs="Times New Roman"/>
          <w:szCs w:val="28"/>
        </w:rPr>
        <w:tab/>
      </w:r>
      <w:r w:rsidR="00B80355" w:rsidRPr="00B80355">
        <w:rPr>
          <w:rFonts w:eastAsia="Arial" w:cs="Times New Roman"/>
          <w:szCs w:val="28"/>
          <w:lang w:val="ru"/>
        </w:rPr>
        <w:t>Функциональные требования – это заявления о том, как должна вести себя система. Они определяют, что система должна делать, чтобы удовлетворить потребности или ожидания пользователя. Функциональные требования можно рассматривать как функции, которые обнаруживает пользователь.</w:t>
      </w:r>
    </w:p>
    <w:p w14:paraId="20CC099E" w14:textId="77777777" w:rsidR="00B80355" w:rsidRPr="00B80355" w:rsidRDefault="00B80355" w:rsidP="00DE15C5">
      <w:pPr>
        <w:spacing w:after="0" w:line="240" w:lineRule="auto"/>
        <w:ind w:firstLine="720"/>
        <w:jc w:val="both"/>
        <w:rPr>
          <w:rFonts w:eastAsia="Arial" w:cs="Times New Roman"/>
          <w:szCs w:val="28"/>
          <w:lang w:val="ru"/>
        </w:rPr>
      </w:pPr>
      <w:r w:rsidRPr="00B80355">
        <w:rPr>
          <w:rFonts w:eastAsia="Arial" w:cs="Times New Roman"/>
          <w:szCs w:val="28"/>
          <w:lang w:val="ru"/>
        </w:rPr>
        <w:lastRenderedPageBreak/>
        <w:t>Диаграмма вариантов использования (</w:t>
      </w:r>
      <w:r w:rsidRPr="00B80355">
        <w:rPr>
          <w:rFonts w:eastAsia="Arial" w:cs="Times New Roman"/>
          <w:i/>
          <w:iCs/>
          <w:szCs w:val="28"/>
          <w:lang w:val="ru"/>
        </w:rPr>
        <w:t>Use Case Diagram</w:t>
      </w:r>
      <w:r w:rsidRPr="00B80355">
        <w:rPr>
          <w:rFonts w:eastAsia="Arial" w:cs="Times New Roman"/>
          <w:szCs w:val="28"/>
          <w:lang w:val="ru"/>
        </w:rPr>
        <w:t>) является одним из наиболее популярных инструментов в разработке программного обеспечения для моделирования функциональных требований и поведения системы из точки зрения конечных пользователей.</w:t>
      </w:r>
    </w:p>
    <w:p w14:paraId="46F00FE3" w14:textId="56059C08" w:rsidR="00E71367" w:rsidRDefault="00B80355" w:rsidP="00DE15C5">
      <w:pPr>
        <w:spacing w:after="0" w:line="240" w:lineRule="auto"/>
        <w:ind w:firstLine="720"/>
        <w:jc w:val="both"/>
        <w:rPr>
          <w:rFonts w:eastAsia="Arial" w:cs="Times New Roman"/>
          <w:szCs w:val="28"/>
          <w:lang w:val="ru"/>
        </w:rPr>
      </w:pPr>
      <w:r w:rsidRPr="00B80355">
        <w:rPr>
          <w:rFonts w:eastAsia="Arial" w:cs="Times New Roman"/>
          <w:szCs w:val="28"/>
          <w:lang w:val="ru"/>
        </w:rPr>
        <w:t>Спецификация функциональных требований представлена диаграммой «</w:t>
      </w:r>
      <w:r w:rsidRPr="00B80355">
        <w:rPr>
          <w:rFonts w:eastAsia="Arial" w:cs="Times New Roman"/>
          <w:i/>
          <w:iCs/>
          <w:szCs w:val="28"/>
          <w:lang w:val="ru"/>
        </w:rPr>
        <w:t>Use Case</w:t>
      </w:r>
      <w:r w:rsidRPr="00B80355">
        <w:rPr>
          <w:rFonts w:eastAsia="Arial" w:cs="Times New Roman"/>
          <w:szCs w:val="28"/>
          <w:lang w:val="ru"/>
        </w:rPr>
        <w:t xml:space="preserve">», представленной на рисунке </w:t>
      </w:r>
      <w:r w:rsidR="00ED0FE3">
        <w:rPr>
          <w:rFonts w:eastAsia="Arial" w:cs="Times New Roman"/>
          <w:szCs w:val="28"/>
        </w:rPr>
        <w:t>2</w:t>
      </w:r>
      <w:r w:rsidRPr="00B80355">
        <w:rPr>
          <w:rFonts w:eastAsia="Arial" w:cs="Times New Roman"/>
          <w:szCs w:val="28"/>
          <w:lang w:val="ru"/>
        </w:rPr>
        <w:t>.</w:t>
      </w:r>
      <w:r w:rsidR="000E6F70">
        <w:rPr>
          <w:rFonts w:eastAsia="Arial" w:cs="Times New Roman"/>
          <w:szCs w:val="28"/>
        </w:rPr>
        <w:t>7</w:t>
      </w:r>
      <w:r w:rsidRPr="00B80355">
        <w:rPr>
          <w:rFonts w:eastAsia="Arial" w:cs="Times New Roman"/>
          <w:szCs w:val="28"/>
          <w:lang w:val="ru"/>
        </w:rPr>
        <w:t>.</w:t>
      </w:r>
    </w:p>
    <w:p w14:paraId="72072BEA" w14:textId="77777777" w:rsidR="00E71367" w:rsidRDefault="00E71367" w:rsidP="00DE15C5">
      <w:pPr>
        <w:spacing w:after="0" w:line="240" w:lineRule="auto"/>
        <w:ind w:firstLine="720"/>
        <w:jc w:val="both"/>
        <w:rPr>
          <w:rFonts w:eastAsia="Arial" w:cs="Times New Roman"/>
          <w:szCs w:val="28"/>
          <w:lang w:val="ru"/>
        </w:rPr>
      </w:pPr>
    </w:p>
    <w:p w14:paraId="4B66C50D" w14:textId="21837BEE" w:rsidR="00B80355" w:rsidRDefault="00504B06" w:rsidP="00DE15C5">
      <w:pPr>
        <w:spacing w:after="0" w:line="240" w:lineRule="auto"/>
        <w:jc w:val="center"/>
        <w:rPr>
          <w:rFonts w:eastAsia="Times New Roman" w:cs="Times New Roman"/>
          <w:szCs w:val="28"/>
        </w:rPr>
      </w:pPr>
      <w:r>
        <w:rPr>
          <w:rFonts w:eastAsia="Times New Roman" w:cs="Times New Roman"/>
          <w:noProof/>
          <w:szCs w:val="28"/>
          <w:lang w:val="en-US"/>
        </w:rPr>
        <w:drawing>
          <wp:inline distT="0" distB="0" distL="0" distR="0" wp14:anchorId="4C362A62" wp14:editId="1615A59E">
            <wp:extent cx="5995284" cy="2783273"/>
            <wp:effectExtent l="0" t="0" r="571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Case.drawio.png"/>
                    <pic:cNvPicPr/>
                  </pic:nvPicPr>
                  <pic:blipFill>
                    <a:blip r:embed="rId11">
                      <a:extLst>
                        <a:ext uri="{28A0092B-C50C-407E-A947-70E740481C1C}">
                          <a14:useLocalDpi xmlns:a14="http://schemas.microsoft.com/office/drawing/2010/main" val="0"/>
                        </a:ext>
                      </a:extLst>
                    </a:blip>
                    <a:stretch>
                      <a:fillRect/>
                    </a:stretch>
                  </pic:blipFill>
                  <pic:spPr>
                    <a:xfrm>
                      <a:off x="0" y="0"/>
                      <a:ext cx="6013973" cy="2791949"/>
                    </a:xfrm>
                    <a:prstGeom prst="rect">
                      <a:avLst/>
                    </a:prstGeom>
                  </pic:spPr>
                </pic:pic>
              </a:graphicData>
            </a:graphic>
          </wp:inline>
        </w:drawing>
      </w:r>
    </w:p>
    <w:p w14:paraId="6D5B13E6" w14:textId="77777777" w:rsidR="00E71367" w:rsidRDefault="00E71367" w:rsidP="00DE15C5">
      <w:pPr>
        <w:spacing w:after="0" w:line="240" w:lineRule="auto"/>
        <w:jc w:val="center"/>
        <w:rPr>
          <w:rFonts w:eastAsia="Times New Roman" w:cs="Times New Roman"/>
          <w:szCs w:val="28"/>
        </w:rPr>
      </w:pPr>
    </w:p>
    <w:p w14:paraId="5BBA18F4" w14:textId="5A3A49A0" w:rsidR="00E71367" w:rsidRPr="00D3551C" w:rsidRDefault="00E71367" w:rsidP="00DE15C5">
      <w:pPr>
        <w:spacing w:line="240" w:lineRule="auto"/>
        <w:jc w:val="center"/>
        <w:rPr>
          <w:rFonts w:cs="Times New Roman"/>
          <w:szCs w:val="28"/>
        </w:rPr>
      </w:pPr>
      <w:r w:rsidRPr="00D3551C">
        <w:rPr>
          <w:rFonts w:cs="Times New Roman"/>
          <w:szCs w:val="28"/>
        </w:rPr>
        <w:t xml:space="preserve">Рисунок </w:t>
      </w:r>
      <w:r w:rsidR="00ED0FE3">
        <w:rPr>
          <w:rFonts w:cs="Times New Roman"/>
          <w:szCs w:val="28"/>
        </w:rPr>
        <w:t>2</w:t>
      </w:r>
      <w:r w:rsidRPr="00D3551C">
        <w:rPr>
          <w:rFonts w:cs="Times New Roman"/>
          <w:szCs w:val="28"/>
        </w:rPr>
        <w:t>.</w:t>
      </w:r>
      <w:r w:rsidR="000E6F70">
        <w:rPr>
          <w:rFonts w:cs="Times New Roman"/>
          <w:szCs w:val="28"/>
        </w:rPr>
        <w:t>7</w:t>
      </w:r>
      <w:r w:rsidRPr="00D3551C">
        <w:rPr>
          <w:rFonts w:cs="Times New Roman"/>
          <w:szCs w:val="28"/>
        </w:rPr>
        <w:t xml:space="preserve"> – Диаграмма «</w:t>
      </w:r>
      <w:r w:rsidRPr="00D3551C">
        <w:rPr>
          <w:rFonts w:cs="Times New Roman"/>
          <w:i/>
          <w:iCs/>
          <w:szCs w:val="28"/>
          <w:lang w:val="en-US"/>
        </w:rPr>
        <w:t>Use</w:t>
      </w:r>
      <w:r w:rsidRPr="00D3551C">
        <w:rPr>
          <w:rFonts w:cs="Times New Roman"/>
          <w:i/>
          <w:iCs/>
          <w:szCs w:val="28"/>
        </w:rPr>
        <w:t xml:space="preserve"> </w:t>
      </w:r>
      <w:r w:rsidRPr="00D3551C">
        <w:rPr>
          <w:rFonts w:cs="Times New Roman"/>
          <w:i/>
          <w:iCs/>
          <w:szCs w:val="28"/>
          <w:lang w:val="en-US"/>
        </w:rPr>
        <w:t>Case</w:t>
      </w:r>
      <w:r w:rsidRPr="00D3551C">
        <w:rPr>
          <w:rFonts w:cs="Times New Roman"/>
          <w:szCs w:val="28"/>
        </w:rPr>
        <w:t>»</w:t>
      </w:r>
    </w:p>
    <w:p w14:paraId="0D5C30CB" w14:textId="77777777" w:rsidR="00E71367" w:rsidRPr="00D3551C" w:rsidRDefault="00E71367" w:rsidP="00DE15C5">
      <w:pPr>
        <w:spacing w:after="0" w:line="240" w:lineRule="auto"/>
        <w:jc w:val="both"/>
        <w:rPr>
          <w:rFonts w:cs="Times New Roman"/>
          <w:szCs w:val="28"/>
        </w:rPr>
      </w:pPr>
    </w:p>
    <w:p w14:paraId="24C8A1A8" w14:textId="011BE3D1" w:rsidR="00E71367" w:rsidRPr="00D3551C" w:rsidRDefault="00E71367" w:rsidP="00DE15C5">
      <w:pPr>
        <w:spacing w:line="240" w:lineRule="auto"/>
        <w:ind w:firstLine="720"/>
        <w:jc w:val="both"/>
        <w:rPr>
          <w:rFonts w:cs="Times New Roman"/>
          <w:szCs w:val="28"/>
        </w:rPr>
      </w:pPr>
      <w:r w:rsidRPr="00D3551C">
        <w:rPr>
          <w:rFonts w:cs="Times New Roman"/>
          <w:szCs w:val="28"/>
        </w:rPr>
        <w:t>Описание действую</w:t>
      </w:r>
      <w:r>
        <w:rPr>
          <w:rFonts w:cs="Times New Roman"/>
          <w:szCs w:val="28"/>
        </w:rPr>
        <w:t xml:space="preserve">щих лиц представлено в таблице </w:t>
      </w:r>
      <w:r w:rsidR="00ED0FE3">
        <w:rPr>
          <w:rFonts w:cs="Times New Roman"/>
          <w:szCs w:val="28"/>
        </w:rPr>
        <w:t>2</w:t>
      </w:r>
      <w:r w:rsidR="000E6F70">
        <w:rPr>
          <w:rFonts w:cs="Times New Roman"/>
          <w:szCs w:val="28"/>
        </w:rPr>
        <w:t>.9</w:t>
      </w:r>
      <w:r>
        <w:rPr>
          <w:rFonts w:cs="Times New Roman"/>
          <w:szCs w:val="28"/>
        </w:rPr>
        <w:t>.</w:t>
      </w:r>
    </w:p>
    <w:p w14:paraId="01D3FAEC" w14:textId="36CA1BC0" w:rsidR="00E71367" w:rsidRPr="00E71367" w:rsidRDefault="00ED0FE3" w:rsidP="00DE15C5">
      <w:pPr>
        <w:spacing w:after="0" w:line="240" w:lineRule="auto"/>
        <w:jc w:val="both"/>
        <w:rPr>
          <w:rFonts w:eastAsia="Calibri" w:cs="Times New Roman"/>
          <w:szCs w:val="28"/>
        </w:rPr>
      </w:pPr>
      <w:r>
        <w:rPr>
          <w:rFonts w:eastAsia="Calibri" w:cs="Times New Roman"/>
          <w:szCs w:val="28"/>
        </w:rPr>
        <w:t>Таблица 2</w:t>
      </w:r>
      <w:r w:rsidR="000E6F70">
        <w:rPr>
          <w:rFonts w:eastAsia="Calibri" w:cs="Times New Roman"/>
          <w:szCs w:val="28"/>
        </w:rPr>
        <w:t>.9</w:t>
      </w:r>
      <w:r w:rsidR="00E71367" w:rsidRPr="00E71367">
        <w:rPr>
          <w:rFonts w:eastAsia="Calibri" w:cs="Times New Roman"/>
          <w:szCs w:val="28"/>
        </w:rPr>
        <w:t xml:space="preserve"> – Описание действующих лиц</w:t>
      </w:r>
    </w:p>
    <w:tbl>
      <w:tblPr>
        <w:tblStyle w:val="41"/>
        <w:tblW w:w="0" w:type="auto"/>
        <w:tblLook w:val="04A0" w:firstRow="1" w:lastRow="0" w:firstColumn="1" w:lastColumn="0" w:noHBand="0" w:noVBand="1"/>
      </w:tblPr>
      <w:tblGrid>
        <w:gridCol w:w="2972"/>
        <w:gridCol w:w="6373"/>
      </w:tblGrid>
      <w:tr w:rsidR="00E71367" w:rsidRPr="00E71367" w14:paraId="551BD4B4" w14:textId="77777777" w:rsidTr="00B75D58">
        <w:tc>
          <w:tcPr>
            <w:tcW w:w="2972" w:type="dxa"/>
          </w:tcPr>
          <w:p w14:paraId="3C4DD486" w14:textId="77777777" w:rsidR="00E71367" w:rsidRPr="00E71367" w:rsidRDefault="00E71367" w:rsidP="00DE15C5">
            <w:pPr>
              <w:ind w:firstLine="22"/>
              <w:jc w:val="center"/>
              <w:rPr>
                <w:rFonts w:eastAsia="Calibri" w:cs="Times New Roman"/>
                <w:szCs w:val="28"/>
              </w:rPr>
            </w:pPr>
            <w:r w:rsidRPr="00E71367">
              <w:rPr>
                <w:rFonts w:eastAsia="Calibri" w:cs="Times New Roman"/>
                <w:szCs w:val="28"/>
              </w:rPr>
              <w:t>Действующее лицо</w:t>
            </w:r>
          </w:p>
        </w:tc>
        <w:tc>
          <w:tcPr>
            <w:tcW w:w="6373" w:type="dxa"/>
          </w:tcPr>
          <w:p w14:paraId="10DEF9A4" w14:textId="77777777" w:rsidR="00E71367" w:rsidRPr="00E71367" w:rsidRDefault="00E71367" w:rsidP="00DE15C5">
            <w:pPr>
              <w:ind w:firstLine="26"/>
              <w:jc w:val="center"/>
              <w:rPr>
                <w:rFonts w:eastAsia="Calibri" w:cs="Times New Roman"/>
                <w:szCs w:val="28"/>
              </w:rPr>
            </w:pPr>
            <w:r w:rsidRPr="00E71367">
              <w:rPr>
                <w:rFonts w:eastAsia="Calibri" w:cs="Times New Roman"/>
                <w:szCs w:val="28"/>
              </w:rPr>
              <w:t>Вариант использования</w:t>
            </w:r>
          </w:p>
        </w:tc>
      </w:tr>
      <w:tr w:rsidR="00E71367" w:rsidRPr="00E71367" w14:paraId="0F3FEA96" w14:textId="77777777" w:rsidTr="00B75D58">
        <w:tc>
          <w:tcPr>
            <w:tcW w:w="2972" w:type="dxa"/>
          </w:tcPr>
          <w:p w14:paraId="27BBEC36" w14:textId="3F3D93A5" w:rsidR="00E71367" w:rsidRPr="00E71367" w:rsidRDefault="00E71367" w:rsidP="00DE15C5">
            <w:pPr>
              <w:ind w:firstLine="22"/>
              <w:jc w:val="both"/>
              <w:rPr>
                <w:rFonts w:eastAsia="Calibri" w:cs="Times New Roman"/>
                <w:szCs w:val="28"/>
              </w:rPr>
            </w:pPr>
            <w:r w:rsidRPr="00E71367">
              <w:rPr>
                <w:rFonts w:eastAsia="Calibri" w:cs="Times New Roman"/>
                <w:szCs w:val="28"/>
              </w:rPr>
              <w:t>Менеджер</w:t>
            </w:r>
          </w:p>
        </w:tc>
        <w:tc>
          <w:tcPr>
            <w:tcW w:w="6373" w:type="dxa"/>
          </w:tcPr>
          <w:p w14:paraId="6F619FE4" w14:textId="7B55756F" w:rsidR="00E71367" w:rsidRPr="00E71367" w:rsidRDefault="00E71367" w:rsidP="00DE15C5">
            <w:pPr>
              <w:ind w:firstLine="26"/>
              <w:jc w:val="both"/>
              <w:rPr>
                <w:rFonts w:eastAsia="Calibri" w:cs="Times New Roman"/>
                <w:szCs w:val="28"/>
              </w:rPr>
            </w:pPr>
            <w:r w:rsidRPr="00E71367">
              <w:rPr>
                <w:rFonts w:eastAsia="Calibri" w:cs="Times New Roman"/>
                <w:i/>
                <w:szCs w:val="28"/>
                <w:lang w:val="en-US"/>
              </w:rPr>
              <w:t>UC</w:t>
            </w:r>
            <w:r w:rsidRPr="00E71367">
              <w:rPr>
                <w:rFonts w:eastAsia="Calibri" w:cs="Times New Roman"/>
                <w:szCs w:val="28"/>
              </w:rPr>
              <w:t>-</w:t>
            </w:r>
            <w:r>
              <w:rPr>
                <w:rFonts w:eastAsia="Calibri" w:cs="Times New Roman"/>
                <w:szCs w:val="28"/>
              </w:rPr>
              <w:t>1</w:t>
            </w:r>
            <w:r w:rsidRPr="00E71367">
              <w:rPr>
                <w:rFonts w:eastAsia="Calibri" w:cs="Times New Roman"/>
                <w:szCs w:val="28"/>
              </w:rPr>
              <w:t xml:space="preserve"> </w:t>
            </w:r>
            <w:r w:rsidR="001605F3">
              <w:rPr>
                <w:rFonts w:eastAsia="Calibri" w:cs="Times New Roman"/>
                <w:szCs w:val="28"/>
              </w:rPr>
              <w:t>Посмотреть</w:t>
            </w:r>
            <w:r w:rsidRPr="00E71367">
              <w:rPr>
                <w:rFonts w:eastAsia="Calibri" w:cs="Times New Roman"/>
                <w:szCs w:val="28"/>
              </w:rPr>
              <w:t xml:space="preserve"> аналитику заказов и продаж</w:t>
            </w:r>
          </w:p>
        </w:tc>
      </w:tr>
      <w:tr w:rsidR="00E71367" w:rsidRPr="00E71367" w14:paraId="7B8B2251" w14:textId="77777777" w:rsidTr="00B75D58">
        <w:tc>
          <w:tcPr>
            <w:tcW w:w="2972" w:type="dxa"/>
          </w:tcPr>
          <w:p w14:paraId="2217409B" w14:textId="1661385B" w:rsidR="00E71367" w:rsidRPr="00E71367" w:rsidRDefault="00E71367" w:rsidP="00DE15C5">
            <w:pPr>
              <w:ind w:firstLine="22"/>
              <w:jc w:val="both"/>
              <w:rPr>
                <w:rFonts w:eastAsia="Calibri" w:cs="Times New Roman"/>
                <w:szCs w:val="28"/>
              </w:rPr>
            </w:pPr>
            <w:r w:rsidRPr="00E71367">
              <w:rPr>
                <w:rFonts w:eastAsia="Calibri" w:cs="Times New Roman"/>
                <w:szCs w:val="28"/>
              </w:rPr>
              <w:t>Менеджер</w:t>
            </w:r>
          </w:p>
        </w:tc>
        <w:tc>
          <w:tcPr>
            <w:tcW w:w="6373" w:type="dxa"/>
          </w:tcPr>
          <w:p w14:paraId="7116320D" w14:textId="51FBA55D" w:rsidR="00E71367" w:rsidRPr="00E71367" w:rsidRDefault="00E71367" w:rsidP="00DE15C5">
            <w:pPr>
              <w:ind w:firstLine="26"/>
              <w:jc w:val="both"/>
              <w:rPr>
                <w:rFonts w:eastAsia="Calibri" w:cs="Times New Roman"/>
                <w:szCs w:val="28"/>
              </w:rPr>
            </w:pPr>
            <w:r w:rsidRPr="00E71367">
              <w:rPr>
                <w:rFonts w:eastAsia="Calibri" w:cs="Times New Roman"/>
                <w:i/>
                <w:szCs w:val="28"/>
                <w:lang w:val="en-US"/>
              </w:rPr>
              <w:t>UC</w:t>
            </w:r>
            <w:r w:rsidRPr="00E71367">
              <w:rPr>
                <w:rFonts w:eastAsia="Calibri" w:cs="Times New Roman"/>
                <w:szCs w:val="28"/>
              </w:rPr>
              <w:t>-</w:t>
            </w:r>
            <w:r>
              <w:rPr>
                <w:rFonts w:eastAsia="Calibri" w:cs="Times New Roman"/>
                <w:szCs w:val="28"/>
              </w:rPr>
              <w:t>2</w:t>
            </w:r>
            <w:r w:rsidRPr="00E71367">
              <w:rPr>
                <w:rFonts w:eastAsia="Calibri" w:cs="Times New Roman"/>
                <w:szCs w:val="28"/>
              </w:rPr>
              <w:t xml:space="preserve"> Сгенерировать </w:t>
            </w:r>
            <w:r w:rsidR="001605F3">
              <w:rPr>
                <w:rFonts w:eastAsia="Calibri" w:cs="Times New Roman"/>
                <w:szCs w:val="28"/>
              </w:rPr>
              <w:t>отчет по продажам</w:t>
            </w:r>
          </w:p>
        </w:tc>
      </w:tr>
      <w:tr w:rsidR="001605F3" w:rsidRPr="00E71367" w14:paraId="6192F776" w14:textId="77777777" w:rsidTr="00B75D58">
        <w:tc>
          <w:tcPr>
            <w:tcW w:w="2972" w:type="dxa"/>
          </w:tcPr>
          <w:p w14:paraId="625317D7" w14:textId="1D0AE2B4" w:rsidR="001605F3" w:rsidRPr="00E71367" w:rsidRDefault="001605F3" w:rsidP="00DE15C5">
            <w:pPr>
              <w:ind w:firstLine="22"/>
              <w:jc w:val="both"/>
              <w:rPr>
                <w:rFonts w:eastAsia="Calibri" w:cs="Times New Roman"/>
                <w:szCs w:val="28"/>
              </w:rPr>
            </w:pPr>
            <w:r w:rsidRPr="00E71367">
              <w:rPr>
                <w:rFonts w:eastAsia="Calibri" w:cs="Times New Roman"/>
                <w:szCs w:val="28"/>
              </w:rPr>
              <w:t>Менеджер</w:t>
            </w:r>
          </w:p>
        </w:tc>
        <w:tc>
          <w:tcPr>
            <w:tcW w:w="6373" w:type="dxa"/>
          </w:tcPr>
          <w:p w14:paraId="28C67C15" w14:textId="4047F2EE" w:rsidR="001605F3" w:rsidRPr="001605F3" w:rsidRDefault="001605F3" w:rsidP="00DE15C5">
            <w:pPr>
              <w:ind w:firstLine="26"/>
              <w:jc w:val="both"/>
              <w:rPr>
                <w:rFonts w:eastAsia="Calibri" w:cs="Times New Roman"/>
                <w:i/>
                <w:szCs w:val="28"/>
              </w:rPr>
            </w:pPr>
            <w:r w:rsidRPr="00E71367">
              <w:rPr>
                <w:rFonts w:eastAsia="Calibri" w:cs="Times New Roman"/>
                <w:i/>
                <w:szCs w:val="28"/>
                <w:lang w:val="en-US"/>
              </w:rPr>
              <w:t>UC</w:t>
            </w:r>
            <w:r w:rsidRPr="00E71367">
              <w:rPr>
                <w:rFonts w:eastAsia="Calibri" w:cs="Times New Roman"/>
                <w:szCs w:val="28"/>
              </w:rPr>
              <w:t>-</w:t>
            </w:r>
            <w:r>
              <w:rPr>
                <w:rFonts w:eastAsia="Calibri" w:cs="Times New Roman"/>
                <w:szCs w:val="28"/>
              </w:rPr>
              <w:t>3</w:t>
            </w:r>
            <w:r w:rsidRPr="00E71367">
              <w:rPr>
                <w:rFonts w:eastAsia="Calibri" w:cs="Times New Roman"/>
                <w:szCs w:val="28"/>
              </w:rPr>
              <w:t xml:space="preserve"> Сгенерировать </w:t>
            </w:r>
            <w:r>
              <w:rPr>
                <w:rFonts w:eastAsia="Calibri" w:cs="Times New Roman"/>
                <w:szCs w:val="28"/>
              </w:rPr>
              <w:t>отчет по заказам</w:t>
            </w:r>
          </w:p>
        </w:tc>
      </w:tr>
      <w:tr w:rsidR="001605F3" w:rsidRPr="00E71367" w14:paraId="30115285" w14:textId="77777777" w:rsidTr="00B75D58">
        <w:tc>
          <w:tcPr>
            <w:tcW w:w="2972" w:type="dxa"/>
          </w:tcPr>
          <w:p w14:paraId="64BD8CEE" w14:textId="58354527" w:rsidR="001605F3" w:rsidRPr="00E71367" w:rsidRDefault="001605F3" w:rsidP="00DE15C5">
            <w:pPr>
              <w:ind w:firstLine="22"/>
              <w:jc w:val="both"/>
              <w:rPr>
                <w:rFonts w:eastAsia="Calibri" w:cs="Times New Roman"/>
                <w:szCs w:val="28"/>
              </w:rPr>
            </w:pPr>
            <w:r w:rsidRPr="00E71367">
              <w:rPr>
                <w:rFonts w:eastAsia="Calibri" w:cs="Times New Roman"/>
                <w:szCs w:val="28"/>
              </w:rPr>
              <w:t>Менеджер</w:t>
            </w:r>
          </w:p>
        </w:tc>
        <w:tc>
          <w:tcPr>
            <w:tcW w:w="6373" w:type="dxa"/>
          </w:tcPr>
          <w:p w14:paraId="56D47820" w14:textId="563F89DA" w:rsidR="001605F3" w:rsidRPr="001605F3" w:rsidRDefault="001605F3" w:rsidP="00DE15C5">
            <w:pPr>
              <w:ind w:firstLine="26"/>
              <w:jc w:val="both"/>
              <w:rPr>
                <w:rFonts w:eastAsia="Calibri" w:cs="Times New Roman"/>
                <w:i/>
                <w:szCs w:val="28"/>
              </w:rPr>
            </w:pPr>
            <w:r w:rsidRPr="00E71367">
              <w:rPr>
                <w:rFonts w:eastAsia="Calibri" w:cs="Times New Roman"/>
                <w:i/>
                <w:szCs w:val="28"/>
                <w:lang w:val="en-US"/>
              </w:rPr>
              <w:t>UC</w:t>
            </w:r>
            <w:r w:rsidRPr="00E71367">
              <w:rPr>
                <w:rFonts w:eastAsia="Calibri" w:cs="Times New Roman"/>
                <w:szCs w:val="28"/>
              </w:rPr>
              <w:t>-</w:t>
            </w:r>
            <w:r>
              <w:rPr>
                <w:rFonts w:eastAsia="Calibri" w:cs="Times New Roman"/>
                <w:szCs w:val="28"/>
              </w:rPr>
              <w:t>4</w:t>
            </w:r>
            <w:r w:rsidRPr="00E71367">
              <w:rPr>
                <w:rFonts w:eastAsia="Calibri" w:cs="Times New Roman"/>
                <w:szCs w:val="28"/>
              </w:rPr>
              <w:t xml:space="preserve"> Сгенерировать </w:t>
            </w:r>
            <w:r>
              <w:rPr>
                <w:rFonts w:eastAsia="Calibri" w:cs="Times New Roman"/>
                <w:szCs w:val="28"/>
              </w:rPr>
              <w:t>отчет ключевых показателей</w:t>
            </w:r>
          </w:p>
        </w:tc>
      </w:tr>
      <w:tr w:rsidR="001605F3" w:rsidRPr="00E71367" w14:paraId="3D94CC97" w14:textId="77777777" w:rsidTr="00B75D58">
        <w:tc>
          <w:tcPr>
            <w:tcW w:w="2972" w:type="dxa"/>
          </w:tcPr>
          <w:p w14:paraId="23B07889" w14:textId="003F837F" w:rsidR="001605F3" w:rsidRPr="00E71367" w:rsidRDefault="001605F3" w:rsidP="00DE15C5">
            <w:pPr>
              <w:ind w:firstLine="22"/>
              <w:jc w:val="both"/>
              <w:rPr>
                <w:rFonts w:eastAsia="Calibri" w:cs="Times New Roman"/>
                <w:szCs w:val="28"/>
              </w:rPr>
            </w:pPr>
            <w:r w:rsidRPr="00E71367">
              <w:rPr>
                <w:rFonts w:eastAsia="Calibri" w:cs="Times New Roman"/>
                <w:szCs w:val="28"/>
              </w:rPr>
              <w:t>Менеджер</w:t>
            </w:r>
          </w:p>
        </w:tc>
        <w:tc>
          <w:tcPr>
            <w:tcW w:w="6373" w:type="dxa"/>
          </w:tcPr>
          <w:p w14:paraId="440CE407" w14:textId="7269C83B" w:rsidR="001605F3" w:rsidRPr="00E71367" w:rsidRDefault="001605F3" w:rsidP="00DE15C5">
            <w:pPr>
              <w:ind w:firstLine="26"/>
              <w:jc w:val="both"/>
              <w:rPr>
                <w:rFonts w:eastAsia="Calibri" w:cs="Times New Roman"/>
                <w:szCs w:val="28"/>
              </w:rPr>
            </w:pPr>
            <w:r w:rsidRPr="00E71367">
              <w:rPr>
                <w:rFonts w:eastAsia="Calibri" w:cs="Times New Roman"/>
                <w:i/>
                <w:szCs w:val="28"/>
                <w:lang w:val="en-US"/>
              </w:rPr>
              <w:t>UC</w:t>
            </w:r>
            <w:r w:rsidRPr="00E71367">
              <w:rPr>
                <w:rFonts w:eastAsia="Calibri" w:cs="Times New Roman"/>
                <w:szCs w:val="28"/>
              </w:rPr>
              <w:t>-</w:t>
            </w:r>
            <w:r>
              <w:rPr>
                <w:rFonts w:eastAsia="Calibri" w:cs="Times New Roman"/>
                <w:szCs w:val="28"/>
              </w:rPr>
              <w:t>5</w:t>
            </w:r>
            <w:r w:rsidRPr="00E71367">
              <w:rPr>
                <w:rFonts w:eastAsia="Calibri" w:cs="Times New Roman"/>
                <w:szCs w:val="28"/>
              </w:rPr>
              <w:t xml:space="preserve"> Посмотреть список </w:t>
            </w:r>
            <w:r>
              <w:rPr>
                <w:rFonts w:eastAsia="Calibri" w:cs="Times New Roman"/>
                <w:szCs w:val="28"/>
              </w:rPr>
              <w:t>заказов</w:t>
            </w:r>
            <w:r w:rsidRPr="00E71367">
              <w:rPr>
                <w:rFonts w:eastAsia="Calibri" w:cs="Times New Roman"/>
                <w:szCs w:val="28"/>
              </w:rPr>
              <w:t xml:space="preserve"> </w:t>
            </w:r>
            <w:r>
              <w:rPr>
                <w:rFonts w:eastAsia="Calibri" w:cs="Times New Roman"/>
                <w:szCs w:val="28"/>
              </w:rPr>
              <w:t>клиентов</w:t>
            </w:r>
          </w:p>
        </w:tc>
      </w:tr>
      <w:tr w:rsidR="001605F3" w:rsidRPr="00E71367" w14:paraId="13E790CA" w14:textId="77777777" w:rsidTr="00B75D58">
        <w:tc>
          <w:tcPr>
            <w:tcW w:w="2972" w:type="dxa"/>
          </w:tcPr>
          <w:p w14:paraId="107993DA" w14:textId="3989EA6E" w:rsidR="001605F3" w:rsidRPr="00E71367" w:rsidRDefault="001605F3" w:rsidP="00DE15C5">
            <w:pPr>
              <w:ind w:firstLine="22"/>
              <w:jc w:val="both"/>
              <w:rPr>
                <w:rFonts w:eastAsia="Calibri" w:cs="Times New Roman"/>
                <w:szCs w:val="28"/>
              </w:rPr>
            </w:pPr>
            <w:r w:rsidRPr="00E71367">
              <w:rPr>
                <w:rFonts w:eastAsia="Calibri" w:cs="Times New Roman"/>
                <w:szCs w:val="28"/>
              </w:rPr>
              <w:t xml:space="preserve">Менеджер </w:t>
            </w:r>
          </w:p>
        </w:tc>
        <w:tc>
          <w:tcPr>
            <w:tcW w:w="6373" w:type="dxa"/>
          </w:tcPr>
          <w:p w14:paraId="2329C141" w14:textId="3C94F5D1" w:rsidR="001605F3" w:rsidRPr="00E71367" w:rsidRDefault="001605F3" w:rsidP="00DE15C5">
            <w:pPr>
              <w:ind w:firstLine="26"/>
              <w:jc w:val="both"/>
              <w:rPr>
                <w:rFonts w:eastAsia="Calibri" w:cs="Times New Roman"/>
                <w:szCs w:val="28"/>
              </w:rPr>
            </w:pPr>
            <w:r w:rsidRPr="00E71367">
              <w:rPr>
                <w:rFonts w:eastAsia="Calibri" w:cs="Times New Roman"/>
                <w:i/>
                <w:szCs w:val="28"/>
                <w:lang w:val="en-US"/>
              </w:rPr>
              <w:t>UC</w:t>
            </w:r>
            <w:r w:rsidRPr="00E71367">
              <w:rPr>
                <w:rFonts w:eastAsia="Calibri" w:cs="Times New Roman"/>
                <w:szCs w:val="28"/>
              </w:rPr>
              <w:t>-</w:t>
            </w:r>
            <w:r>
              <w:rPr>
                <w:rFonts w:eastAsia="Calibri" w:cs="Times New Roman"/>
                <w:szCs w:val="28"/>
              </w:rPr>
              <w:t>6</w:t>
            </w:r>
            <w:r w:rsidRPr="00E71367">
              <w:rPr>
                <w:rFonts w:eastAsia="Calibri" w:cs="Times New Roman"/>
                <w:szCs w:val="28"/>
              </w:rPr>
              <w:t xml:space="preserve"> </w:t>
            </w:r>
            <w:r>
              <w:rPr>
                <w:rFonts w:eastAsia="Calibri" w:cs="Times New Roman"/>
                <w:szCs w:val="28"/>
              </w:rPr>
              <w:t>Управлять заказами клиентов</w:t>
            </w:r>
          </w:p>
        </w:tc>
      </w:tr>
      <w:tr w:rsidR="001605F3" w:rsidRPr="00E71367" w14:paraId="48654159" w14:textId="77777777" w:rsidTr="00B75D58">
        <w:trPr>
          <w:trHeight w:val="339"/>
        </w:trPr>
        <w:tc>
          <w:tcPr>
            <w:tcW w:w="2972" w:type="dxa"/>
          </w:tcPr>
          <w:p w14:paraId="35AA555F" w14:textId="7AB5D09E" w:rsidR="001605F3" w:rsidRPr="00E71367" w:rsidRDefault="001605F3" w:rsidP="00DE15C5">
            <w:pPr>
              <w:ind w:firstLine="22"/>
              <w:jc w:val="both"/>
              <w:rPr>
                <w:rFonts w:eastAsia="Calibri" w:cs="Times New Roman"/>
                <w:szCs w:val="28"/>
              </w:rPr>
            </w:pPr>
            <w:r w:rsidRPr="00E71367">
              <w:rPr>
                <w:rFonts w:eastAsia="Calibri" w:cs="Times New Roman"/>
                <w:szCs w:val="28"/>
              </w:rPr>
              <w:t xml:space="preserve">Менеджер </w:t>
            </w:r>
          </w:p>
        </w:tc>
        <w:tc>
          <w:tcPr>
            <w:tcW w:w="6373" w:type="dxa"/>
          </w:tcPr>
          <w:p w14:paraId="6299FBFF" w14:textId="5979F58F" w:rsidR="001605F3" w:rsidRPr="00E71367" w:rsidRDefault="001605F3" w:rsidP="00DE15C5">
            <w:pPr>
              <w:ind w:firstLine="26"/>
              <w:jc w:val="both"/>
              <w:rPr>
                <w:rFonts w:eastAsia="Calibri" w:cs="Times New Roman"/>
                <w:szCs w:val="28"/>
              </w:rPr>
            </w:pPr>
            <w:r w:rsidRPr="00E71367">
              <w:rPr>
                <w:rFonts w:eastAsia="Calibri" w:cs="Times New Roman"/>
                <w:i/>
                <w:szCs w:val="28"/>
                <w:lang w:val="en-US"/>
              </w:rPr>
              <w:t>UC</w:t>
            </w:r>
            <w:r w:rsidRPr="00E71367">
              <w:rPr>
                <w:rFonts w:eastAsia="Calibri" w:cs="Times New Roman"/>
                <w:szCs w:val="28"/>
              </w:rPr>
              <w:t>-</w:t>
            </w:r>
            <w:r>
              <w:rPr>
                <w:rFonts w:eastAsia="Calibri" w:cs="Times New Roman"/>
                <w:szCs w:val="28"/>
              </w:rPr>
              <w:t>7</w:t>
            </w:r>
            <w:r w:rsidRPr="00E71367">
              <w:rPr>
                <w:rFonts w:eastAsia="Calibri" w:cs="Times New Roman"/>
                <w:szCs w:val="28"/>
              </w:rPr>
              <w:t xml:space="preserve"> </w:t>
            </w:r>
            <w:r w:rsidRPr="00E71367">
              <w:rPr>
                <w:rFonts w:eastAsia="Calibri" w:cs="Times New Roman"/>
                <w:bCs/>
                <w:szCs w:val="28"/>
              </w:rPr>
              <w:t xml:space="preserve">Управлять товарами </w:t>
            </w:r>
            <w:r>
              <w:rPr>
                <w:rFonts w:eastAsia="Calibri" w:cs="Times New Roman"/>
                <w:bCs/>
                <w:szCs w:val="28"/>
              </w:rPr>
              <w:t>и складами</w:t>
            </w:r>
          </w:p>
        </w:tc>
      </w:tr>
      <w:tr w:rsidR="001605F3" w:rsidRPr="00E71367" w14:paraId="2D912952" w14:textId="77777777" w:rsidTr="00B75D58">
        <w:tc>
          <w:tcPr>
            <w:tcW w:w="2972" w:type="dxa"/>
          </w:tcPr>
          <w:p w14:paraId="3981FF57" w14:textId="78F677F5" w:rsidR="001605F3" w:rsidRPr="00E71367" w:rsidRDefault="001605F3" w:rsidP="00DE15C5">
            <w:pPr>
              <w:ind w:firstLine="22"/>
              <w:jc w:val="both"/>
              <w:rPr>
                <w:rFonts w:eastAsia="Calibri" w:cs="Times New Roman"/>
                <w:szCs w:val="28"/>
              </w:rPr>
            </w:pPr>
            <w:r w:rsidRPr="00E71367">
              <w:rPr>
                <w:rFonts w:eastAsia="Calibri" w:cs="Times New Roman"/>
                <w:szCs w:val="28"/>
              </w:rPr>
              <w:t>Клиент</w:t>
            </w:r>
          </w:p>
        </w:tc>
        <w:tc>
          <w:tcPr>
            <w:tcW w:w="6373" w:type="dxa"/>
          </w:tcPr>
          <w:p w14:paraId="4B2D8D43" w14:textId="636D27C0" w:rsidR="001605F3" w:rsidRPr="00E71367" w:rsidRDefault="001605F3" w:rsidP="00DE15C5">
            <w:pPr>
              <w:ind w:firstLine="26"/>
              <w:jc w:val="both"/>
              <w:rPr>
                <w:rFonts w:eastAsia="Calibri" w:cs="Times New Roman"/>
                <w:szCs w:val="28"/>
              </w:rPr>
            </w:pPr>
            <w:r w:rsidRPr="00E71367">
              <w:rPr>
                <w:rFonts w:eastAsia="Calibri" w:cs="Times New Roman"/>
                <w:i/>
                <w:szCs w:val="28"/>
                <w:lang w:val="en-US"/>
              </w:rPr>
              <w:t>UC</w:t>
            </w:r>
            <w:r>
              <w:rPr>
                <w:rFonts w:eastAsia="Calibri" w:cs="Times New Roman"/>
                <w:szCs w:val="28"/>
              </w:rPr>
              <w:t>-8</w:t>
            </w:r>
            <w:r w:rsidRPr="00E71367">
              <w:rPr>
                <w:rFonts w:eastAsia="Calibri" w:cs="Times New Roman"/>
                <w:szCs w:val="28"/>
              </w:rPr>
              <w:t xml:space="preserve"> Просмотреть каталог товаров</w:t>
            </w:r>
          </w:p>
        </w:tc>
      </w:tr>
      <w:tr w:rsidR="001605F3" w:rsidRPr="00E71367" w14:paraId="64037E58" w14:textId="77777777" w:rsidTr="00B75D58">
        <w:tc>
          <w:tcPr>
            <w:tcW w:w="2972" w:type="dxa"/>
          </w:tcPr>
          <w:p w14:paraId="34EAEA6F" w14:textId="4C182E21" w:rsidR="001605F3" w:rsidRPr="00E71367" w:rsidRDefault="001605F3" w:rsidP="00DE15C5">
            <w:pPr>
              <w:ind w:firstLine="22"/>
              <w:jc w:val="both"/>
              <w:rPr>
                <w:rFonts w:eastAsia="Calibri" w:cs="Times New Roman"/>
                <w:szCs w:val="28"/>
              </w:rPr>
            </w:pPr>
            <w:r w:rsidRPr="00E71367">
              <w:rPr>
                <w:rFonts w:eastAsia="Calibri" w:cs="Times New Roman"/>
                <w:szCs w:val="28"/>
              </w:rPr>
              <w:t>Клиент</w:t>
            </w:r>
          </w:p>
        </w:tc>
        <w:tc>
          <w:tcPr>
            <w:tcW w:w="6373" w:type="dxa"/>
          </w:tcPr>
          <w:p w14:paraId="33306E48" w14:textId="3D677141" w:rsidR="001605F3" w:rsidRPr="00E71367" w:rsidRDefault="001605F3" w:rsidP="00DE15C5">
            <w:pPr>
              <w:ind w:firstLine="26"/>
              <w:jc w:val="both"/>
              <w:rPr>
                <w:rFonts w:eastAsia="Calibri" w:cs="Times New Roman"/>
                <w:szCs w:val="28"/>
              </w:rPr>
            </w:pPr>
            <w:r w:rsidRPr="00E71367">
              <w:rPr>
                <w:rFonts w:eastAsia="Calibri" w:cs="Times New Roman"/>
                <w:i/>
                <w:szCs w:val="28"/>
                <w:lang w:val="en-US"/>
              </w:rPr>
              <w:t>UC</w:t>
            </w:r>
            <w:r w:rsidRPr="00E71367">
              <w:rPr>
                <w:rFonts w:eastAsia="Calibri" w:cs="Times New Roman"/>
                <w:szCs w:val="28"/>
              </w:rPr>
              <w:t>-</w:t>
            </w:r>
            <w:r>
              <w:rPr>
                <w:rFonts w:eastAsia="Calibri" w:cs="Times New Roman"/>
                <w:szCs w:val="28"/>
              </w:rPr>
              <w:t>9</w:t>
            </w:r>
            <w:r w:rsidRPr="00E71367">
              <w:rPr>
                <w:rFonts w:eastAsia="Calibri" w:cs="Times New Roman"/>
                <w:szCs w:val="28"/>
              </w:rPr>
              <w:t xml:space="preserve"> Добавить товар в </w:t>
            </w:r>
            <w:r>
              <w:rPr>
                <w:rFonts w:eastAsia="Calibri" w:cs="Times New Roman"/>
                <w:szCs w:val="28"/>
              </w:rPr>
              <w:t>заказ</w:t>
            </w:r>
          </w:p>
        </w:tc>
      </w:tr>
      <w:tr w:rsidR="001605F3" w:rsidRPr="00E71367" w14:paraId="3ABBDAC3" w14:textId="77777777" w:rsidTr="00B75D58">
        <w:tc>
          <w:tcPr>
            <w:tcW w:w="2972" w:type="dxa"/>
          </w:tcPr>
          <w:p w14:paraId="7512ED07" w14:textId="24C4FAC1" w:rsidR="001605F3" w:rsidRPr="00E71367" w:rsidRDefault="001605F3" w:rsidP="00DE15C5">
            <w:pPr>
              <w:ind w:firstLine="22"/>
              <w:jc w:val="both"/>
              <w:rPr>
                <w:rFonts w:eastAsia="Calibri" w:cs="Times New Roman"/>
                <w:szCs w:val="28"/>
              </w:rPr>
            </w:pPr>
            <w:r w:rsidRPr="00E71367">
              <w:rPr>
                <w:rFonts w:eastAsia="Calibri" w:cs="Times New Roman"/>
                <w:szCs w:val="28"/>
              </w:rPr>
              <w:t>Клиент</w:t>
            </w:r>
          </w:p>
        </w:tc>
        <w:tc>
          <w:tcPr>
            <w:tcW w:w="6373" w:type="dxa"/>
          </w:tcPr>
          <w:p w14:paraId="721C176E" w14:textId="08B1494F" w:rsidR="001605F3" w:rsidRPr="00E71367" w:rsidRDefault="001605F3" w:rsidP="00DE15C5">
            <w:pPr>
              <w:ind w:firstLine="26"/>
              <w:jc w:val="both"/>
              <w:rPr>
                <w:rFonts w:eastAsia="Calibri" w:cs="Times New Roman"/>
                <w:szCs w:val="28"/>
              </w:rPr>
            </w:pPr>
            <w:r w:rsidRPr="00E71367">
              <w:rPr>
                <w:rFonts w:eastAsia="Calibri" w:cs="Times New Roman"/>
                <w:i/>
                <w:szCs w:val="28"/>
                <w:lang w:val="en-US"/>
              </w:rPr>
              <w:t>UC</w:t>
            </w:r>
            <w:r w:rsidRPr="00E71367">
              <w:rPr>
                <w:rFonts w:eastAsia="Calibri" w:cs="Times New Roman"/>
                <w:szCs w:val="28"/>
              </w:rPr>
              <w:t>-</w:t>
            </w:r>
            <w:r>
              <w:rPr>
                <w:rFonts w:eastAsia="Calibri" w:cs="Times New Roman"/>
                <w:szCs w:val="28"/>
              </w:rPr>
              <w:t>10</w:t>
            </w:r>
            <w:r w:rsidRPr="00E71367">
              <w:rPr>
                <w:rFonts w:eastAsia="Calibri" w:cs="Times New Roman"/>
                <w:szCs w:val="28"/>
              </w:rPr>
              <w:t xml:space="preserve"> Оформить заявку на покупку товаров</w:t>
            </w:r>
          </w:p>
        </w:tc>
      </w:tr>
    </w:tbl>
    <w:p w14:paraId="7A0F5A42" w14:textId="77777777" w:rsidR="00E71367" w:rsidRDefault="00E71367" w:rsidP="00DE15C5">
      <w:pPr>
        <w:spacing w:after="0" w:line="240" w:lineRule="auto"/>
        <w:ind w:firstLine="708"/>
        <w:jc w:val="both"/>
        <w:rPr>
          <w:rFonts w:eastAsia="Calibri" w:cs="Times New Roman"/>
          <w:szCs w:val="28"/>
        </w:rPr>
      </w:pPr>
    </w:p>
    <w:p w14:paraId="77C93D0D" w14:textId="70CC7690" w:rsidR="00E71367" w:rsidRPr="00E71367" w:rsidRDefault="000E6F70" w:rsidP="00DE15C5">
      <w:pPr>
        <w:spacing w:after="0" w:line="240" w:lineRule="auto"/>
        <w:ind w:firstLine="708"/>
        <w:jc w:val="both"/>
        <w:rPr>
          <w:rFonts w:eastAsia="Calibri" w:cs="Times New Roman"/>
          <w:szCs w:val="28"/>
        </w:rPr>
      </w:pPr>
      <w:r>
        <w:rPr>
          <w:rFonts w:eastAsia="Calibri" w:cs="Times New Roman"/>
          <w:szCs w:val="28"/>
        </w:rPr>
        <w:t xml:space="preserve">В таблице </w:t>
      </w:r>
      <w:r w:rsidR="00ED0FE3">
        <w:rPr>
          <w:rFonts w:eastAsia="Calibri" w:cs="Times New Roman"/>
          <w:szCs w:val="28"/>
        </w:rPr>
        <w:t>2</w:t>
      </w:r>
      <w:r>
        <w:rPr>
          <w:rFonts w:eastAsia="Calibri" w:cs="Times New Roman"/>
          <w:szCs w:val="28"/>
        </w:rPr>
        <w:t>.10</w:t>
      </w:r>
      <w:r w:rsidR="00E71367" w:rsidRPr="00E71367">
        <w:rPr>
          <w:rFonts w:eastAsia="Calibri" w:cs="Times New Roman"/>
          <w:szCs w:val="28"/>
        </w:rPr>
        <w:t xml:space="preserve"> приведено подробное описание вариантов использования. В данной таблице описываются ход действий, пред- и постусловия, альтернативные потоки действий и исключения.</w:t>
      </w:r>
    </w:p>
    <w:p w14:paraId="7A6A4C19" w14:textId="0D80BE0F" w:rsidR="00E71367" w:rsidRPr="00E71367" w:rsidRDefault="00E71367" w:rsidP="00DE15C5">
      <w:pPr>
        <w:spacing w:line="240" w:lineRule="auto"/>
        <w:rPr>
          <w:rFonts w:eastAsia="Calibri" w:cs="Times New Roman"/>
          <w:color w:val="000000"/>
          <w:szCs w:val="28"/>
        </w:rPr>
      </w:pPr>
      <w:r>
        <w:rPr>
          <w:rFonts w:eastAsia="Calibri" w:cs="Times New Roman"/>
          <w:color w:val="000000"/>
          <w:szCs w:val="28"/>
        </w:rPr>
        <w:br w:type="page"/>
      </w:r>
    </w:p>
    <w:p w14:paraId="0CFD2D00" w14:textId="157DEEDE" w:rsidR="00E71367" w:rsidRPr="00A23AE5" w:rsidRDefault="000E6F70" w:rsidP="00DE15C5">
      <w:pPr>
        <w:spacing w:after="0" w:line="240" w:lineRule="auto"/>
        <w:jc w:val="both"/>
        <w:rPr>
          <w:rFonts w:eastAsia="Calibri" w:cs="Times New Roman"/>
          <w:szCs w:val="28"/>
        </w:rPr>
      </w:pPr>
      <w:r>
        <w:rPr>
          <w:rFonts w:eastAsia="Calibri" w:cs="Times New Roman"/>
          <w:szCs w:val="28"/>
        </w:rPr>
        <w:lastRenderedPageBreak/>
        <w:t xml:space="preserve">Таблица </w:t>
      </w:r>
      <w:r w:rsidR="00ED0FE3">
        <w:rPr>
          <w:rFonts w:eastAsia="Calibri" w:cs="Times New Roman"/>
          <w:szCs w:val="28"/>
        </w:rPr>
        <w:t>2</w:t>
      </w:r>
      <w:r>
        <w:rPr>
          <w:rFonts w:eastAsia="Calibri" w:cs="Times New Roman"/>
          <w:szCs w:val="28"/>
        </w:rPr>
        <w:t>.10</w:t>
      </w:r>
      <w:r w:rsidR="00E71367" w:rsidRPr="00E71367">
        <w:rPr>
          <w:rFonts w:eastAsia="Calibri" w:cs="Times New Roman"/>
          <w:szCs w:val="28"/>
        </w:rPr>
        <w:t xml:space="preserve"> – Описание вариантов использования</w:t>
      </w:r>
    </w:p>
    <w:tbl>
      <w:tblPr>
        <w:tblStyle w:val="5"/>
        <w:tblW w:w="0" w:type="auto"/>
        <w:tblLook w:val="04A0" w:firstRow="1" w:lastRow="0" w:firstColumn="1" w:lastColumn="0" w:noHBand="0" w:noVBand="1"/>
      </w:tblPr>
      <w:tblGrid>
        <w:gridCol w:w="4531"/>
        <w:gridCol w:w="4814"/>
      </w:tblGrid>
      <w:tr w:rsidR="00A23AE5" w:rsidRPr="00A23AE5" w14:paraId="3EC5C113" w14:textId="77777777" w:rsidTr="00B75D58">
        <w:tc>
          <w:tcPr>
            <w:tcW w:w="4531" w:type="dxa"/>
          </w:tcPr>
          <w:p w14:paraId="2706EA1A" w14:textId="77777777" w:rsidR="00A23AE5" w:rsidRPr="00A23AE5" w:rsidRDefault="00A23AE5" w:rsidP="00DE15C5">
            <w:pPr>
              <w:jc w:val="center"/>
              <w:rPr>
                <w:rFonts w:eastAsia="Calibri" w:cs="Times New Roman"/>
                <w:b/>
                <w:bCs/>
                <w:szCs w:val="28"/>
              </w:rPr>
            </w:pPr>
            <w:r w:rsidRPr="00A23AE5">
              <w:rPr>
                <w:rFonts w:eastAsia="Calibri" w:cs="Times New Roman"/>
                <w:b/>
                <w:bCs/>
                <w:szCs w:val="28"/>
              </w:rPr>
              <w:t>Имя варианта использования</w:t>
            </w:r>
          </w:p>
        </w:tc>
        <w:tc>
          <w:tcPr>
            <w:tcW w:w="4814" w:type="dxa"/>
          </w:tcPr>
          <w:p w14:paraId="4F4FADA7" w14:textId="01938361" w:rsidR="00A23AE5" w:rsidRPr="001605F3" w:rsidRDefault="00A23AE5" w:rsidP="00DE15C5">
            <w:pPr>
              <w:jc w:val="center"/>
              <w:rPr>
                <w:rFonts w:eastAsia="Calibri" w:cs="Times New Roman"/>
                <w:b/>
                <w:bCs/>
                <w:szCs w:val="28"/>
              </w:rPr>
            </w:pPr>
            <w:r w:rsidRPr="001605F3">
              <w:rPr>
                <w:rFonts w:eastAsia="Calibri" w:cs="Times New Roman"/>
                <w:b/>
                <w:bCs/>
                <w:i/>
                <w:szCs w:val="28"/>
              </w:rPr>
              <w:t>UC</w:t>
            </w:r>
            <w:r w:rsidRPr="001605F3">
              <w:rPr>
                <w:rFonts w:eastAsia="Calibri" w:cs="Times New Roman"/>
                <w:b/>
                <w:bCs/>
                <w:szCs w:val="28"/>
              </w:rPr>
              <w:t xml:space="preserve">-1 </w:t>
            </w:r>
            <w:r w:rsidR="001605F3" w:rsidRPr="001605F3">
              <w:rPr>
                <w:rFonts w:eastAsia="Calibri" w:cs="Times New Roman"/>
                <w:b/>
                <w:szCs w:val="28"/>
              </w:rPr>
              <w:t>Посмотреть аналитику заказов и продаж</w:t>
            </w:r>
          </w:p>
        </w:tc>
      </w:tr>
      <w:tr w:rsidR="00A23AE5" w:rsidRPr="00A23AE5" w14:paraId="2C19081A" w14:textId="77777777" w:rsidTr="00B75D58">
        <w:tc>
          <w:tcPr>
            <w:tcW w:w="4531" w:type="dxa"/>
          </w:tcPr>
          <w:p w14:paraId="438CD4D6" w14:textId="77777777" w:rsidR="00A23AE5" w:rsidRPr="00A23AE5" w:rsidRDefault="00A23AE5" w:rsidP="00DE15C5">
            <w:pPr>
              <w:rPr>
                <w:rFonts w:eastAsia="Calibri" w:cs="Times New Roman"/>
                <w:szCs w:val="28"/>
              </w:rPr>
            </w:pPr>
            <w:r w:rsidRPr="00A23AE5">
              <w:rPr>
                <w:rFonts w:eastAsia="Calibri" w:cs="Times New Roman"/>
                <w:szCs w:val="28"/>
              </w:rPr>
              <w:t>Краткое описание варианта</w:t>
            </w:r>
          </w:p>
          <w:p w14:paraId="0CCDF4E8" w14:textId="77777777" w:rsidR="00A23AE5" w:rsidRPr="00A23AE5" w:rsidRDefault="00A23AE5" w:rsidP="00DE15C5">
            <w:pPr>
              <w:rPr>
                <w:rFonts w:eastAsia="Calibri" w:cs="Times New Roman"/>
                <w:szCs w:val="28"/>
              </w:rPr>
            </w:pPr>
            <w:r w:rsidRPr="00A23AE5">
              <w:rPr>
                <w:rFonts w:eastAsia="Calibri" w:cs="Times New Roman"/>
                <w:szCs w:val="28"/>
              </w:rPr>
              <w:t>Использования</w:t>
            </w:r>
          </w:p>
        </w:tc>
        <w:tc>
          <w:tcPr>
            <w:tcW w:w="4814" w:type="dxa"/>
          </w:tcPr>
          <w:p w14:paraId="54390F9E" w14:textId="76FC721F" w:rsidR="00A23AE5" w:rsidRPr="00A23AE5" w:rsidRDefault="00A23AE5" w:rsidP="00DE15C5">
            <w:pPr>
              <w:rPr>
                <w:rFonts w:eastAsia="Calibri" w:cs="Times New Roman"/>
                <w:szCs w:val="28"/>
              </w:rPr>
            </w:pPr>
            <w:r w:rsidRPr="00A23AE5">
              <w:rPr>
                <w:rFonts w:eastAsia="Calibri" w:cs="Times New Roman"/>
                <w:szCs w:val="28"/>
              </w:rPr>
              <w:t xml:space="preserve">Данный вариант использования описывает процесс </w:t>
            </w:r>
            <w:r w:rsidR="001605F3">
              <w:rPr>
                <w:rFonts w:eastAsia="Calibri" w:cs="Times New Roman"/>
                <w:szCs w:val="28"/>
              </w:rPr>
              <w:t xml:space="preserve">просмотра </w:t>
            </w:r>
            <w:r w:rsidRPr="00A23AE5">
              <w:rPr>
                <w:rFonts w:eastAsia="Calibri" w:cs="Times New Roman"/>
                <w:szCs w:val="28"/>
              </w:rPr>
              <w:t>аналитики</w:t>
            </w:r>
            <w:r>
              <w:rPr>
                <w:rFonts w:eastAsia="Calibri" w:cs="Times New Roman"/>
                <w:szCs w:val="28"/>
              </w:rPr>
              <w:t xml:space="preserve"> заказов и</w:t>
            </w:r>
            <w:r w:rsidRPr="00A23AE5">
              <w:rPr>
                <w:rFonts w:eastAsia="Calibri" w:cs="Times New Roman"/>
                <w:szCs w:val="28"/>
              </w:rPr>
              <w:t xml:space="preserve"> продаж</w:t>
            </w:r>
          </w:p>
        </w:tc>
      </w:tr>
      <w:tr w:rsidR="00A23AE5" w:rsidRPr="00A23AE5" w14:paraId="15C2C8D7" w14:textId="77777777" w:rsidTr="00B75D58">
        <w:tc>
          <w:tcPr>
            <w:tcW w:w="4531" w:type="dxa"/>
          </w:tcPr>
          <w:p w14:paraId="57588FE8" w14:textId="77777777" w:rsidR="00A23AE5" w:rsidRPr="00A23AE5" w:rsidRDefault="00A23AE5" w:rsidP="00DE15C5">
            <w:pPr>
              <w:rPr>
                <w:rFonts w:eastAsia="Calibri" w:cs="Times New Roman"/>
                <w:szCs w:val="28"/>
              </w:rPr>
            </w:pPr>
            <w:r w:rsidRPr="00A23AE5">
              <w:rPr>
                <w:rFonts w:eastAsia="Calibri" w:cs="Times New Roman"/>
                <w:szCs w:val="28"/>
              </w:rPr>
              <w:t>Действующие лица, взаимодействующие с вариантом использования</w:t>
            </w:r>
          </w:p>
        </w:tc>
        <w:tc>
          <w:tcPr>
            <w:tcW w:w="4814" w:type="dxa"/>
          </w:tcPr>
          <w:p w14:paraId="7B95958A" w14:textId="5F0A82E1" w:rsidR="00A23AE5" w:rsidRPr="00A23AE5" w:rsidRDefault="00A23AE5" w:rsidP="00DE15C5">
            <w:pPr>
              <w:rPr>
                <w:rFonts w:eastAsia="Calibri" w:cs="Times New Roman"/>
                <w:szCs w:val="28"/>
              </w:rPr>
            </w:pPr>
            <w:r>
              <w:rPr>
                <w:rFonts w:eastAsia="Calibri" w:cs="Times New Roman"/>
                <w:szCs w:val="28"/>
              </w:rPr>
              <w:t>Менеджер</w:t>
            </w:r>
          </w:p>
          <w:p w14:paraId="3496BC4E" w14:textId="77777777" w:rsidR="00A23AE5" w:rsidRPr="00A23AE5" w:rsidRDefault="00A23AE5" w:rsidP="00DE15C5">
            <w:pPr>
              <w:ind w:firstLine="709"/>
              <w:rPr>
                <w:rFonts w:eastAsia="Calibri" w:cs="Times New Roman"/>
                <w:szCs w:val="28"/>
              </w:rPr>
            </w:pPr>
          </w:p>
        </w:tc>
      </w:tr>
      <w:tr w:rsidR="00A23AE5" w:rsidRPr="00A23AE5" w14:paraId="42BCE99E" w14:textId="77777777" w:rsidTr="00B75D58">
        <w:tc>
          <w:tcPr>
            <w:tcW w:w="4531" w:type="dxa"/>
          </w:tcPr>
          <w:p w14:paraId="2EC72D36" w14:textId="77777777" w:rsidR="00A23AE5" w:rsidRPr="00A23AE5" w:rsidRDefault="00A23AE5" w:rsidP="00DE15C5">
            <w:pPr>
              <w:rPr>
                <w:rFonts w:eastAsia="Calibri" w:cs="Times New Roman"/>
                <w:szCs w:val="28"/>
              </w:rPr>
            </w:pPr>
            <w:r w:rsidRPr="00A23AE5">
              <w:rPr>
                <w:rFonts w:eastAsia="Calibri" w:cs="Times New Roman"/>
                <w:szCs w:val="28"/>
              </w:rPr>
              <w:t>Предусловия для выполнения</w:t>
            </w:r>
          </w:p>
          <w:p w14:paraId="2A1E375A" w14:textId="77777777" w:rsidR="00A23AE5" w:rsidRPr="00A23AE5" w:rsidRDefault="00A23AE5" w:rsidP="00DE15C5">
            <w:pPr>
              <w:rPr>
                <w:rFonts w:eastAsia="Calibri" w:cs="Times New Roman"/>
                <w:szCs w:val="28"/>
              </w:rPr>
            </w:pPr>
            <w:r w:rsidRPr="00A23AE5">
              <w:rPr>
                <w:rFonts w:eastAsia="Calibri" w:cs="Times New Roman"/>
                <w:szCs w:val="28"/>
              </w:rPr>
              <w:t>варианта использования</w:t>
            </w:r>
          </w:p>
        </w:tc>
        <w:tc>
          <w:tcPr>
            <w:tcW w:w="4814" w:type="dxa"/>
          </w:tcPr>
          <w:p w14:paraId="643E3D27" w14:textId="77777777" w:rsidR="00A23AE5" w:rsidRPr="00A23AE5" w:rsidRDefault="00A23AE5" w:rsidP="00DE15C5">
            <w:pPr>
              <w:rPr>
                <w:rFonts w:eastAsia="Calibri" w:cs="Times New Roman"/>
                <w:szCs w:val="28"/>
              </w:rPr>
            </w:pPr>
            <w:r w:rsidRPr="00A23AE5">
              <w:rPr>
                <w:rFonts w:eastAsia="Calibri" w:cs="Times New Roman"/>
                <w:szCs w:val="28"/>
              </w:rPr>
              <w:t>В за выбранный временной период в системе должна быть зарегистрирована по крайнем мере одна продажа</w:t>
            </w:r>
          </w:p>
        </w:tc>
      </w:tr>
      <w:tr w:rsidR="00A23AE5" w:rsidRPr="00A23AE5" w14:paraId="3664F649" w14:textId="77777777" w:rsidTr="00B75D58">
        <w:trPr>
          <w:trHeight w:val="1301"/>
        </w:trPr>
        <w:tc>
          <w:tcPr>
            <w:tcW w:w="4531" w:type="dxa"/>
          </w:tcPr>
          <w:p w14:paraId="645B342E" w14:textId="77777777" w:rsidR="00A23AE5" w:rsidRPr="00A23AE5" w:rsidRDefault="00A23AE5" w:rsidP="00DE15C5">
            <w:pPr>
              <w:rPr>
                <w:rFonts w:eastAsia="Calibri" w:cs="Times New Roman"/>
                <w:szCs w:val="28"/>
              </w:rPr>
            </w:pPr>
            <w:r w:rsidRPr="00A23AE5">
              <w:rPr>
                <w:rFonts w:eastAsia="Calibri" w:cs="Times New Roman"/>
              </w:rPr>
              <w:br w:type="page"/>
            </w:r>
            <w:r w:rsidRPr="00A23AE5">
              <w:rPr>
                <w:rFonts w:eastAsia="Calibri" w:cs="Times New Roman"/>
                <w:szCs w:val="28"/>
              </w:rPr>
              <w:t>Основной поток действий при</w:t>
            </w:r>
          </w:p>
          <w:p w14:paraId="19EDA420" w14:textId="77777777" w:rsidR="00A23AE5" w:rsidRPr="00A23AE5" w:rsidRDefault="00A23AE5" w:rsidP="00DE15C5">
            <w:pPr>
              <w:rPr>
                <w:rFonts w:eastAsia="Calibri" w:cs="Times New Roman"/>
                <w:szCs w:val="28"/>
              </w:rPr>
            </w:pPr>
            <w:r w:rsidRPr="00A23AE5">
              <w:rPr>
                <w:rFonts w:eastAsia="Calibri" w:cs="Times New Roman"/>
                <w:szCs w:val="28"/>
              </w:rPr>
              <w:t>исполнении варианта использования</w:t>
            </w:r>
          </w:p>
        </w:tc>
        <w:tc>
          <w:tcPr>
            <w:tcW w:w="4814" w:type="dxa"/>
          </w:tcPr>
          <w:p w14:paraId="4CBE2A2E" w14:textId="113A0979" w:rsidR="00A23AE5" w:rsidRPr="00A23AE5" w:rsidRDefault="00A23AE5" w:rsidP="00DE15C5">
            <w:pPr>
              <w:rPr>
                <w:rFonts w:eastAsia="Calibri" w:cs="Times New Roman"/>
                <w:szCs w:val="28"/>
              </w:rPr>
            </w:pPr>
            <w:r w:rsidRPr="00A23AE5">
              <w:rPr>
                <w:rFonts w:eastAsia="Calibri" w:cs="Times New Roman"/>
                <w:szCs w:val="28"/>
              </w:rPr>
              <w:t xml:space="preserve">Данный вариант использования начинает выполняться, когда пользователь решает посмотреть аналитику и историю продаж. Пользователь может выбрать тип аналитики: по продажам или по </w:t>
            </w:r>
            <w:r w:rsidR="001605F3">
              <w:rPr>
                <w:rFonts w:eastAsia="Calibri" w:cs="Times New Roman"/>
                <w:szCs w:val="28"/>
              </w:rPr>
              <w:t>заказам</w:t>
            </w:r>
            <w:r w:rsidRPr="00A23AE5">
              <w:rPr>
                <w:rFonts w:eastAsia="Calibri" w:cs="Times New Roman"/>
                <w:szCs w:val="28"/>
              </w:rPr>
              <w:t xml:space="preserve">. Так же пользователь может выбрать временные рамки </w:t>
            </w:r>
            <w:r w:rsidR="001605F3">
              <w:rPr>
                <w:rFonts w:eastAsia="Calibri" w:cs="Times New Roman"/>
                <w:szCs w:val="28"/>
              </w:rPr>
              <w:t>аналитики</w:t>
            </w:r>
            <w:r w:rsidRPr="00A23AE5">
              <w:rPr>
                <w:rFonts w:eastAsia="Calibri" w:cs="Times New Roman"/>
                <w:szCs w:val="28"/>
              </w:rPr>
              <w:t>.</w:t>
            </w:r>
          </w:p>
        </w:tc>
      </w:tr>
      <w:tr w:rsidR="00A23AE5" w:rsidRPr="00A23AE5" w14:paraId="300F3B43" w14:textId="77777777" w:rsidTr="00B75D58">
        <w:tc>
          <w:tcPr>
            <w:tcW w:w="4531" w:type="dxa"/>
          </w:tcPr>
          <w:p w14:paraId="5A49249C" w14:textId="77777777" w:rsidR="00A23AE5" w:rsidRPr="00A23AE5" w:rsidRDefault="00A23AE5" w:rsidP="00DE15C5">
            <w:pPr>
              <w:rPr>
                <w:rFonts w:eastAsia="Calibri" w:cs="Times New Roman"/>
                <w:szCs w:val="28"/>
              </w:rPr>
            </w:pPr>
            <w:r w:rsidRPr="00A23AE5">
              <w:rPr>
                <w:rFonts w:eastAsia="Calibri" w:cs="Times New Roman"/>
                <w:szCs w:val="28"/>
              </w:rPr>
              <w:t>Альтернативный поток действий при исполнении варианта</w:t>
            </w:r>
          </w:p>
          <w:p w14:paraId="430E698F" w14:textId="77777777" w:rsidR="00A23AE5" w:rsidRPr="00A23AE5" w:rsidRDefault="00A23AE5" w:rsidP="00DE15C5">
            <w:pPr>
              <w:rPr>
                <w:rFonts w:eastAsia="Calibri" w:cs="Times New Roman"/>
                <w:szCs w:val="28"/>
              </w:rPr>
            </w:pPr>
            <w:r w:rsidRPr="00A23AE5">
              <w:rPr>
                <w:rFonts w:eastAsia="Calibri" w:cs="Times New Roman"/>
                <w:szCs w:val="28"/>
              </w:rPr>
              <w:t>Использования</w:t>
            </w:r>
          </w:p>
        </w:tc>
        <w:tc>
          <w:tcPr>
            <w:tcW w:w="4814" w:type="dxa"/>
          </w:tcPr>
          <w:p w14:paraId="1AF47A94" w14:textId="77777777" w:rsidR="00A23AE5" w:rsidRPr="00A23AE5" w:rsidRDefault="00A23AE5" w:rsidP="00DE15C5">
            <w:pPr>
              <w:rPr>
                <w:rFonts w:eastAsia="Calibri" w:cs="Times New Roman"/>
                <w:szCs w:val="28"/>
              </w:rPr>
            </w:pPr>
            <w:r w:rsidRPr="00A23AE5">
              <w:rPr>
                <w:rFonts w:eastAsia="Calibri" w:cs="Times New Roman"/>
                <w:szCs w:val="28"/>
              </w:rPr>
              <w:t>Отсутствует</w:t>
            </w:r>
          </w:p>
        </w:tc>
      </w:tr>
      <w:tr w:rsidR="00A23AE5" w:rsidRPr="00A23AE5" w14:paraId="16551ACD" w14:textId="77777777" w:rsidTr="00B75D58">
        <w:tc>
          <w:tcPr>
            <w:tcW w:w="4531" w:type="dxa"/>
          </w:tcPr>
          <w:p w14:paraId="5361355B" w14:textId="77777777" w:rsidR="00A23AE5" w:rsidRPr="00A23AE5" w:rsidRDefault="00A23AE5" w:rsidP="00DE15C5">
            <w:pPr>
              <w:rPr>
                <w:rFonts w:eastAsia="Calibri" w:cs="Times New Roman"/>
                <w:szCs w:val="28"/>
              </w:rPr>
            </w:pPr>
            <w:r w:rsidRPr="00A23AE5">
              <w:rPr>
                <w:rFonts w:eastAsia="Calibri" w:cs="Times New Roman"/>
                <w:szCs w:val="28"/>
              </w:rPr>
              <w:t>Исключения при выполнении</w:t>
            </w:r>
          </w:p>
          <w:p w14:paraId="5348D0DB" w14:textId="77777777" w:rsidR="00A23AE5" w:rsidRPr="00A23AE5" w:rsidRDefault="00A23AE5" w:rsidP="00DE15C5">
            <w:pPr>
              <w:rPr>
                <w:rFonts w:eastAsia="Calibri" w:cs="Times New Roman"/>
                <w:szCs w:val="28"/>
              </w:rPr>
            </w:pPr>
            <w:r w:rsidRPr="00A23AE5">
              <w:rPr>
                <w:rFonts w:eastAsia="Calibri" w:cs="Times New Roman"/>
                <w:szCs w:val="28"/>
              </w:rPr>
              <w:t>варианта использования</w:t>
            </w:r>
          </w:p>
        </w:tc>
        <w:tc>
          <w:tcPr>
            <w:tcW w:w="4814" w:type="dxa"/>
          </w:tcPr>
          <w:p w14:paraId="2B813182" w14:textId="77777777" w:rsidR="00A23AE5" w:rsidRPr="00A23AE5" w:rsidRDefault="00A23AE5" w:rsidP="00DE15C5">
            <w:pPr>
              <w:rPr>
                <w:rFonts w:eastAsia="Calibri" w:cs="Times New Roman"/>
                <w:szCs w:val="28"/>
              </w:rPr>
            </w:pPr>
            <w:r w:rsidRPr="00A23AE5">
              <w:rPr>
                <w:rFonts w:eastAsia="Calibri" w:cs="Times New Roman"/>
                <w:szCs w:val="28"/>
              </w:rPr>
              <w:t>Вывод сообщения о отсутствие продаж за данные период</w:t>
            </w:r>
          </w:p>
        </w:tc>
      </w:tr>
      <w:tr w:rsidR="00A23AE5" w:rsidRPr="00A23AE5" w14:paraId="7C385AC8" w14:textId="77777777" w:rsidTr="00B75D58">
        <w:tc>
          <w:tcPr>
            <w:tcW w:w="4531" w:type="dxa"/>
          </w:tcPr>
          <w:p w14:paraId="59F1E464" w14:textId="77777777" w:rsidR="00A23AE5" w:rsidRPr="00A23AE5" w:rsidRDefault="00A23AE5" w:rsidP="00DE15C5">
            <w:pPr>
              <w:rPr>
                <w:rFonts w:eastAsia="Calibri" w:cs="Times New Roman"/>
                <w:szCs w:val="28"/>
              </w:rPr>
            </w:pPr>
            <w:r w:rsidRPr="00A23AE5">
              <w:rPr>
                <w:rFonts w:eastAsia="Calibri" w:cs="Times New Roman"/>
              </w:rPr>
              <w:br w:type="page"/>
            </w:r>
            <w:r w:rsidRPr="00A23AE5">
              <w:rPr>
                <w:rFonts w:eastAsia="Calibri" w:cs="Times New Roman"/>
                <w:szCs w:val="28"/>
              </w:rPr>
              <w:t>Постусловия после выполнения</w:t>
            </w:r>
          </w:p>
          <w:p w14:paraId="2FD3B9D4" w14:textId="77777777" w:rsidR="00A23AE5" w:rsidRPr="00A23AE5" w:rsidRDefault="00A23AE5" w:rsidP="00DE15C5">
            <w:pPr>
              <w:rPr>
                <w:rFonts w:eastAsia="Calibri" w:cs="Times New Roman"/>
                <w:szCs w:val="28"/>
              </w:rPr>
            </w:pPr>
            <w:r w:rsidRPr="00A23AE5">
              <w:rPr>
                <w:rFonts w:eastAsia="Calibri" w:cs="Times New Roman"/>
                <w:szCs w:val="28"/>
              </w:rPr>
              <w:t>варианта использования.</w:t>
            </w:r>
          </w:p>
        </w:tc>
        <w:tc>
          <w:tcPr>
            <w:tcW w:w="4814" w:type="dxa"/>
          </w:tcPr>
          <w:p w14:paraId="688CCA43" w14:textId="77777777" w:rsidR="00A23AE5" w:rsidRPr="00A23AE5" w:rsidRDefault="00A23AE5" w:rsidP="00DE15C5">
            <w:pPr>
              <w:rPr>
                <w:rFonts w:eastAsia="Calibri" w:cs="Times New Roman"/>
                <w:szCs w:val="28"/>
                <w:lang w:val="en-US"/>
              </w:rPr>
            </w:pPr>
            <w:r w:rsidRPr="00A23AE5">
              <w:rPr>
                <w:rFonts w:eastAsia="Calibri" w:cs="Times New Roman"/>
                <w:szCs w:val="28"/>
              </w:rPr>
              <w:t>Отсутствуют</w:t>
            </w:r>
          </w:p>
        </w:tc>
      </w:tr>
      <w:tr w:rsidR="00A23AE5" w:rsidRPr="00A23AE5" w14:paraId="45019221" w14:textId="77777777" w:rsidTr="00B75D58">
        <w:trPr>
          <w:trHeight w:val="796"/>
        </w:trPr>
        <w:tc>
          <w:tcPr>
            <w:tcW w:w="4531" w:type="dxa"/>
          </w:tcPr>
          <w:p w14:paraId="18FFA0D2" w14:textId="77777777" w:rsidR="00A23AE5" w:rsidRPr="00A23AE5" w:rsidRDefault="00A23AE5" w:rsidP="00DE15C5">
            <w:pPr>
              <w:rPr>
                <w:rFonts w:eastAsia="Calibri" w:cs="Times New Roman"/>
                <w:szCs w:val="28"/>
              </w:rPr>
            </w:pPr>
            <w:r w:rsidRPr="00A23AE5">
              <w:rPr>
                <w:rFonts w:eastAsia="Calibri" w:cs="Times New Roman"/>
                <w:szCs w:val="28"/>
              </w:rPr>
              <w:t>Связь с другими вариантами использования</w:t>
            </w:r>
          </w:p>
        </w:tc>
        <w:tc>
          <w:tcPr>
            <w:tcW w:w="4814" w:type="dxa"/>
          </w:tcPr>
          <w:p w14:paraId="21C95D00" w14:textId="03D5E18C" w:rsidR="00A23AE5" w:rsidRPr="001605F3" w:rsidRDefault="001605F3" w:rsidP="00DE15C5">
            <w:pPr>
              <w:rPr>
                <w:rFonts w:eastAsia="Calibri" w:cs="Times New Roman"/>
                <w:i/>
                <w:szCs w:val="28"/>
                <w:lang w:val="en-US"/>
              </w:rPr>
            </w:pPr>
            <w:r w:rsidRPr="001605F3">
              <w:rPr>
                <w:rFonts w:eastAsia="Calibri" w:cs="Times New Roman"/>
                <w:i/>
                <w:szCs w:val="28"/>
                <w:lang w:val="en-US"/>
              </w:rPr>
              <w:t>UC-2, UC-3, UC-4</w:t>
            </w:r>
          </w:p>
        </w:tc>
      </w:tr>
      <w:tr w:rsidR="00A23AE5" w:rsidRPr="00A23AE5" w14:paraId="33AAF7C8" w14:textId="77777777" w:rsidTr="00B75D58">
        <w:trPr>
          <w:trHeight w:val="796"/>
        </w:trPr>
        <w:tc>
          <w:tcPr>
            <w:tcW w:w="4531" w:type="dxa"/>
          </w:tcPr>
          <w:p w14:paraId="3A4B0D59" w14:textId="2D888A69" w:rsidR="00A23AE5" w:rsidRPr="00A23AE5" w:rsidRDefault="00A23AE5" w:rsidP="00DE15C5">
            <w:pPr>
              <w:rPr>
                <w:rFonts w:eastAsia="Calibri" w:cs="Times New Roman"/>
                <w:szCs w:val="28"/>
              </w:rPr>
            </w:pPr>
            <w:r w:rsidRPr="00A23AE5">
              <w:rPr>
                <w:rFonts w:eastAsia="Calibri" w:cs="Times New Roman"/>
                <w:b/>
                <w:bCs/>
                <w:szCs w:val="28"/>
              </w:rPr>
              <w:t>Имя варианта использования</w:t>
            </w:r>
          </w:p>
        </w:tc>
        <w:tc>
          <w:tcPr>
            <w:tcW w:w="4814" w:type="dxa"/>
          </w:tcPr>
          <w:p w14:paraId="6C4BD157" w14:textId="28B77B47" w:rsidR="00A23AE5" w:rsidRPr="00A23AE5" w:rsidRDefault="00A23AE5" w:rsidP="00DE15C5">
            <w:pPr>
              <w:rPr>
                <w:rFonts w:eastAsia="Calibri" w:cs="Times New Roman"/>
                <w:szCs w:val="28"/>
              </w:rPr>
            </w:pPr>
            <w:r w:rsidRPr="00A23AE5">
              <w:rPr>
                <w:rFonts w:eastAsia="Calibri" w:cs="Times New Roman"/>
                <w:b/>
                <w:bCs/>
                <w:i/>
                <w:szCs w:val="28"/>
              </w:rPr>
              <w:t>UC</w:t>
            </w:r>
            <w:r w:rsidRPr="00A23AE5">
              <w:rPr>
                <w:rFonts w:eastAsia="Calibri" w:cs="Times New Roman"/>
                <w:b/>
                <w:bCs/>
                <w:szCs w:val="28"/>
              </w:rPr>
              <w:t>-</w:t>
            </w:r>
            <w:r>
              <w:rPr>
                <w:rFonts w:eastAsia="Calibri" w:cs="Times New Roman"/>
                <w:b/>
                <w:bCs/>
                <w:szCs w:val="28"/>
              </w:rPr>
              <w:t>2</w:t>
            </w:r>
            <w:r w:rsidRPr="00A23AE5">
              <w:rPr>
                <w:rFonts w:eastAsia="Calibri" w:cs="Times New Roman"/>
                <w:b/>
                <w:bCs/>
                <w:szCs w:val="28"/>
              </w:rPr>
              <w:t xml:space="preserve"> </w:t>
            </w:r>
            <w:r>
              <w:rPr>
                <w:rFonts w:eastAsia="Calibri" w:cs="Times New Roman"/>
                <w:b/>
                <w:bCs/>
                <w:szCs w:val="28"/>
              </w:rPr>
              <w:t xml:space="preserve">Сгенерировать </w:t>
            </w:r>
            <w:r w:rsidR="001605F3">
              <w:rPr>
                <w:rFonts w:eastAsia="Calibri" w:cs="Times New Roman"/>
                <w:b/>
                <w:bCs/>
                <w:szCs w:val="28"/>
              </w:rPr>
              <w:t>отчет по продажам</w:t>
            </w:r>
          </w:p>
        </w:tc>
      </w:tr>
      <w:tr w:rsidR="00A23AE5" w:rsidRPr="00A23AE5" w14:paraId="2ABF0DDA" w14:textId="77777777" w:rsidTr="00B75D58">
        <w:trPr>
          <w:trHeight w:val="796"/>
        </w:trPr>
        <w:tc>
          <w:tcPr>
            <w:tcW w:w="4531" w:type="dxa"/>
          </w:tcPr>
          <w:p w14:paraId="7E83350A" w14:textId="77777777" w:rsidR="00A23AE5" w:rsidRPr="00A23AE5" w:rsidRDefault="00A23AE5" w:rsidP="00DE15C5">
            <w:pPr>
              <w:rPr>
                <w:rFonts w:eastAsia="Calibri" w:cs="Times New Roman"/>
                <w:szCs w:val="28"/>
              </w:rPr>
            </w:pPr>
            <w:r w:rsidRPr="00A23AE5">
              <w:rPr>
                <w:rFonts w:eastAsia="Calibri" w:cs="Times New Roman"/>
                <w:szCs w:val="28"/>
              </w:rPr>
              <w:t>Краткое описание варианта</w:t>
            </w:r>
          </w:p>
          <w:p w14:paraId="16BDC555" w14:textId="0A96C077" w:rsidR="00A23AE5" w:rsidRPr="00A23AE5" w:rsidRDefault="00A23AE5" w:rsidP="00DE15C5">
            <w:pPr>
              <w:rPr>
                <w:rFonts w:eastAsia="Calibri" w:cs="Times New Roman"/>
                <w:b/>
                <w:bCs/>
                <w:szCs w:val="28"/>
              </w:rPr>
            </w:pPr>
            <w:r w:rsidRPr="00A23AE5">
              <w:rPr>
                <w:rFonts w:eastAsia="Calibri" w:cs="Times New Roman"/>
                <w:szCs w:val="28"/>
              </w:rPr>
              <w:t>Использования</w:t>
            </w:r>
          </w:p>
        </w:tc>
        <w:tc>
          <w:tcPr>
            <w:tcW w:w="4814" w:type="dxa"/>
          </w:tcPr>
          <w:p w14:paraId="0948039B" w14:textId="53380BA3" w:rsidR="00A23AE5" w:rsidRPr="00A23AE5" w:rsidRDefault="00A23AE5" w:rsidP="00DE15C5">
            <w:pPr>
              <w:rPr>
                <w:rFonts w:eastAsia="Calibri" w:cs="Times New Roman"/>
                <w:b/>
                <w:bCs/>
                <w:i/>
                <w:szCs w:val="28"/>
              </w:rPr>
            </w:pPr>
            <w:r w:rsidRPr="00A23AE5">
              <w:rPr>
                <w:rFonts w:eastAsia="Calibri" w:cs="Times New Roman"/>
                <w:szCs w:val="28"/>
              </w:rPr>
              <w:t xml:space="preserve">Данный вариант использования описывает процесс </w:t>
            </w:r>
            <w:r>
              <w:rPr>
                <w:rFonts w:eastAsia="Calibri" w:cs="Times New Roman"/>
                <w:szCs w:val="28"/>
              </w:rPr>
              <w:t>генерации</w:t>
            </w:r>
            <w:r w:rsidR="001605F3">
              <w:rPr>
                <w:rFonts w:eastAsia="Calibri" w:cs="Times New Roman"/>
                <w:szCs w:val="28"/>
              </w:rPr>
              <w:t xml:space="preserve"> отчета по продажам</w:t>
            </w:r>
          </w:p>
        </w:tc>
      </w:tr>
      <w:tr w:rsidR="00A23AE5" w:rsidRPr="00A23AE5" w14:paraId="11CC8230" w14:textId="77777777" w:rsidTr="00B75D58">
        <w:trPr>
          <w:trHeight w:val="796"/>
        </w:trPr>
        <w:tc>
          <w:tcPr>
            <w:tcW w:w="4531" w:type="dxa"/>
          </w:tcPr>
          <w:p w14:paraId="683242F8" w14:textId="6DAB28CD" w:rsidR="00A23AE5" w:rsidRPr="00A23AE5" w:rsidRDefault="00A23AE5" w:rsidP="00DE15C5">
            <w:pPr>
              <w:rPr>
                <w:rFonts w:eastAsia="Calibri" w:cs="Times New Roman"/>
                <w:szCs w:val="28"/>
              </w:rPr>
            </w:pPr>
            <w:r w:rsidRPr="00A23AE5">
              <w:rPr>
                <w:rFonts w:eastAsia="Calibri" w:cs="Times New Roman"/>
                <w:szCs w:val="28"/>
              </w:rPr>
              <w:t>Действующие лица, взаимодействующие с вариантом использования</w:t>
            </w:r>
          </w:p>
        </w:tc>
        <w:tc>
          <w:tcPr>
            <w:tcW w:w="4814" w:type="dxa"/>
          </w:tcPr>
          <w:p w14:paraId="5A49379B" w14:textId="6A72EA74" w:rsidR="00A23AE5" w:rsidRPr="00A23AE5" w:rsidRDefault="00A23AE5" w:rsidP="00DE15C5">
            <w:pPr>
              <w:rPr>
                <w:rFonts w:eastAsia="Calibri" w:cs="Times New Roman"/>
                <w:szCs w:val="28"/>
              </w:rPr>
            </w:pPr>
            <w:r>
              <w:rPr>
                <w:rFonts w:eastAsia="Calibri" w:cs="Times New Roman"/>
                <w:szCs w:val="28"/>
              </w:rPr>
              <w:t>Менеджер</w:t>
            </w:r>
          </w:p>
          <w:p w14:paraId="6B400353" w14:textId="77777777" w:rsidR="00A23AE5" w:rsidRPr="00A23AE5" w:rsidRDefault="00A23AE5" w:rsidP="00DE15C5">
            <w:pPr>
              <w:rPr>
                <w:rFonts w:eastAsia="Calibri" w:cs="Times New Roman"/>
                <w:szCs w:val="28"/>
              </w:rPr>
            </w:pPr>
          </w:p>
        </w:tc>
      </w:tr>
    </w:tbl>
    <w:p w14:paraId="0FBC28CE" w14:textId="5F83E3B4" w:rsidR="00A23AE5" w:rsidRPr="00A23AE5" w:rsidRDefault="00A23AE5" w:rsidP="00DE15C5">
      <w:pPr>
        <w:spacing w:after="0" w:line="240" w:lineRule="auto"/>
        <w:jc w:val="both"/>
        <w:rPr>
          <w:rFonts w:eastAsia="Calibri" w:cs="Times New Roman"/>
          <w:szCs w:val="28"/>
        </w:rPr>
      </w:pPr>
      <w:r>
        <w:br w:type="page"/>
      </w:r>
      <w:r w:rsidRPr="00A23AE5">
        <w:rPr>
          <w:rFonts w:eastAsia="Calibri" w:cs="Times New Roman"/>
          <w:szCs w:val="28"/>
        </w:rPr>
        <w:lastRenderedPageBreak/>
        <w:t xml:space="preserve">Продолжение таблицы </w:t>
      </w:r>
      <w:r w:rsidR="00ED0FE3">
        <w:rPr>
          <w:rFonts w:eastAsia="Calibri" w:cs="Times New Roman"/>
          <w:szCs w:val="28"/>
        </w:rPr>
        <w:t>2</w:t>
      </w:r>
      <w:r w:rsidR="000E6F70">
        <w:rPr>
          <w:rFonts w:eastAsia="Calibri" w:cs="Times New Roman"/>
          <w:szCs w:val="28"/>
        </w:rPr>
        <w:t>.10</w:t>
      </w:r>
    </w:p>
    <w:tbl>
      <w:tblPr>
        <w:tblStyle w:val="5"/>
        <w:tblW w:w="0" w:type="auto"/>
        <w:tblLook w:val="04A0" w:firstRow="1" w:lastRow="0" w:firstColumn="1" w:lastColumn="0" w:noHBand="0" w:noVBand="1"/>
      </w:tblPr>
      <w:tblGrid>
        <w:gridCol w:w="4531"/>
        <w:gridCol w:w="4814"/>
      </w:tblGrid>
      <w:tr w:rsidR="00A23AE5" w:rsidRPr="00A23AE5" w14:paraId="762DF038" w14:textId="77777777" w:rsidTr="00B75D58">
        <w:trPr>
          <w:trHeight w:val="796"/>
        </w:trPr>
        <w:tc>
          <w:tcPr>
            <w:tcW w:w="4531" w:type="dxa"/>
          </w:tcPr>
          <w:p w14:paraId="5B659C43" w14:textId="4FABDFF9" w:rsidR="00A23AE5" w:rsidRPr="00A23AE5" w:rsidRDefault="00A23AE5" w:rsidP="00DE15C5">
            <w:pPr>
              <w:rPr>
                <w:rFonts w:eastAsia="Calibri" w:cs="Times New Roman"/>
                <w:szCs w:val="28"/>
              </w:rPr>
            </w:pPr>
            <w:r w:rsidRPr="00A23AE5">
              <w:rPr>
                <w:rFonts w:eastAsia="Calibri" w:cs="Times New Roman"/>
                <w:szCs w:val="28"/>
              </w:rPr>
              <w:t>Предусловия для выполнения</w:t>
            </w:r>
          </w:p>
          <w:p w14:paraId="0C34923B" w14:textId="6428A35C" w:rsidR="00A23AE5" w:rsidRPr="00A23AE5" w:rsidRDefault="00A23AE5" w:rsidP="00DE15C5">
            <w:pPr>
              <w:rPr>
                <w:rFonts w:eastAsia="Calibri" w:cs="Times New Roman"/>
                <w:szCs w:val="28"/>
              </w:rPr>
            </w:pPr>
            <w:r w:rsidRPr="00A23AE5">
              <w:rPr>
                <w:rFonts w:eastAsia="Calibri" w:cs="Times New Roman"/>
                <w:szCs w:val="28"/>
              </w:rPr>
              <w:t>варианта использования</w:t>
            </w:r>
          </w:p>
        </w:tc>
        <w:tc>
          <w:tcPr>
            <w:tcW w:w="4814" w:type="dxa"/>
          </w:tcPr>
          <w:p w14:paraId="57DA8BB1" w14:textId="060FE547" w:rsidR="00A23AE5" w:rsidRPr="00A23AE5" w:rsidRDefault="00A23AE5" w:rsidP="00DE15C5">
            <w:pPr>
              <w:rPr>
                <w:rFonts w:eastAsia="Calibri" w:cs="Times New Roman"/>
                <w:szCs w:val="28"/>
              </w:rPr>
            </w:pPr>
            <w:r w:rsidRPr="00A23AE5">
              <w:rPr>
                <w:rFonts w:eastAsia="Calibri" w:cs="Times New Roman"/>
                <w:szCs w:val="28"/>
              </w:rPr>
              <w:t>В за выбранный временной период в системе должна быть зарегистрирована по крайнем мере одна продажа</w:t>
            </w:r>
          </w:p>
        </w:tc>
      </w:tr>
      <w:tr w:rsidR="00A23AE5" w:rsidRPr="00A23AE5" w14:paraId="0D94A448" w14:textId="77777777" w:rsidTr="00B75D58">
        <w:trPr>
          <w:trHeight w:val="796"/>
        </w:trPr>
        <w:tc>
          <w:tcPr>
            <w:tcW w:w="4531" w:type="dxa"/>
          </w:tcPr>
          <w:p w14:paraId="1A6F1F92" w14:textId="77777777" w:rsidR="00A23AE5" w:rsidRPr="00A23AE5" w:rsidRDefault="00A23AE5" w:rsidP="00DE15C5">
            <w:pPr>
              <w:rPr>
                <w:rFonts w:eastAsia="Calibri" w:cs="Times New Roman"/>
                <w:szCs w:val="28"/>
              </w:rPr>
            </w:pPr>
            <w:r w:rsidRPr="00A23AE5">
              <w:rPr>
                <w:rFonts w:eastAsia="Calibri" w:cs="Times New Roman"/>
              </w:rPr>
              <w:br w:type="page"/>
            </w:r>
            <w:r w:rsidRPr="00A23AE5">
              <w:rPr>
                <w:rFonts w:eastAsia="Calibri" w:cs="Times New Roman"/>
                <w:szCs w:val="28"/>
              </w:rPr>
              <w:t>Основной поток действий при</w:t>
            </w:r>
          </w:p>
          <w:p w14:paraId="450BE4B7" w14:textId="341AED78" w:rsidR="00A23AE5" w:rsidRPr="00A23AE5" w:rsidRDefault="00A23AE5" w:rsidP="00DE15C5">
            <w:pPr>
              <w:rPr>
                <w:rFonts w:eastAsia="Calibri" w:cs="Times New Roman"/>
                <w:szCs w:val="28"/>
              </w:rPr>
            </w:pPr>
            <w:r w:rsidRPr="00A23AE5">
              <w:rPr>
                <w:rFonts w:eastAsia="Calibri" w:cs="Times New Roman"/>
                <w:szCs w:val="28"/>
              </w:rPr>
              <w:t>исполнении варианта использования</w:t>
            </w:r>
          </w:p>
        </w:tc>
        <w:tc>
          <w:tcPr>
            <w:tcW w:w="4814" w:type="dxa"/>
          </w:tcPr>
          <w:p w14:paraId="74521FA3" w14:textId="269C8AB0" w:rsidR="00A23AE5" w:rsidRPr="00A23AE5" w:rsidRDefault="00A23AE5" w:rsidP="00DE15C5">
            <w:pPr>
              <w:rPr>
                <w:rFonts w:eastAsia="Calibri" w:cs="Times New Roman"/>
                <w:szCs w:val="28"/>
              </w:rPr>
            </w:pPr>
            <w:r w:rsidRPr="00A23AE5">
              <w:rPr>
                <w:rFonts w:eastAsia="Calibri" w:cs="Times New Roman"/>
                <w:szCs w:val="28"/>
              </w:rPr>
              <w:t xml:space="preserve">Данный вариант использования начинает выполняться, когда пользователь решает </w:t>
            </w:r>
            <w:r w:rsidR="001605F3">
              <w:rPr>
                <w:rFonts w:eastAsia="Calibri" w:cs="Times New Roman"/>
                <w:szCs w:val="28"/>
              </w:rPr>
              <w:t>сгенерировать отчет по продажам</w:t>
            </w:r>
            <w:r w:rsidRPr="00A23AE5">
              <w:rPr>
                <w:rFonts w:eastAsia="Calibri" w:cs="Times New Roman"/>
                <w:szCs w:val="28"/>
              </w:rPr>
              <w:t xml:space="preserve">. Пользователь может выбрать </w:t>
            </w:r>
            <w:r w:rsidR="001605F3">
              <w:rPr>
                <w:rFonts w:eastAsia="Calibri" w:cs="Times New Roman"/>
                <w:szCs w:val="28"/>
              </w:rPr>
              <w:t>временные рамки отчета.</w:t>
            </w:r>
          </w:p>
        </w:tc>
      </w:tr>
      <w:tr w:rsidR="00A23AE5" w:rsidRPr="00A23AE5" w14:paraId="17E14165" w14:textId="77777777" w:rsidTr="00B75D58">
        <w:trPr>
          <w:trHeight w:val="796"/>
        </w:trPr>
        <w:tc>
          <w:tcPr>
            <w:tcW w:w="4531" w:type="dxa"/>
          </w:tcPr>
          <w:p w14:paraId="379681B4" w14:textId="77777777" w:rsidR="00A23AE5" w:rsidRPr="00A23AE5" w:rsidRDefault="00A23AE5" w:rsidP="00DE15C5">
            <w:pPr>
              <w:rPr>
                <w:rFonts w:eastAsia="Calibri" w:cs="Times New Roman"/>
                <w:szCs w:val="28"/>
              </w:rPr>
            </w:pPr>
            <w:r w:rsidRPr="00A23AE5">
              <w:rPr>
                <w:rFonts w:eastAsia="Calibri" w:cs="Times New Roman"/>
                <w:szCs w:val="28"/>
              </w:rPr>
              <w:t>Альтернативный поток действий при исполнении варианта</w:t>
            </w:r>
          </w:p>
          <w:p w14:paraId="1F8ADC95" w14:textId="23FAB135" w:rsidR="00A23AE5" w:rsidRPr="00A23AE5" w:rsidRDefault="00A23AE5" w:rsidP="00DE15C5">
            <w:pPr>
              <w:rPr>
                <w:rFonts w:eastAsia="Calibri" w:cs="Times New Roman"/>
              </w:rPr>
            </w:pPr>
            <w:r w:rsidRPr="00A23AE5">
              <w:rPr>
                <w:rFonts w:eastAsia="Calibri" w:cs="Times New Roman"/>
                <w:szCs w:val="28"/>
              </w:rPr>
              <w:t>Использования</w:t>
            </w:r>
          </w:p>
        </w:tc>
        <w:tc>
          <w:tcPr>
            <w:tcW w:w="4814" w:type="dxa"/>
          </w:tcPr>
          <w:p w14:paraId="2D3CFDCC" w14:textId="636CF76C" w:rsidR="00A23AE5" w:rsidRPr="00A23AE5" w:rsidRDefault="00A23AE5" w:rsidP="00DE15C5">
            <w:pPr>
              <w:rPr>
                <w:rFonts w:eastAsia="Calibri" w:cs="Times New Roman"/>
                <w:szCs w:val="28"/>
              </w:rPr>
            </w:pPr>
            <w:r w:rsidRPr="00A23AE5">
              <w:rPr>
                <w:rFonts w:eastAsia="Calibri" w:cs="Times New Roman"/>
                <w:szCs w:val="28"/>
              </w:rPr>
              <w:t>Отсутствует</w:t>
            </w:r>
          </w:p>
        </w:tc>
      </w:tr>
      <w:tr w:rsidR="00A23AE5" w:rsidRPr="00A23AE5" w14:paraId="3132F004" w14:textId="77777777" w:rsidTr="00B75D58">
        <w:trPr>
          <w:trHeight w:val="796"/>
        </w:trPr>
        <w:tc>
          <w:tcPr>
            <w:tcW w:w="4531" w:type="dxa"/>
          </w:tcPr>
          <w:p w14:paraId="0A2E9F40" w14:textId="77777777" w:rsidR="00A23AE5" w:rsidRPr="00A23AE5" w:rsidRDefault="00A23AE5" w:rsidP="00DE15C5">
            <w:pPr>
              <w:rPr>
                <w:rFonts w:eastAsia="Calibri" w:cs="Times New Roman"/>
                <w:szCs w:val="28"/>
              </w:rPr>
            </w:pPr>
            <w:r w:rsidRPr="00A23AE5">
              <w:rPr>
                <w:rFonts w:eastAsia="Calibri" w:cs="Times New Roman"/>
                <w:szCs w:val="28"/>
              </w:rPr>
              <w:t>Исключения при выполнении</w:t>
            </w:r>
          </w:p>
          <w:p w14:paraId="5FF0DBA9" w14:textId="39A00CE7" w:rsidR="00A23AE5" w:rsidRPr="00A23AE5" w:rsidRDefault="00A23AE5" w:rsidP="00DE15C5">
            <w:pPr>
              <w:rPr>
                <w:rFonts w:eastAsia="Calibri" w:cs="Times New Roman"/>
                <w:szCs w:val="28"/>
              </w:rPr>
            </w:pPr>
            <w:r w:rsidRPr="00A23AE5">
              <w:rPr>
                <w:rFonts w:eastAsia="Calibri" w:cs="Times New Roman"/>
                <w:szCs w:val="28"/>
              </w:rPr>
              <w:t>варианта использования</w:t>
            </w:r>
          </w:p>
        </w:tc>
        <w:tc>
          <w:tcPr>
            <w:tcW w:w="4814" w:type="dxa"/>
          </w:tcPr>
          <w:p w14:paraId="3627D569" w14:textId="4C1BCBAA" w:rsidR="00A23AE5" w:rsidRPr="00A23AE5" w:rsidRDefault="00A23AE5" w:rsidP="00DE15C5">
            <w:pPr>
              <w:rPr>
                <w:rFonts w:eastAsia="Calibri" w:cs="Times New Roman"/>
                <w:szCs w:val="28"/>
              </w:rPr>
            </w:pPr>
            <w:r w:rsidRPr="00A23AE5">
              <w:rPr>
                <w:rFonts w:eastAsia="Calibri" w:cs="Times New Roman"/>
                <w:szCs w:val="28"/>
              </w:rPr>
              <w:t>Вывод сообщения о отсутствие продаж за данные период</w:t>
            </w:r>
          </w:p>
        </w:tc>
      </w:tr>
      <w:tr w:rsidR="00A23AE5" w:rsidRPr="00A23AE5" w14:paraId="67593DB5" w14:textId="77777777" w:rsidTr="00B75D58">
        <w:trPr>
          <w:trHeight w:val="796"/>
        </w:trPr>
        <w:tc>
          <w:tcPr>
            <w:tcW w:w="4531" w:type="dxa"/>
          </w:tcPr>
          <w:p w14:paraId="65A14582" w14:textId="77777777" w:rsidR="00A23AE5" w:rsidRPr="00A23AE5" w:rsidRDefault="00A23AE5" w:rsidP="00DE15C5">
            <w:pPr>
              <w:rPr>
                <w:rFonts w:eastAsia="Calibri" w:cs="Times New Roman"/>
                <w:szCs w:val="28"/>
              </w:rPr>
            </w:pPr>
            <w:r w:rsidRPr="00A23AE5">
              <w:rPr>
                <w:rFonts w:eastAsia="Calibri" w:cs="Times New Roman"/>
              </w:rPr>
              <w:br w:type="page"/>
            </w:r>
            <w:r w:rsidRPr="00A23AE5">
              <w:rPr>
                <w:rFonts w:eastAsia="Calibri" w:cs="Times New Roman"/>
                <w:szCs w:val="28"/>
              </w:rPr>
              <w:t>Постусловия после выполнения</w:t>
            </w:r>
          </w:p>
          <w:p w14:paraId="4CDC187D" w14:textId="76F4769F" w:rsidR="00A23AE5" w:rsidRPr="00A23AE5" w:rsidRDefault="00A23AE5" w:rsidP="00DE15C5">
            <w:pPr>
              <w:rPr>
                <w:rFonts w:eastAsia="Calibri" w:cs="Times New Roman"/>
                <w:szCs w:val="28"/>
              </w:rPr>
            </w:pPr>
            <w:r w:rsidRPr="00A23AE5">
              <w:rPr>
                <w:rFonts w:eastAsia="Calibri" w:cs="Times New Roman"/>
                <w:szCs w:val="28"/>
              </w:rPr>
              <w:t>варианта использования.</w:t>
            </w:r>
          </w:p>
        </w:tc>
        <w:tc>
          <w:tcPr>
            <w:tcW w:w="4814" w:type="dxa"/>
          </w:tcPr>
          <w:p w14:paraId="32A4623B" w14:textId="1B77AF45" w:rsidR="00A23AE5" w:rsidRPr="00A23AE5" w:rsidRDefault="00A23AE5" w:rsidP="00DE15C5">
            <w:pPr>
              <w:rPr>
                <w:rFonts w:eastAsia="Calibri" w:cs="Times New Roman"/>
                <w:szCs w:val="28"/>
              </w:rPr>
            </w:pPr>
            <w:r w:rsidRPr="00A23AE5">
              <w:rPr>
                <w:rFonts w:eastAsia="Calibri" w:cs="Times New Roman"/>
                <w:szCs w:val="28"/>
              </w:rPr>
              <w:t>Отсутствуют</w:t>
            </w:r>
          </w:p>
        </w:tc>
      </w:tr>
      <w:tr w:rsidR="00A23AE5" w:rsidRPr="00A23AE5" w14:paraId="36FE8969" w14:textId="77777777" w:rsidTr="00B75D58">
        <w:trPr>
          <w:trHeight w:val="796"/>
        </w:trPr>
        <w:tc>
          <w:tcPr>
            <w:tcW w:w="4531" w:type="dxa"/>
          </w:tcPr>
          <w:p w14:paraId="1CACD005" w14:textId="5DEA56B6" w:rsidR="00A23AE5" w:rsidRPr="00A23AE5" w:rsidRDefault="00A23AE5" w:rsidP="00DE15C5">
            <w:pPr>
              <w:rPr>
                <w:rFonts w:eastAsia="Calibri" w:cs="Times New Roman"/>
              </w:rPr>
            </w:pPr>
            <w:r w:rsidRPr="00A23AE5">
              <w:rPr>
                <w:rFonts w:eastAsia="Calibri" w:cs="Times New Roman"/>
                <w:szCs w:val="28"/>
              </w:rPr>
              <w:t>Связь с другими вариантами использования</w:t>
            </w:r>
          </w:p>
        </w:tc>
        <w:tc>
          <w:tcPr>
            <w:tcW w:w="4814" w:type="dxa"/>
          </w:tcPr>
          <w:p w14:paraId="2CB50145" w14:textId="4C98DAA8" w:rsidR="00A23AE5" w:rsidRPr="001605F3" w:rsidRDefault="001605F3" w:rsidP="00DE15C5">
            <w:pPr>
              <w:rPr>
                <w:rFonts w:eastAsia="Calibri" w:cs="Times New Roman"/>
                <w:i/>
                <w:szCs w:val="28"/>
                <w:lang w:val="en-US"/>
              </w:rPr>
            </w:pPr>
            <w:r w:rsidRPr="001605F3">
              <w:rPr>
                <w:rFonts w:eastAsia="Calibri" w:cs="Times New Roman"/>
                <w:i/>
                <w:szCs w:val="28"/>
                <w:lang w:val="en-US"/>
              </w:rPr>
              <w:t>UC-1</w:t>
            </w:r>
          </w:p>
        </w:tc>
      </w:tr>
    </w:tbl>
    <w:tbl>
      <w:tblPr>
        <w:tblStyle w:val="6"/>
        <w:tblW w:w="0" w:type="auto"/>
        <w:tblLook w:val="04A0" w:firstRow="1" w:lastRow="0" w:firstColumn="1" w:lastColumn="0" w:noHBand="0" w:noVBand="1"/>
      </w:tblPr>
      <w:tblGrid>
        <w:gridCol w:w="4531"/>
        <w:gridCol w:w="4814"/>
      </w:tblGrid>
      <w:tr w:rsidR="00A23AE5" w:rsidRPr="00A23AE5" w14:paraId="1CACFE0E" w14:textId="77777777" w:rsidTr="00B75D58">
        <w:tc>
          <w:tcPr>
            <w:tcW w:w="4531" w:type="dxa"/>
          </w:tcPr>
          <w:p w14:paraId="179827EE" w14:textId="77777777" w:rsidR="00A23AE5" w:rsidRPr="00A23AE5" w:rsidRDefault="00A23AE5" w:rsidP="00DE15C5">
            <w:pPr>
              <w:rPr>
                <w:rFonts w:eastAsia="Calibri" w:cs="Times New Roman"/>
                <w:b/>
                <w:bCs/>
                <w:szCs w:val="28"/>
              </w:rPr>
            </w:pPr>
            <w:r w:rsidRPr="00A23AE5">
              <w:rPr>
                <w:rFonts w:eastAsia="Calibri" w:cs="Times New Roman"/>
                <w:b/>
                <w:bCs/>
                <w:szCs w:val="28"/>
              </w:rPr>
              <w:t>Имя варианта использования</w:t>
            </w:r>
          </w:p>
        </w:tc>
        <w:tc>
          <w:tcPr>
            <w:tcW w:w="4814" w:type="dxa"/>
          </w:tcPr>
          <w:p w14:paraId="4340814B" w14:textId="5BBF15AE" w:rsidR="00A23AE5" w:rsidRPr="00A23AE5" w:rsidRDefault="00A23AE5" w:rsidP="00DE15C5">
            <w:pPr>
              <w:rPr>
                <w:rFonts w:eastAsia="Calibri" w:cs="Times New Roman"/>
                <w:b/>
                <w:bCs/>
                <w:szCs w:val="28"/>
              </w:rPr>
            </w:pPr>
            <w:r w:rsidRPr="00A23AE5">
              <w:rPr>
                <w:rFonts w:eastAsia="Calibri" w:cs="Times New Roman"/>
                <w:b/>
                <w:bCs/>
                <w:i/>
                <w:szCs w:val="28"/>
              </w:rPr>
              <w:t>UC</w:t>
            </w:r>
            <w:r w:rsidRPr="00A23AE5">
              <w:rPr>
                <w:rFonts w:eastAsia="Calibri" w:cs="Times New Roman"/>
                <w:b/>
                <w:bCs/>
                <w:szCs w:val="28"/>
              </w:rPr>
              <w:t>-</w:t>
            </w:r>
            <w:r>
              <w:rPr>
                <w:rFonts w:eastAsia="Calibri" w:cs="Times New Roman"/>
                <w:b/>
                <w:bCs/>
                <w:szCs w:val="28"/>
              </w:rPr>
              <w:t>3</w:t>
            </w:r>
            <w:r w:rsidRPr="00A23AE5">
              <w:rPr>
                <w:rFonts w:eastAsia="Calibri" w:cs="Times New Roman"/>
                <w:b/>
                <w:bCs/>
                <w:szCs w:val="28"/>
              </w:rPr>
              <w:t xml:space="preserve"> </w:t>
            </w:r>
            <w:r w:rsidR="00151F60" w:rsidRPr="00151F60">
              <w:rPr>
                <w:rFonts w:eastAsia="Calibri" w:cs="Times New Roman"/>
                <w:b/>
                <w:szCs w:val="28"/>
              </w:rPr>
              <w:t>Сгенерировать отчет по заказам</w:t>
            </w:r>
          </w:p>
        </w:tc>
      </w:tr>
      <w:tr w:rsidR="00151F60" w:rsidRPr="00A23AE5" w14:paraId="2F0C52BD" w14:textId="77777777" w:rsidTr="00B75D58">
        <w:tc>
          <w:tcPr>
            <w:tcW w:w="4531" w:type="dxa"/>
          </w:tcPr>
          <w:p w14:paraId="48CA10E9" w14:textId="77777777" w:rsidR="00151F60" w:rsidRPr="002147DD" w:rsidRDefault="00151F60" w:rsidP="00DE15C5">
            <w:pPr>
              <w:rPr>
                <w:rFonts w:eastAsia="Calibri" w:cs="Times New Roman"/>
                <w:szCs w:val="28"/>
              </w:rPr>
            </w:pPr>
            <w:r w:rsidRPr="002147DD">
              <w:rPr>
                <w:rFonts w:eastAsia="Calibri" w:cs="Times New Roman"/>
                <w:szCs w:val="28"/>
              </w:rPr>
              <w:t>Краткое описание варианта</w:t>
            </w:r>
          </w:p>
          <w:p w14:paraId="5ED3739B" w14:textId="0AF7867A" w:rsidR="00151F60" w:rsidRPr="00A23AE5" w:rsidRDefault="00151F60" w:rsidP="00DE15C5">
            <w:pPr>
              <w:rPr>
                <w:rFonts w:eastAsia="Calibri" w:cs="Times New Roman"/>
                <w:szCs w:val="28"/>
              </w:rPr>
            </w:pPr>
            <w:r w:rsidRPr="002147DD">
              <w:rPr>
                <w:rFonts w:eastAsia="Calibri" w:cs="Times New Roman"/>
                <w:szCs w:val="28"/>
              </w:rPr>
              <w:t>Использования</w:t>
            </w:r>
          </w:p>
        </w:tc>
        <w:tc>
          <w:tcPr>
            <w:tcW w:w="4814" w:type="dxa"/>
          </w:tcPr>
          <w:p w14:paraId="7106DAFF" w14:textId="73170E24" w:rsidR="00151F60" w:rsidRPr="00A23AE5" w:rsidRDefault="00151F60" w:rsidP="00DE15C5">
            <w:pPr>
              <w:rPr>
                <w:rFonts w:eastAsia="Calibri" w:cs="Times New Roman"/>
                <w:szCs w:val="28"/>
              </w:rPr>
            </w:pPr>
            <w:r w:rsidRPr="002147DD">
              <w:rPr>
                <w:rFonts w:eastAsia="Calibri" w:cs="Times New Roman"/>
                <w:szCs w:val="28"/>
              </w:rPr>
              <w:t xml:space="preserve">Данный вариант использования описывает процесс генерации отчета по </w:t>
            </w:r>
            <w:r>
              <w:rPr>
                <w:rFonts w:eastAsia="Calibri" w:cs="Times New Roman"/>
                <w:szCs w:val="28"/>
              </w:rPr>
              <w:t>заказам</w:t>
            </w:r>
          </w:p>
        </w:tc>
      </w:tr>
      <w:tr w:rsidR="00151F60" w:rsidRPr="00A23AE5" w14:paraId="12AC3960" w14:textId="77777777" w:rsidTr="00B75D58">
        <w:tc>
          <w:tcPr>
            <w:tcW w:w="4531" w:type="dxa"/>
          </w:tcPr>
          <w:p w14:paraId="06CED7EF" w14:textId="473519EE" w:rsidR="00151F60" w:rsidRPr="00A23AE5" w:rsidRDefault="00151F60" w:rsidP="00DE15C5">
            <w:pPr>
              <w:rPr>
                <w:rFonts w:eastAsia="Calibri" w:cs="Times New Roman"/>
                <w:szCs w:val="28"/>
              </w:rPr>
            </w:pPr>
            <w:r w:rsidRPr="002147DD">
              <w:rPr>
                <w:rFonts w:eastAsia="Calibri" w:cs="Times New Roman"/>
                <w:szCs w:val="28"/>
              </w:rPr>
              <w:t>Действующие лица, взаимодействующие с вариантом использования</w:t>
            </w:r>
          </w:p>
        </w:tc>
        <w:tc>
          <w:tcPr>
            <w:tcW w:w="4814" w:type="dxa"/>
          </w:tcPr>
          <w:p w14:paraId="5B309C4C" w14:textId="77777777" w:rsidR="00151F60" w:rsidRPr="002147DD" w:rsidRDefault="00151F60" w:rsidP="00DE15C5">
            <w:pPr>
              <w:rPr>
                <w:rFonts w:eastAsia="Calibri" w:cs="Times New Roman"/>
                <w:szCs w:val="28"/>
              </w:rPr>
            </w:pPr>
            <w:r w:rsidRPr="002147DD">
              <w:rPr>
                <w:rFonts w:eastAsia="Calibri" w:cs="Times New Roman"/>
                <w:szCs w:val="28"/>
              </w:rPr>
              <w:t>Менеджер</w:t>
            </w:r>
          </w:p>
          <w:p w14:paraId="2397D3FC" w14:textId="77777777" w:rsidR="00151F60" w:rsidRPr="00A23AE5" w:rsidRDefault="00151F60" w:rsidP="00DE15C5">
            <w:pPr>
              <w:ind w:firstLine="709"/>
              <w:rPr>
                <w:rFonts w:eastAsia="Calibri" w:cs="Times New Roman"/>
                <w:szCs w:val="28"/>
              </w:rPr>
            </w:pPr>
          </w:p>
        </w:tc>
      </w:tr>
      <w:tr w:rsidR="00A23AE5" w:rsidRPr="00A23AE5" w14:paraId="66060D05" w14:textId="77777777" w:rsidTr="00B75D58">
        <w:tc>
          <w:tcPr>
            <w:tcW w:w="4531" w:type="dxa"/>
          </w:tcPr>
          <w:p w14:paraId="7421CEA5" w14:textId="77777777" w:rsidR="00A23AE5" w:rsidRPr="00A23AE5" w:rsidRDefault="00A23AE5" w:rsidP="00DE15C5">
            <w:pPr>
              <w:rPr>
                <w:rFonts w:eastAsia="Calibri" w:cs="Times New Roman"/>
                <w:szCs w:val="28"/>
              </w:rPr>
            </w:pPr>
            <w:r w:rsidRPr="00A23AE5">
              <w:rPr>
                <w:rFonts w:eastAsia="Calibri" w:cs="Times New Roman"/>
                <w:szCs w:val="28"/>
              </w:rPr>
              <w:t>Предусловия для выполнения</w:t>
            </w:r>
          </w:p>
          <w:p w14:paraId="500187AD" w14:textId="77777777" w:rsidR="00A23AE5" w:rsidRPr="00A23AE5" w:rsidRDefault="00A23AE5" w:rsidP="00DE15C5">
            <w:pPr>
              <w:rPr>
                <w:rFonts w:eastAsia="Calibri" w:cs="Times New Roman"/>
                <w:szCs w:val="28"/>
              </w:rPr>
            </w:pPr>
            <w:r w:rsidRPr="00A23AE5">
              <w:rPr>
                <w:rFonts w:eastAsia="Calibri" w:cs="Times New Roman"/>
                <w:szCs w:val="28"/>
              </w:rPr>
              <w:t>варианта использования</w:t>
            </w:r>
          </w:p>
        </w:tc>
        <w:tc>
          <w:tcPr>
            <w:tcW w:w="4814" w:type="dxa"/>
          </w:tcPr>
          <w:p w14:paraId="65BEDBE0" w14:textId="5453ED16" w:rsidR="00A23AE5" w:rsidRPr="00A23AE5" w:rsidRDefault="00151F60" w:rsidP="00DE15C5">
            <w:pPr>
              <w:rPr>
                <w:rFonts w:eastAsia="Calibri" w:cs="Times New Roman"/>
                <w:szCs w:val="28"/>
              </w:rPr>
            </w:pPr>
            <w:r w:rsidRPr="002147DD">
              <w:rPr>
                <w:rFonts w:eastAsia="Calibri" w:cs="Times New Roman"/>
                <w:szCs w:val="28"/>
              </w:rPr>
              <w:t>В за выбранный временной период в сист</w:t>
            </w:r>
            <w:r>
              <w:rPr>
                <w:rFonts w:eastAsia="Calibri" w:cs="Times New Roman"/>
                <w:szCs w:val="28"/>
              </w:rPr>
              <w:t>еме должна быть зарегистрирован по крайнем мере один</w:t>
            </w:r>
            <w:r w:rsidRPr="002147DD">
              <w:rPr>
                <w:rFonts w:eastAsia="Calibri" w:cs="Times New Roman"/>
                <w:szCs w:val="28"/>
              </w:rPr>
              <w:t xml:space="preserve"> </w:t>
            </w:r>
            <w:r>
              <w:rPr>
                <w:rFonts w:eastAsia="Calibri" w:cs="Times New Roman"/>
                <w:szCs w:val="28"/>
              </w:rPr>
              <w:t>заказ</w:t>
            </w:r>
          </w:p>
        </w:tc>
      </w:tr>
      <w:tr w:rsidR="00A23AE5" w:rsidRPr="00A23AE5" w14:paraId="5CF4E037" w14:textId="77777777" w:rsidTr="00B75D58">
        <w:tc>
          <w:tcPr>
            <w:tcW w:w="4531" w:type="dxa"/>
          </w:tcPr>
          <w:p w14:paraId="112E6132" w14:textId="77777777" w:rsidR="00A23AE5" w:rsidRPr="00A23AE5" w:rsidRDefault="00A23AE5" w:rsidP="00DE15C5">
            <w:pPr>
              <w:rPr>
                <w:rFonts w:eastAsia="Calibri" w:cs="Times New Roman"/>
                <w:szCs w:val="28"/>
              </w:rPr>
            </w:pPr>
            <w:r w:rsidRPr="00A23AE5">
              <w:rPr>
                <w:rFonts w:eastAsia="Calibri" w:cs="Times New Roman"/>
              </w:rPr>
              <w:br w:type="page"/>
            </w:r>
            <w:r w:rsidRPr="00A23AE5">
              <w:rPr>
                <w:rFonts w:eastAsia="Calibri" w:cs="Times New Roman"/>
                <w:szCs w:val="28"/>
              </w:rPr>
              <w:t>Основной поток действий при</w:t>
            </w:r>
          </w:p>
          <w:p w14:paraId="3B536F9D" w14:textId="77777777" w:rsidR="00A23AE5" w:rsidRPr="00A23AE5" w:rsidRDefault="00A23AE5" w:rsidP="00DE15C5">
            <w:pPr>
              <w:rPr>
                <w:rFonts w:eastAsia="Calibri" w:cs="Times New Roman"/>
                <w:szCs w:val="28"/>
              </w:rPr>
            </w:pPr>
            <w:r w:rsidRPr="00A23AE5">
              <w:rPr>
                <w:rFonts w:eastAsia="Calibri" w:cs="Times New Roman"/>
                <w:szCs w:val="28"/>
              </w:rPr>
              <w:t>исполнении варианта использования</w:t>
            </w:r>
          </w:p>
        </w:tc>
        <w:tc>
          <w:tcPr>
            <w:tcW w:w="4814" w:type="dxa"/>
          </w:tcPr>
          <w:p w14:paraId="0AEDB993" w14:textId="14EC5C75" w:rsidR="00A23AE5" w:rsidRPr="00A23AE5" w:rsidRDefault="00151F60" w:rsidP="00DE15C5">
            <w:pPr>
              <w:rPr>
                <w:rFonts w:eastAsia="Calibri" w:cs="Times New Roman"/>
                <w:szCs w:val="28"/>
              </w:rPr>
            </w:pPr>
            <w:r w:rsidRPr="002147DD">
              <w:rPr>
                <w:rFonts w:eastAsia="Calibri" w:cs="Times New Roman"/>
                <w:szCs w:val="28"/>
              </w:rPr>
              <w:t xml:space="preserve">Данный вариант использования начинает выполняться, когда пользователь решает сгенерировать отчет по </w:t>
            </w:r>
            <w:r>
              <w:rPr>
                <w:rFonts w:eastAsia="Calibri" w:cs="Times New Roman"/>
                <w:szCs w:val="28"/>
              </w:rPr>
              <w:t>заказам</w:t>
            </w:r>
            <w:r w:rsidRPr="002147DD">
              <w:rPr>
                <w:rFonts w:eastAsia="Calibri" w:cs="Times New Roman"/>
                <w:szCs w:val="28"/>
              </w:rPr>
              <w:t>. Пользователь может выбрать временные рамки отчета.</w:t>
            </w:r>
          </w:p>
        </w:tc>
      </w:tr>
    </w:tbl>
    <w:p w14:paraId="394A9771" w14:textId="77777777" w:rsidR="00A23AE5" w:rsidRPr="00A23AE5" w:rsidRDefault="00A23AE5" w:rsidP="00DE15C5">
      <w:pPr>
        <w:spacing w:after="0" w:line="240" w:lineRule="auto"/>
        <w:ind w:firstLine="709"/>
        <w:jc w:val="both"/>
        <w:rPr>
          <w:rFonts w:eastAsia="Calibri" w:cs="Times New Roman"/>
          <w:szCs w:val="28"/>
        </w:rPr>
      </w:pPr>
    </w:p>
    <w:p w14:paraId="7DA08E62" w14:textId="77777777" w:rsidR="00A23AE5" w:rsidRPr="00A23AE5" w:rsidRDefault="00A23AE5" w:rsidP="00DE15C5">
      <w:pPr>
        <w:spacing w:line="240" w:lineRule="auto"/>
        <w:rPr>
          <w:rFonts w:eastAsia="Calibri" w:cs="Times New Roman"/>
          <w:szCs w:val="28"/>
        </w:rPr>
      </w:pPr>
      <w:r w:rsidRPr="00A23AE5">
        <w:rPr>
          <w:rFonts w:eastAsia="Calibri" w:cs="Times New Roman"/>
          <w:szCs w:val="28"/>
        </w:rPr>
        <w:br w:type="page"/>
      </w:r>
    </w:p>
    <w:p w14:paraId="1383389F" w14:textId="7083CFCF" w:rsidR="00A23AE5" w:rsidRPr="00A23AE5" w:rsidRDefault="000E6F70" w:rsidP="00DE15C5">
      <w:pPr>
        <w:spacing w:after="0" w:line="240" w:lineRule="auto"/>
        <w:jc w:val="both"/>
        <w:rPr>
          <w:rFonts w:eastAsia="Calibri" w:cs="Times New Roman"/>
          <w:szCs w:val="28"/>
        </w:rPr>
      </w:pPr>
      <w:r w:rsidRPr="00A23AE5">
        <w:rPr>
          <w:rFonts w:eastAsia="Calibri" w:cs="Times New Roman"/>
          <w:szCs w:val="28"/>
        </w:rPr>
        <w:lastRenderedPageBreak/>
        <w:t xml:space="preserve">Продолжение таблицы </w:t>
      </w:r>
      <w:r w:rsidR="00ED0FE3">
        <w:rPr>
          <w:rFonts w:eastAsia="Calibri" w:cs="Times New Roman"/>
          <w:szCs w:val="28"/>
        </w:rPr>
        <w:t>2</w:t>
      </w:r>
      <w:r>
        <w:rPr>
          <w:rFonts w:eastAsia="Calibri" w:cs="Times New Roman"/>
          <w:szCs w:val="28"/>
        </w:rPr>
        <w:t>.10</w:t>
      </w:r>
    </w:p>
    <w:tbl>
      <w:tblPr>
        <w:tblStyle w:val="6"/>
        <w:tblW w:w="0" w:type="auto"/>
        <w:tblLook w:val="04A0" w:firstRow="1" w:lastRow="0" w:firstColumn="1" w:lastColumn="0" w:noHBand="0" w:noVBand="1"/>
      </w:tblPr>
      <w:tblGrid>
        <w:gridCol w:w="4531"/>
        <w:gridCol w:w="4814"/>
      </w:tblGrid>
      <w:tr w:rsidR="00151F60" w:rsidRPr="00A23AE5" w14:paraId="20DFCED4" w14:textId="77777777" w:rsidTr="00B75D58">
        <w:tc>
          <w:tcPr>
            <w:tcW w:w="4531" w:type="dxa"/>
          </w:tcPr>
          <w:p w14:paraId="2C1FD858" w14:textId="5B05B87B" w:rsidR="00151F60" w:rsidRPr="00A23AE5" w:rsidRDefault="00151F60" w:rsidP="00DE15C5">
            <w:pPr>
              <w:jc w:val="center"/>
              <w:rPr>
                <w:rFonts w:eastAsia="Calibri" w:cs="Times New Roman"/>
                <w:bCs/>
                <w:szCs w:val="28"/>
              </w:rPr>
            </w:pPr>
            <w:r w:rsidRPr="00A23AE5">
              <w:rPr>
                <w:rFonts w:eastAsia="Calibri" w:cs="Times New Roman"/>
                <w:b/>
                <w:bCs/>
                <w:szCs w:val="28"/>
              </w:rPr>
              <w:t>Имя варианта использования</w:t>
            </w:r>
          </w:p>
        </w:tc>
        <w:tc>
          <w:tcPr>
            <w:tcW w:w="4814" w:type="dxa"/>
          </w:tcPr>
          <w:p w14:paraId="5CBB84BB" w14:textId="17464F85" w:rsidR="00151F60" w:rsidRPr="00A23AE5" w:rsidRDefault="00151F60" w:rsidP="00DE15C5">
            <w:pPr>
              <w:ind w:firstLine="33"/>
              <w:jc w:val="center"/>
              <w:rPr>
                <w:rFonts w:eastAsia="Calibri" w:cs="Times New Roman"/>
                <w:bCs/>
                <w:szCs w:val="28"/>
              </w:rPr>
            </w:pPr>
            <w:r w:rsidRPr="00A23AE5">
              <w:rPr>
                <w:rFonts w:eastAsia="Calibri" w:cs="Times New Roman"/>
                <w:b/>
                <w:bCs/>
                <w:i/>
                <w:szCs w:val="28"/>
              </w:rPr>
              <w:t>UC</w:t>
            </w:r>
            <w:r w:rsidRPr="00A23AE5">
              <w:rPr>
                <w:rFonts w:eastAsia="Calibri" w:cs="Times New Roman"/>
                <w:b/>
                <w:bCs/>
                <w:szCs w:val="28"/>
              </w:rPr>
              <w:t>-</w:t>
            </w:r>
            <w:r>
              <w:rPr>
                <w:rFonts w:eastAsia="Calibri" w:cs="Times New Roman"/>
                <w:b/>
                <w:bCs/>
                <w:szCs w:val="28"/>
              </w:rPr>
              <w:t>3</w:t>
            </w:r>
            <w:r w:rsidRPr="00A23AE5">
              <w:rPr>
                <w:rFonts w:eastAsia="Calibri" w:cs="Times New Roman"/>
                <w:b/>
                <w:bCs/>
                <w:szCs w:val="28"/>
              </w:rPr>
              <w:t xml:space="preserve"> </w:t>
            </w:r>
            <w:r w:rsidRPr="00151F60">
              <w:rPr>
                <w:rFonts w:eastAsia="Calibri" w:cs="Times New Roman"/>
                <w:b/>
                <w:szCs w:val="28"/>
              </w:rPr>
              <w:t>Сгенерировать отчет по заказам</w:t>
            </w:r>
          </w:p>
        </w:tc>
      </w:tr>
      <w:tr w:rsidR="00A23AE5" w:rsidRPr="00A23AE5" w14:paraId="3B8D56FE" w14:textId="77777777" w:rsidTr="00B75D58">
        <w:tc>
          <w:tcPr>
            <w:tcW w:w="4531" w:type="dxa"/>
          </w:tcPr>
          <w:p w14:paraId="450E6D23" w14:textId="77777777" w:rsidR="00A23AE5" w:rsidRPr="00A23AE5" w:rsidRDefault="00A23AE5" w:rsidP="00DE15C5">
            <w:pPr>
              <w:rPr>
                <w:rFonts w:eastAsia="Calibri" w:cs="Times New Roman"/>
                <w:szCs w:val="28"/>
              </w:rPr>
            </w:pPr>
            <w:r w:rsidRPr="00A23AE5">
              <w:rPr>
                <w:rFonts w:eastAsia="Calibri" w:cs="Times New Roman"/>
                <w:szCs w:val="28"/>
              </w:rPr>
              <w:t>Альтернативный поток действий при исполнении варианта</w:t>
            </w:r>
          </w:p>
          <w:p w14:paraId="557DB48D" w14:textId="77777777" w:rsidR="00A23AE5" w:rsidRPr="00A23AE5" w:rsidRDefault="00A23AE5" w:rsidP="00DE15C5">
            <w:pPr>
              <w:rPr>
                <w:rFonts w:eastAsia="Calibri" w:cs="Times New Roman"/>
                <w:szCs w:val="28"/>
              </w:rPr>
            </w:pPr>
            <w:r w:rsidRPr="00A23AE5">
              <w:rPr>
                <w:rFonts w:eastAsia="Calibri" w:cs="Times New Roman"/>
                <w:szCs w:val="28"/>
              </w:rPr>
              <w:t>Использования</w:t>
            </w:r>
          </w:p>
        </w:tc>
        <w:tc>
          <w:tcPr>
            <w:tcW w:w="4814" w:type="dxa"/>
          </w:tcPr>
          <w:p w14:paraId="52846115" w14:textId="77777777" w:rsidR="00A23AE5" w:rsidRPr="00A23AE5" w:rsidRDefault="00A23AE5" w:rsidP="00DE15C5">
            <w:pPr>
              <w:rPr>
                <w:rFonts w:eastAsia="Calibri" w:cs="Times New Roman"/>
                <w:szCs w:val="28"/>
              </w:rPr>
            </w:pPr>
            <w:r w:rsidRPr="00A23AE5">
              <w:rPr>
                <w:rFonts w:eastAsia="Calibri" w:cs="Times New Roman"/>
                <w:szCs w:val="28"/>
              </w:rPr>
              <w:t>Отсутствуют</w:t>
            </w:r>
          </w:p>
        </w:tc>
      </w:tr>
      <w:tr w:rsidR="00A23AE5" w:rsidRPr="00A23AE5" w14:paraId="4760C54A" w14:textId="77777777" w:rsidTr="00B75D58">
        <w:tc>
          <w:tcPr>
            <w:tcW w:w="4531" w:type="dxa"/>
          </w:tcPr>
          <w:p w14:paraId="384F2B7C" w14:textId="77777777" w:rsidR="00A23AE5" w:rsidRPr="00A23AE5" w:rsidRDefault="00A23AE5" w:rsidP="00DE15C5">
            <w:pPr>
              <w:rPr>
                <w:rFonts w:eastAsia="Calibri" w:cs="Times New Roman"/>
                <w:szCs w:val="28"/>
              </w:rPr>
            </w:pPr>
            <w:r w:rsidRPr="00A23AE5">
              <w:rPr>
                <w:rFonts w:eastAsia="Calibri" w:cs="Times New Roman"/>
                <w:szCs w:val="28"/>
              </w:rPr>
              <w:t>Исключения при выполнении</w:t>
            </w:r>
          </w:p>
          <w:p w14:paraId="50440C63" w14:textId="77777777" w:rsidR="00A23AE5" w:rsidRPr="00A23AE5" w:rsidRDefault="00A23AE5" w:rsidP="00DE15C5">
            <w:pPr>
              <w:rPr>
                <w:rFonts w:eastAsia="Calibri" w:cs="Times New Roman"/>
                <w:szCs w:val="28"/>
              </w:rPr>
            </w:pPr>
            <w:r w:rsidRPr="00A23AE5">
              <w:rPr>
                <w:rFonts w:eastAsia="Calibri" w:cs="Times New Roman"/>
                <w:szCs w:val="28"/>
              </w:rPr>
              <w:t>варианта использования</w:t>
            </w:r>
          </w:p>
        </w:tc>
        <w:tc>
          <w:tcPr>
            <w:tcW w:w="4814" w:type="dxa"/>
          </w:tcPr>
          <w:p w14:paraId="5D9C11B9" w14:textId="199D554D" w:rsidR="00A23AE5" w:rsidRPr="00A23AE5" w:rsidRDefault="00151F60" w:rsidP="00DE15C5">
            <w:pPr>
              <w:rPr>
                <w:rFonts w:eastAsia="Calibri" w:cs="Times New Roman"/>
                <w:szCs w:val="28"/>
              </w:rPr>
            </w:pPr>
            <w:r w:rsidRPr="002147DD">
              <w:rPr>
                <w:rFonts w:eastAsia="Calibri" w:cs="Times New Roman"/>
                <w:szCs w:val="28"/>
              </w:rPr>
              <w:t xml:space="preserve">Вывод сообщения о отсутствие </w:t>
            </w:r>
            <w:r>
              <w:rPr>
                <w:rFonts w:eastAsia="Calibri" w:cs="Times New Roman"/>
                <w:szCs w:val="28"/>
              </w:rPr>
              <w:t>заказов</w:t>
            </w:r>
            <w:r w:rsidRPr="002147DD">
              <w:rPr>
                <w:rFonts w:eastAsia="Calibri" w:cs="Times New Roman"/>
                <w:szCs w:val="28"/>
              </w:rPr>
              <w:t xml:space="preserve"> за данные период</w:t>
            </w:r>
          </w:p>
        </w:tc>
      </w:tr>
      <w:tr w:rsidR="00A23AE5" w:rsidRPr="00A23AE5" w14:paraId="4B10D079" w14:textId="77777777" w:rsidTr="00B75D58">
        <w:tc>
          <w:tcPr>
            <w:tcW w:w="4531" w:type="dxa"/>
          </w:tcPr>
          <w:p w14:paraId="667D94FA" w14:textId="77777777" w:rsidR="00A23AE5" w:rsidRPr="00A23AE5" w:rsidRDefault="00A23AE5" w:rsidP="00DE15C5">
            <w:pPr>
              <w:rPr>
                <w:rFonts w:eastAsia="Calibri" w:cs="Times New Roman"/>
                <w:szCs w:val="28"/>
              </w:rPr>
            </w:pPr>
            <w:r w:rsidRPr="00A23AE5">
              <w:rPr>
                <w:rFonts w:eastAsia="Calibri" w:cs="Times New Roman"/>
                <w:szCs w:val="28"/>
              </w:rPr>
              <w:t>Постусловия после выполнения</w:t>
            </w:r>
          </w:p>
          <w:p w14:paraId="7AC926A4" w14:textId="77777777" w:rsidR="00A23AE5" w:rsidRPr="00A23AE5" w:rsidRDefault="00A23AE5" w:rsidP="00DE15C5">
            <w:pPr>
              <w:rPr>
                <w:rFonts w:eastAsia="Calibri" w:cs="Times New Roman"/>
                <w:szCs w:val="28"/>
              </w:rPr>
            </w:pPr>
            <w:r w:rsidRPr="00A23AE5">
              <w:rPr>
                <w:rFonts w:eastAsia="Calibri" w:cs="Times New Roman"/>
                <w:szCs w:val="28"/>
              </w:rPr>
              <w:t>варианта использования.</w:t>
            </w:r>
          </w:p>
        </w:tc>
        <w:tc>
          <w:tcPr>
            <w:tcW w:w="4814" w:type="dxa"/>
          </w:tcPr>
          <w:p w14:paraId="11DC4A08" w14:textId="77777777" w:rsidR="00A23AE5" w:rsidRPr="00A23AE5" w:rsidRDefault="00A23AE5" w:rsidP="00DE15C5">
            <w:pPr>
              <w:rPr>
                <w:rFonts w:eastAsia="Calibri" w:cs="Times New Roman"/>
                <w:szCs w:val="28"/>
              </w:rPr>
            </w:pPr>
            <w:r w:rsidRPr="00A23AE5">
              <w:rPr>
                <w:rFonts w:eastAsia="Calibri" w:cs="Times New Roman"/>
                <w:szCs w:val="28"/>
              </w:rPr>
              <w:t>Отсутствуют</w:t>
            </w:r>
          </w:p>
        </w:tc>
      </w:tr>
      <w:tr w:rsidR="00A23AE5" w:rsidRPr="00A23AE5" w14:paraId="4ECDA9A0" w14:textId="77777777" w:rsidTr="00B75D58">
        <w:trPr>
          <w:trHeight w:val="796"/>
        </w:trPr>
        <w:tc>
          <w:tcPr>
            <w:tcW w:w="4531" w:type="dxa"/>
          </w:tcPr>
          <w:p w14:paraId="5F1A9B4E" w14:textId="77777777" w:rsidR="00A23AE5" w:rsidRPr="00A23AE5" w:rsidRDefault="00A23AE5" w:rsidP="00DE15C5">
            <w:pPr>
              <w:rPr>
                <w:rFonts w:eastAsia="Calibri" w:cs="Times New Roman"/>
                <w:szCs w:val="28"/>
              </w:rPr>
            </w:pPr>
            <w:r w:rsidRPr="00A23AE5">
              <w:rPr>
                <w:rFonts w:eastAsia="Calibri" w:cs="Times New Roman"/>
                <w:szCs w:val="28"/>
              </w:rPr>
              <w:t>Связь с другими вариантами использования</w:t>
            </w:r>
          </w:p>
        </w:tc>
        <w:tc>
          <w:tcPr>
            <w:tcW w:w="4814" w:type="dxa"/>
          </w:tcPr>
          <w:p w14:paraId="62C2308E" w14:textId="3CB1A7C6" w:rsidR="00A23AE5" w:rsidRPr="00A23AE5" w:rsidRDefault="00A23AE5" w:rsidP="00DE15C5">
            <w:pPr>
              <w:rPr>
                <w:rFonts w:eastAsia="Calibri" w:cs="Times New Roman"/>
                <w:szCs w:val="28"/>
              </w:rPr>
            </w:pPr>
            <w:r w:rsidRPr="00A23AE5">
              <w:rPr>
                <w:rFonts w:eastAsia="Calibri" w:cs="Times New Roman"/>
                <w:i/>
                <w:szCs w:val="28"/>
                <w:lang w:val="en-US"/>
              </w:rPr>
              <w:t>UC</w:t>
            </w:r>
            <w:r>
              <w:rPr>
                <w:rFonts w:eastAsia="Calibri" w:cs="Times New Roman"/>
                <w:szCs w:val="28"/>
              </w:rPr>
              <w:t>-</w:t>
            </w:r>
            <w:r w:rsidR="00151F60">
              <w:rPr>
                <w:rFonts w:eastAsia="Calibri" w:cs="Times New Roman"/>
                <w:szCs w:val="28"/>
              </w:rPr>
              <w:t>1</w:t>
            </w:r>
          </w:p>
        </w:tc>
      </w:tr>
    </w:tbl>
    <w:tbl>
      <w:tblPr>
        <w:tblStyle w:val="7"/>
        <w:tblW w:w="0" w:type="auto"/>
        <w:tblLook w:val="04A0" w:firstRow="1" w:lastRow="0" w:firstColumn="1" w:lastColumn="0" w:noHBand="0" w:noVBand="1"/>
      </w:tblPr>
      <w:tblGrid>
        <w:gridCol w:w="4531"/>
        <w:gridCol w:w="4814"/>
      </w:tblGrid>
      <w:tr w:rsidR="00151F60" w:rsidRPr="00A23AE5" w14:paraId="19D3CDAB" w14:textId="77777777" w:rsidTr="00B75D58">
        <w:tc>
          <w:tcPr>
            <w:tcW w:w="4531" w:type="dxa"/>
          </w:tcPr>
          <w:p w14:paraId="5EC6C78B" w14:textId="3AEBE2E2" w:rsidR="00151F60" w:rsidRPr="00A23AE5" w:rsidRDefault="00151F60" w:rsidP="00DE15C5">
            <w:pPr>
              <w:jc w:val="both"/>
              <w:rPr>
                <w:rFonts w:eastAsia="Calibri" w:cs="Times New Roman"/>
                <w:b/>
                <w:bCs/>
                <w:szCs w:val="28"/>
              </w:rPr>
            </w:pPr>
            <w:r w:rsidRPr="00A23AE5">
              <w:rPr>
                <w:rFonts w:eastAsia="Calibri" w:cs="Times New Roman"/>
                <w:b/>
                <w:bCs/>
                <w:szCs w:val="28"/>
              </w:rPr>
              <w:t>Имя варианта использования</w:t>
            </w:r>
          </w:p>
        </w:tc>
        <w:tc>
          <w:tcPr>
            <w:tcW w:w="4814" w:type="dxa"/>
          </w:tcPr>
          <w:p w14:paraId="0AE1F72A" w14:textId="5668A271" w:rsidR="00151F60" w:rsidRPr="00151F60" w:rsidRDefault="00151F60" w:rsidP="00DE15C5">
            <w:pPr>
              <w:rPr>
                <w:rFonts w:eastAsia="Calibri" w:cs="Times New Roman"/>
                <w:b/>
                <w:bCs/>
                <w:szCs w:val="28"/>
              </w:rPr>
            </w:pPr>
            <w:r w:rsidRPr="00151F60">
              <w:rPr>
                <w:rFonts w:eastAsia="Calibri" w:cs="Times New Roman"/>
                <w:b/>
                <w:bCs/>
                <w:i/>
                <w:szCs w:val="28"/>
              </w:rPr>
              <w:t>UC</w:t>
            </w:r>
            <w:r w:rsidRPr="00151F60">
              <w:rPr>
                <w:rFonts w:eastAsia="Calibri" w:cs="Times New Roman"/>
                <w:b/>
                <w:bCs/>
                <w:szCs w:val="28"/>
              </w:rPr>
              <w:t xml:space="preserve">-4 </w:t>
            </w:r>
            <w:r w:rsidRPr="00151F60">
              <w:rPr>
                <w:rFonts w:eastAsia="Calibri" w:cs="Times New Roman"/>
                <w:b/>
                <w:szCs w:val="28"/>
              </w:rPr>
              <w:t>Сгенерировать отчет ключевых показателей</w:t>
            </w:r>
          </w:p>
        </w:tc>
      </w:tr>
      <w:tr w:rsidR="00151F60" w:rsidRPr="00A23AE5" w14:paraId="7E8C3D34" w14:textId="77777777" w:rsidTr="00B75D58">
        <w:tc>
          <w:tcPr>
            <w:tcW w:w="4531" w:type="dxa"/>
          </w:tcPr>
          <w:p w14:paraId="3D54D876" w14:textId="77777777" w:rsidR="00151F60" w:rsidRPr="00A23AE5" w:rsidRDefault="00151F60" w:rsidP="00DE15C5">
            <w:pPr>
              <w:rPr>
                <w:rFonts w:eastAsia="Calibri" w:cs="Times New Roman"/>
                <w:szCs w:val="28"/>
              </w:rPr>
            </w:pPr>
            <w:r w:rsidRPr="00A23AE5">
              <w:rPr>
                <w:rFonts w:eastAsia="Calibri" w:cs="Times New Roman"/>
                <w:szCs w:val="28"/>
              </w:rPr>
              <w:t>Краткое описание варианта</w:t>
            </w:r>
          </w:p>
          <w:p w14:paraId="419F3466" w14:textId="7B00F0BE" w:rsidR="00151F60" w:rsidRPr="00A23AE5" w:rsidRDefault="00151F60" w:rsidP="00DE15C5">
            <w:pPr>
              <w:rPr>
                <w:rFonts w:eastAsia="Calibri" w:cs="Times New Roman"/>
                <w:szCs w:val="28"/>
              </w:rPr>
            </w:pPr>
            <w:r w:rsidRPr="00A23AE5">
              <w:rPr>
                <w:rFonts w:eastAsia="Calibri" w:cs="Times New Roman"/>
                <w:szCs w:val="28"/>
              </w:rPr>
              <w:t>Использования</w:t>
            </w:r>
          </w:p>
        </w:tc>
        <w:tc>
          <w:tcPr>
            <w:tcW w:w="4814" w:type="dxa"/>
          </w:tcPr>
          <w:p w14:paraId="13AA1249" w14:textId="7698A159" w:rsidR="00151F60" w:rsidRPr="00A23AE5" w:rsidRDefault="00151F60" w:rsidP="00DE15C5">
            <w:pPr>
              <w:rPr>
                <w:rFonts w:eastAsia="Calibri" w:cs="Times New Roman"/>
                <w:szCs w:val="28"/>
              </w:rPr>
            </w:pPr>
            <w:r w:rsidRPr="00A23AE5">
              <w:rPr>
                <w:rFonts w:eastAsia="Calibri" w:cs="Times New Roman"/>
                <w:szCs w:val="28"/>
              </w:rPr>
              <w:t xml:space="preserve">Данный вариант использования описывает процесс </w:t>
            </w:r>
            <w:r>
              <w:rPr>
                <w:rFonts w:eastAsia="Calibri" w:cs="Times New Roman"/>
                <w:szCs w:val="28"/>
              </w:rPr>
              <w:t xml:space="preserve">просмотра </w:t>
            </w:r>
            <w:r w:rsidRPr="00A23AE5">
              <w:rPr>
                <w:rFonts w:eastAsia="Calibri" w:cs="Times New Roman"/>
                <w:szCs w:val="28"/>
              </w:rPr>
              <w:t>аналитики</w:t>
            </w:r>
            <w:r>
              <w:rPr>
                <w:rFonts w:eastAsia="Calibri" w:cs="Times New Roman"/>
                <w:szCs w:val="28"/>
              </w:rPr>
              <w:t xml:space="preserve"> заказов и</w:t>
            </w:r>
            <w:r w:rsidRPr="00A23AE5">
              <w:rPr>
                <w:rFonts w:eastAsia="Calibri" w:cs="Times New Roman"/>
                <w:szCs w:val="28"/>
              </w:rPr>
              <w:t xml:space="preserve"> продаж</w:t>
            </w:r>
          </w:p>
        </w:tc>
      </w:tr>
      <w:tr w:rsidR="00151F60" w:rsidRPr="00A23AE5" w14:paraId="2E78A6AE" w14:textId="77777777" w:rsidTr="00B75D58">
        <w:tc>
          <w:tcPr>
            <w:tcW w:w="4531" w:type="dxa"/>
          </w:tcPr>
          <w:p w14:paraId="6514E70E" w14:textId="4704CDB5" w:rsidR="00151F60" w:rsidRPr="00A23AE5" w:rsidRDefault="00151F60" w:rsidP="00DE15C5">
            <w:pPr>
              <w:rPr>
                <w:rFonts w:eastAsia="Calibri" w:cs="Times New Roman"/>
                <w:szCs w:val="28"/>
              </w:rPr>
            </w:pPr>
            <w:r w:rsidRPr="00A23AE5">
              <w:rPr>
                <w:rFonts w:eastAsia="Calibri" w:cs="Times New Roman"/>
                <w:szCs w:val="28"/>
              </w:rPr>
              <w:t>Действующие лица, взаимодействующие с вариантом использования</w:t>
            </w:r>
          </w:p>
        </w:tc>
        <w:tc>
          <w:tcPr>
            <w:tcW w:w="4814" w:type="dxa"/>
          </w:tcPr>
          <w:p w14:paraId="1E547777" w14:textId="77777777" w:rsidR="00151F60" w:rsidRPr="00A23AE5" w:rsidRDefault="00151F60" w:rsidP="00DE15C5">
            <w:pPr>
              <w:rPr>
                <w:rFonts w:eastAsia="Calibri" w:cs="Times New Roman"/>
                <w:szCs w:val="28"/>
              </w:rPr>
            </w:pPr>
            <w:r>
              <w:rPr>
                <w:rFonts w:eastAsia="Calibri" w:cs="Times New Roman"/>
                <w:szCs w:val="28"/>
              </w:rPr>
              <w:t>Менеджер</w:t>
            </w:r>
          </w:p>
          <w:p w14:paraId="4D8CD29D" w14:textId="77777777" w:rsidR="00151F60" w:rsidRPr="00A23AE5" w:rsidRDefault="00151F60" w:rsidP="00DE15C5">
            <w:pPr>
              <w:ind w:firstLine="709"/>
              <w:rPr>
                <w:rFonts w:eastAsia="Calibri" w:cs="Times New Roman"/>
                <w:szCs w:val="28"/>
              </w:rPr>
            </w:pPr>
          </w:p>
        </w:tc>
      </w:tr>
      <w:tr w:rsidR="00151F60" w:rsidRPr="00A23AE5" w14:paraId="7668D2E8" w14:textId="77777777" w:rsidTr="00B75D58">
        <w:tc>
          <w:tcPr>
            <w:tcW w:w="4531" w:type="dxa"/>
          </w:tcPr>
          <w:p w14:paraId="7605A11C" w14:textId="77777777" w:rsidR="00151F60" w:rsidRPr="00A23AE5" w:rsidRDefault="00151F60" w:rsidP="00DE15C5">
            <w:pPr>
              <w:rPr>
                <w:rFonts w:eastAsia="Calibri" w:cs="Times New Roman"/>
                <w:szCs w:val="28"/>
              </w:rPr>
            </w:pPr>
            <w:r w:rsidRPr="00A23AE5">
              <w:rPr>
                <w:rFonts w:eastAsia="Calibri" w:cs="Times New Roman"/>
                <w:szCs w:val="28"/>
              </w:rPr>
              <w:t>Предусловия для выполнения</w:t>
            </w:r>
          </w:p>
          <w:p w14:paraId="2672ECE0" w14:textId="510295BF" w:rsidR="00151F60" w:rsidRPr="00A23AE5" w:rsidRDefault="00151F60" w:rsidP="00DE15C5">
            <w:pPr>
              <w:rPr>
                <w:rFonts w:eastAsia="Calibri" w:cs="Times New Roman"/>
                <w:szCs w:val="28"/>
              </w:rPr>
            </w:pPr>
            <w:r w:rsidRPr="00A23AE5">
              <w:rPr>
                <w:rFonts w:eastAsia="Calibri" w:cs="Times New Roman"/>
                <w:szCs w:val="28"/>
              </w:rPr>
              <w:t>варианта использования</w:t>
            </w:r>
          </w:p>
        </w:tc>
        <w:tc>
          <w:tcPr>
            <w:tcW w:w="4814" w:type="dxa"/>
          </w:tcPr>
          <w:p w14:paraId="21F6069F" w14:textId="52FB8883" w:rsidR="00151F60" w:rsidRPr="00A23AE5" w:rsidRDefault="00151F60" w:rsidP="00DE15C5">
            <w:pPr>
              <w:rPr>
                <w:rFonts w:eastAsia="Calibri" w:cs="Times New Roman"/>
                <w:szCs w:val="28"/>
              </w:rPr>
            </w:pPr>
            <w:r w:rsidRPr="00A23AE5">
              <w:rPr>
                <w:rFonts w:eastAsia="Calibri" w:cs="Times New Roman"/>
                <w:szCs w:val="28"/>
              </w:rPr>
              <w:t>В за выбранный временной период в системе должна быть зарегистрирована по крайнем мере одна продажа</w:t>
            </w:r>
          </w:p>
        </w:tc>
      </w:tr>
      <w:tr w:rsidR="00151F60" w:rsidRPr="00A23AE5" w14:paraId="0835CA68" w14:textId="77777777" w:rsidTr="00B75D58">
        <w:tc>
          <w:tcPr>
            <w:tcW w:w="4531" w:type="dxa"/>
          </w:tcPr>
          <w:p w14:paraId="1C81B415" w14:textId="77777777" w:rsidR="00151F60" w:rsidRPr="00A23AE5" w:rsidRDefault="00151F60" w:rsidP="00DE15C5">
            <w:pPr>
              <w:rPr>
                <w:rFonts w:eastAsia="Calibri" w:cs="Times New Roman"/>
                <w:szCs w:val="28"/>
              </w:rPr>
            </w:pPr>
            <w:r w:rsidRPr="00A23AE5">
              <w:rPr>
                <w:rFonts w:eastAsia="Calibri" w:cs="Times New Roman"/>
              </w:rPr>
              <w:br w:type="page"/>
            </w:r>
            <w:r w:rsidRPr="00A23AE5">
              <w:rPr>
                <w:rFonts w:eastAsia="Calibri" w:cs="Times New Roman"/>
                <w:szCs w:val="28"/>
              </w:rPr>
              <w:t>Основной поток действий при</w:t>
            </w:r>
          </w:p>
          <w:p w14:paraId="1A47AFA0" w14:textId="36E6463F" w:rsidR="00151F60" w:rsidRPr="00A23AE5" w:rsidRDefault="00151F60" w:rsidP="00DE15C5">
            <w:pPr>
              <w:rPr>
                <w:rFonts w:eastAsia="Calibri" w:cs="Times New Roman"/>
                <w:szCs w:val="28"/>
              </w:rPr>
            </w:pPr>
            <w:r w:rsidRPr="00A23AE5">
              <w:rPr>
                <w:rFonts w:eastAsia="Calibri" w:cs="Times New Roman"/>
                <w:szCs w:val="28"/>
              </w:rPr>
              <w:t>исполнении варианта использования</w:t>
            </w:r>
          </w:p>
        </w:tc>
        <w:tc>
          <w:tcPr>
            <w:tcW w:w="4814" w:type="dxa"/>
          </w:tcPr>
          <w:p w14:paraId="4B293DD4" w14:textId="0BFC0101" w:rsidR="00151F60" w:rsidRPr="00A23AE5" w:rsidRDefault="00151F60" w:rsidP="00DE15C5">
            <w:pPr>
              <w:rPr>
                <w:rFonts w:eastAsia="Calibri" w:cs="Times New Roman"/>
                <w:szCs w:val="28"/>
              </w:rPr>
            </w:pPr>
            <w:r w:rsidRPr="002147DD">
              <w:rPr>
                <w:rFonts w:eastAsia="Calibri" w:cs="Times New Roman"/>
                <w:szCs w:val="28"/>
              </w:rPr>
              <w:t xml:space="preserve">Данный вариант использования начинает выполняться, когда пользователь решает сгенерировать отчет по </w:t>
            </w:r>
            <w:r>
              <w:rPr>
                <w:rFonts w:eastAsia="Calibri" w:cs="Times New Roman"/>
                <w:szCs w:val="28"/>
              </w:rPr>
              <w:t>ключевым показателям</w:t>
            </w:r>
            <w:r w:rsidRPr="002147DD">
              <w:rPr>
                <w:rFonts w:eastAsia="Calibri" w:cs="Times New Roman"/>
                <w:szCs w:val="28"/>
              </w:rPr>
              <w:t>. Пользователь может выбрать временные рамки отчета.</w:t>
            </w:r>
          </w:p>
        </w:tc>
      </w:tr>
      <w:tr w:rsidR="00151F60" w:rsidRPr="00A23AE5" w14:paraId="49E23009" w14:textId="77777777" w:rsidTr="00B75D58">
        <w:tc>
          <w:tcPr>
            <w:tcW w:w="4531" w:type="dxa"/>
          </w:tcPr>
          <w:p w14:paraId="7668B1C1" w14:textId="77777777" w:rsidR="00151F60" w:rsidRPr="00A23AE5" w:rsidRDefault="00151F60" w:rsidP="00DE15C5">
            <w:pPr>
              <w:rPr>
                <w:rFonts w:eastAsia="Calibri" w:cs="Times New Roman"/>
                <w:szCs w:val="28"/>
              </w:rPr>
            </w:pPr>
            <w:r w:rsidRPr="00A23AE5">
              <w:rPr>
                <w:rFonts w:eastAsia="Calibri" w:cs="Times New Roman"/>
                <w:szCs w:val="28"/>
              </w:rPr>
              <w:t>Альтернативный поток действий при исполнении варианта</w:t>
            </w:r>
          </w:p>
          <w:p w14:paraId="055A371C" w14:textId="29783DAA" w:rsidR="00151F60" w:rsidRPr="00A23AE5" w:rsidRDefault="00151F60" w:rsidP="00DE15C5">
            <w:pPr>
              <w:rPr>
                <w:rFonts w:eastAsia="Calibri" w:cs="Times New Roman"/>
                <w:szCs w:val="28"/>
              </w:rPr>
            </w:pPr>
            <w:r w:rsidRPr="00A23AE5">
              <w:rPr>
                <w:rFonts w:eastAsia="Calibri" w:cs="Times New Roman"/>
                <w:szCs w:val="28"/>
              </w:rPr>
              <w:t>Использования</w:t>
            </w:r>
          </w:p>
        </w:tc>
        <w:tc>
          <w:tcPr>
            <w:tcW w:w="4814" w:type="dxa"/>
          </w:tcPr>
          <w:p w14:paraId="7100E1C5" w14:textId="7BF037FF" w:rsidR="00151F60" w:rsidRPr="00A23AE5" w:rsidRDefault="00151F60" w:rsidP="00DE15C5">
            <w:pPr>
              <w:rPr>
                <w:rFonts w:eastAsia="Calibri" w:cs="Times New Roman"/>
                <w:szCs w:val="28"/>
              </w:rPr>
            </w:pPr>
            <w:r w:rsidRPr="00A23AE5">
              <w:rPr>
                <w:rFonts w:eastAsia="Calibri" w:cs="Times New Roman"/>
                <w:szCs w:val="28"/>
              </w:rPr>
              <w:t>Отсутствует</w:t>
            </w:r>
          </w:p>
        </w:tc>
      </w:tr>
      <w:tr w:rsidR="00151F60" w:rsidRPr="00A23AE5" w14:paraId="3844127C" w14:textId="77777777" w:rsidTr="00B75D58">
        <w:tc>
          <w:tcPr>
            <w:tcW w:w="4531" w:type="dxa"/>
          </w:tcPr>
          <w:p w14:paraId="48E7CC82" w14:textId="77777777" w:rsidR="00151F60" w:rsidRPr="00A23AE5" w:rsidRDefault="00151F60" w:rsidP="00DE15C5">
            <w:pPr>
              <w:rPr>
                <w:rFonts w:eastAsia="Calibri" w:cs="Times New Roman"/>
                <w:szCs w:val="28"/>
              </w:rPr>
            </w:pPr>
            <w:r w:rsidRPr="00A23AE5">
              <w:rPr>
                <w:rFonts w:eastAsia="Calibri" w:cs="Times New Roman"/>
                <w:szCs w:val="28"/>
              </w:rPr>
              <w:t>Исключения при выполнении</w:t>
            </w:r>
          </w:p>
          <w:p w14:paraId="5D00E1C1" w14:textId="7F9D60CD" w:rsidR="00151F60" w:rsidRPr="00A23AE5" w:rsidRDefault="00151F60" w:rsidP="00DE15C5">
            <w:pPr>
              <w:rPr>
                <w:rFonts w:eastAsia="Calibri" w:cs="Times New Roman"/>
                <w:szCs w:val="28"/>
              </w:rPr>
            </w:pPr>
            <w:r w:rsidRPr="00A23AE5">
              <w:rPr>
                <w:rFonts w:eastAsia="Calibri" w:cs="Times New Roman"/>
                <w:szCs w:val="28"/>
              </w:rPr>
              <w:t>варианта использования</w:t>
            </w:r>
          </w:p>
        </w:tc>
        <w:tc>
          <w:tcPr>
            <w:tcW w:w="4814" w:type="dxa"/>
          </w:tcPr>
          <w:p w14:paraId="05E188A7" w14:textId="7BEB1E05" w:rsidR="00151F60" w:rsidRPr="00A23AE5" w:rsidRDefault="00151F60" w:rsidP="00DE15C5">
            <w:pPr>
              <w:rPr>
                <w:rFonts w:eastAsia="Calibri" w:cs="Times New Roman"/>
                <w:szCs w:val="28"/>
              </w:rPr>
            </w:pPr>
            <w:r w:rsidRPr="00A23AE5">
              <w:rPr>
                <w:rFonts w:eastAsia="Calibri" w:cs="Times New Roman"/>
                <w:szCs w:val="28"/>
              </w:rPr>
              <w:t>Вывод сообщения о отсутствие продаж за данные период</w:t>
            </w:r>
          </w:p>
        </w:tc>
      </w:tr>
      <w:tr w:rsidR="00151F60" w:rsidRPr="00A23AE5" w14:paraId="5F813DDC" w14:textId="77777777" w:rsidTr="00B75D58">
        <w:tc>
          <w:tcPr>
            <w:tcW w:w="4531" w:type="dxa"/>
          </w:tcPr>
          <w:p w14:paraId="3AEB4F65" w14:textId="77777777" w:rsidR="00151F60" w:rsidRPr="00A23AE5" w:rsidRDefault="00151F60" w:rsidP="00DE15C5">
            <w:pPr>
              <w:rPr>
                <w:rFonts w:eastAsia="Calibri" w:cs="Times New Roman"/>
                <w:szCs w:val="28"/>
              </w:rPr>
            </w:pPr>
            <w:r w:rsidRPr="00A23AE5">
              <w:rPr>
                <w:rFonts w:eastAsia="Calibri" w:cs="Times New Roman"/>
              </w:rPr>
              <w:br w:type="page"/>
            </w:r>
            <w:r w:rsidRPr="00A23AE5">
              <w:rPr>
                <w:rFonts w:eastAsia="Calibri" w:cs="Times New Roman"/>
                <w:szCs w:val="28"/>
              </w:rPr>
              <w:t>Постусловия после выполнения</w:t>
            </w:r>
          </w:p>
          <w:p w14:paraId="7BA739C6" w14:textId="7051B73F" w:rsidR="00151F60" w:rsidRPr="00A23AE5" w:rsidRDefault="00151F60" w:rsidP="00DE15C5">
            <w:pPr>
              <w:rPr>
                <w:rFonts w:eastAsia="Calibri" w:cs="Times New Roman"/>
                <w:szCs w:val="28"/>
              </w:rPr>
            </w:pPr>
            <w:r w:rsidRPr="00A23AE5">
              <w:rPr>
                <w:rFonts w:eastAsia="Calibri" w:cs="Times New Roman"/>
                <w:szCs w:val="28"/>
              </w:rPr>
              <w:t>варианта использования.</w:t>
            </w:r>
          </w:p>
        </w:tc>
        <w:tc>
          <w:tcPr>
            <w:tcW w:w="4814" w:type="dxa"/>
          </w:tcPr>
          <w:p w14:paraId="596053F2" w14:textId="515B6178" w:rsidR="00151F60" w:rsidRPr="00A23AE5" w:rsidRDefault="00151F60" w:rsidP="00DE15C5">
            <w:pPr>
              <w:rPr>
                <w:rFonts w:eastAsia="Calibri" w:cs="Times New Roman"/>
                <w:szCs w:val="28"/>
              </w:rPr>
            </w:pPr>
            <w:r w:rsidRPr="00A23AE5">
              <w:rPr>
                <w:rFonts w:eastAsia="Calibri" w:cs="Times New Roman"/>
                <w:szCs w:val="28"/>
              </w:rPr>
              <w:t>Отсутствуют</w:t>
            </w:r>
          </w:p>
        </w:tc>
      </w:tr>
      <w:tr w:rsidR="00151F60" w:rsidRPr="00A23AE5" w14:paraId="391088CA" w14:textId="77777777" w:rsidTr="00B75D58">
        <w:trPr>
          <w:trHeight w:val="796"/>
        </w:trPr>
        <w:tc>
          <w:tcPr>
            <w:tcW w:w="4531" w:type="dxa"/>
          </w:tcPr>
          <w:p w14:paraId="7C2EFDAE" w14:textId="3EA165A0" w:rsidR="00151F60" w:rsidRPr="00A23AE5" w:rsidRDefault="00151F60" w:rsidP="00DE15C5">
            <w:pPr>
              <w:rPr>
                <w:rFonts w:eastAsia="Calibri" w:cs="Times New Roman"/>
                <w:szCs w:val="28"/>
              </w:rPr>
            </w:pPr>
            <w:r w:rsidRPr="00A23AE5">
              <w:rPr>
                <w:rFonts w:eastAsia="Calibri" w:cs="Times New Roman"/>
                <w:szCs w:val="28"/>
              </w:rPr>
              <w:t>Связь с другими вариантами использования</w:t>
            </w:r>
          </w:p>
        </w:tc>
        <w:tc>
          <w:tcPr>
            <w:tcW w:w="4814" w:type="dxa"/>
          </w:tcPr>
          <w:p w14:paraId="31C6F778" w14:textId="4227EAE4" w:rsidR="00151F60" w:rsidRPr="00151F60" w:rsidRDefault="00151F60" w:rsidP="00DE15C5">
            <w:pPr>
              <w:rPr>
                <w:rFonts w:eastAsia="Calibri" w:cs="Times New Roman"/>
                <w:szCs w:val="28"/>
              </w:rPr>
            </w:pPr>
            <w:r w:rsidRPr="001605F3">
              <w:rPr>
                <w:rFonts w:eastAsia="Calibri" w:cs="Times New Roman"/>
                <w:i/>
                <w:szCs w:val="28"/>
                <w:lang w:val="en-US"/>
              </w:rPr>
              <w:t>UC-</w:t>
            </w:r>
            <w:r>
              <w:rPr>
                <w:rFonts w:eastAsia="Calibri" w:cs="Times New Roman"/>
                <w:i/>
                <w:szCs w:val="28"/>
              </w:rPr>
              <w:t>1</w:t>
            </w:r>
          </w:p>
        </w:tc>
      </w:tr>
    </w:tbl>
    <w:p w14:paraId="09ECA95D" w14:textId="2C20545D" w:rsidR="00A23AE5" w:rsidRDefault="00A23AE5" w:rsidP="00DE15C5">
      <w:pPr>
        <w:spacing w:line="240" w:lineRule="auto"/>
      </w:pPr>
      <w:r>
        <w:br w:type="page"/>
      </w:r>
    </w:p>
    <w:p w14:paraId="5DC1061D" w14:textId="02939B54" w:rsidR="000E6F70" w:rsidRPr="00A23AE5" w:rsidRDefault="000E6F70" w:rsidP="00DE15C5">
      <w:pPr>
        <w:spacing w:after="0" w:line="240" w:lineRule="auto"/>
        <w:jc w:val="both"/>
        <w:rPr>
          <w:rFonts w:eastAsia="Calibri" w:cs="Times New Roman"/>
          <w:szCs w:val="28"/>
        </w:rPr>
      </w:pPr>
      <w:r w:rsidRPr="00A23AE5">
        <w:rPr>
          <w:rFonts w:eastAsia="Calibri" w:cs="Times New Roman"/>
          <w:szCs w:val="28"/>
        </w:rPr>
        <w:lastRenderedPageBreak/>
        <w:t xml:space="preserve">Продолжение таблицы </w:t>
      </w:r>
      <w:r w:rsidR="00ED0FE3">
        <w:rPr>
          <w:rFonts w:eastAsia="Calibri" w:cs="Times New Roman"/>
          <w:szCs w:val="28"/>
        </w:rPr>
        <w:t>2</w:t>
      </w:r>
      <w:r>
        <w:rPr>
          <w:rFonts w:eastAsia="Calibri" w:cs="Times New Roman"/>
          <w:szCs w:val="28"/>
        </w:rPr>
        <w:t>.10</w:t>
      </w:r>
    </w:p>
    <w:tbl>
      <w:tblPr>
        <w:tblStyle w:val="8"/>
        <w:tblW w:w="0" w:type="auto"/>
        <w:tblLook w:val="04A0" w:firstRow="1" w:lastRow="0" w:firstColumn="1" w:lastColumn="0" w:noHBand="0" w:noVBand="1"/>
      </w:tblPr>
      <w:tblGrid>
        <w:gridCol w:w="4531"/>
        <w:gridCol w:w="4814"/>
      </w:tblGrid>
      <w:tr w:rsidR="00151F60" w:rsidRPr="00A23AE5" w14:paraId="34AFC4DD" w14:textId="77777777" w:rsidTr="00B75D58">
        <w:tc>
          <w:tcPr>
            <w:tcW w:w="4531" w:type="dxa"/>
          </w:tcPr>
          <w:p w14:paraId="0425DC18" w14:textId="5ED90562" w:rsidR="00151F60" w:rsidRPr="00A23AE5" w:rsidRDefault="00151F60" w:rsidP="00DE15C5">
            <w:pPr>
              <w:jc w:val="center"/>
              <w:rPr>
                <w:rFonts w:eastAsia="Calibri" w:cs="Times New Roman"/>
                <w:b/>
                <w:bCs/>
                <w:szCs w:val="28"/>
              </w:rPr>
            </w:pPr>
            <w:r w:rsidRPr="002147DD">
              <w:rPr>
                <w:rFonts w:eastAsia="Calibri" w:cs="Times New Roman"/>
              </w:rPr>
              <w:br w:type="page"/>
            </w:r>
            <w:r w:rsidRPr="002147DD">
              <w:rPr>
                <w:rFonts w:eastAsia="Calibri" w:cs="Times New Roman"/>
                <w:b/>
                <w:bCs/>
                <w:szCs w:val="28"/>
              </w:rPr>
              <w:t>Имя варианта использования</w:t>
            </w:r>
          </w:p>
        </w:tc>
        <w:tc>
          <w:tcPr>
            <w:tcW w:w="4814" w:type="dxa"/>
          </w:tcPr>
          <w:p w14:paraId="3B7939EB" w14:textId="60F55145" w:rsidR="00151F60" w:rsidRPr="00151F60" w:rsidRDefault="00151F60" w:rsidP="00DE15C5">
            <w:pPr>
              <w:jc w:val="center"/>
              <w:rPr>
                <w:rFonts w:eastAsia="Calibri" w:cs="Times New Roman"/>
                <w:b/>
                <w:bCs/>
                <w:szCs w:val="28"/>
              </w:rPr>
            </w:pPr>
            <w:r w:rsidRPr="002147DD">
              <w:rPr>
                <w:rFonts w:eastAsia="Calibri" w:cs="Times New Roman"/>
                <w:b/>
                <w:bCs/>
                <w:i/>
                <w:szCs w:val="28"/>
              </w:rPr>
              <w:t>UC</w:t>
            </w:r>
            <w:r w:rsidRPr="002147DD">
              <w:rPr>
                <w:rFonts w:eastAsia="Calibri" w:cs="Times New Roman"/>
                <w:b/>
                <w:bCs/>
                <w:szCs w:val="28"/>
              </w:rPr>
              <w:t>-</w:t>
            </w:r>
            <w:r>
              <w:rPr>
                <w:rFonts w:eastAsia="Calibri" w:cs="Times New Roman"/>
                <w:b/>
                <w:bCs/>
                <w:szCs w:val="28"/>
              </w:rPr>
              <w:t>5</w:t>
            </w:r>
            <w:r w:rsidRPr="002147DD">
              <w:rPr>
                <w:rFonts w:eastAsia="Calibri" w:cs="Times New Roman"/>
                <w:b/>
                <w:bCs/>
                <w:szCs w:val="28"/>
              </w:rPr>
              <w:t xml:space="preserve"> </w:t>
            </w:r>
            <w:r w:rsidRPr="00151F60">
              <w:rPr>
                <w:rFonts w:eastAsia="Calibri" w:cs="Times New Roman"/>
                <w:b/>
                <w:szCs w:val="28"/>
              </w:rPr>
              <w:t>Посмотреть список заказов клиентов</w:t>
            </w:r>
          </w:p>
        </w:tc>
      </w:tr>
      <w:tr w:rsidR="00151F60" w:rsidRPr="00A23AE5" w14:paraId="5705B624" w14:textId="77777777" w:rsidTr="00B75D58">
        <w:tc>
          <w:tcPr>
            <w:tcW w:w="4531" w:type="dxa"/>
          </w:tcPr>
          <w:p w14:paraId="4D65FEFF" w14:textId="77777777" w:rsidR="00151F60" w:rsidRPr="002147DD" w:rsidRDefault="00151F60" w:rsidP="00DE15C5">
            <w:pPr>
              <w:rPr>
                <w:rFonts w:eastAsia="Calibri" w:cs="Times New Roman"/>
                <w:szCs w:val="28"/>
              </w:rPr>
            </w:pPr>
            <w:r w:rsidRPr="002147DD">
              <w:rPr>
                <w:rFonts w:eastAsia="Calibri" w:cs="Times New Roman"/>
                <w:szCs w:val="28"/>
              </w:rPr>
              <w:t>Краткое описание варианта</w:t>
            </w:r>
          </w:p>
          <w:p w14:paraId="2883993E" w14:textId="5CF463E3" w:rsidR="00151F60" w:rsidRPr="00A23AE5" w:rsidRDefault="00151F60" w:rsidP="00DE15C5">
            <w:pPr>
              <w:rPr>
                <w:rFonts w:eastAsia="Calibri" w:cs="Times New Roman"/>
                <w:szCs w:val="28"/>
              </w:rPr>
            </w:pPr>
            <w:r w:rsidRPr="002147DD">
              <w:rPr>
                <w:rFonts w:eastAsia="Calibri" w:cs="Times New Roman"/>
                <w:szCs w:val="28"/>
              </w:rPr>
              <w:t>Использования</w:t>
            </w:r>
          </w:p>
        </w:tc>
        <w:tc>
          <w:tcPr>
            <w:tcW w:w="4814" w:type="dxa"/>
          </w:tcPr>
          <w:p w14:paraId="5B9AA701" w14:textId="11223F00" w:rsidR="00151F60" w:rsidRPr="00A23AE5" w:rsidRDefault="00151F60" w:rsidP="00DE15C5">
            <w:pPr>
              <w:rPr>
                <w:rFonts w:eastAsia="Calibri" w:cs="Times New Roman"/>
                <w:szCs w:val="28"/>
              </w:rPr>
            </w:pPr>
            <w:r w:rsidRPr="002147DD">
              <w:rPr>
                <w:rFonts w:eastAsia="Calibri" w:cs="Times New Roman"/>
                <w:szCs w:val="28"/>
              </w:rPr>
              <w:t xml:space="preserve">Данный вариант использования описывает просмотр пользовательских </w:t>
            </w:r>
            <w:r>
              <w:rPr>
                <w:rFonts w:eastAsia="Calibri" w:cs="Times New Roman"/>
                <w:szCs w:val="28"/>
              </w:rPr>
              <w:t>заказов</w:t>
            </w:r>
          </w:p>
        </w:tc>
      </w:tr>
      <w:tr w:rsidR="00151F60" w:rsidRPr="00A23AE5" w14:paraId="52335A2E" w14:textId="77777777" w:rsidTr="00B75D58">
        <w:tc>
          <w:tcPr>
            <w:tcW w:w="4531" w:type="dxa"/>
          </w:tcPr>
          <w:p w14:paraId="00C583EE" w14:textId="71509559" w:rsidR="00151F60" w:rsidRPr="00A23AE5" w:rsidRDefault="00151F60" w:rsidP="00DE15C5">
            <w:pPr>
              <w:rPr>
                <w:rFonts w:eastAsia="Calibri" w:cs="Times New Roman"/>
                <w:szCs w:val="28"/>
              </w:rPr>
            </w:pPr>
            <w:r w:rsidRPr="002147DD">
              <w:rPr>
                <w:rFonts w:eastAsia="Calibri" w:cs="Times New Roman"/>
                <w:szCs w:val="28"/>
              </w:rPr>
              <w:t>Действующие лица, взаимодействующие с вариантом использования</w:t>
            </w:r>
          </w:p>
        </w:tc>
        <w:tc>
          <w:tcPr>
            <w:tcW w:w="4814" w:type="dxa"/>
          </w:tcPr>
          <w:p w14:paraId="7AD6F5E1" w14:textId="77777777" w:rsidR="00151F60" w:rsidRPr="002147DD" w:rsidRDefault="00151F60" w:rsidP="00DE15C5">
            <w:pPr>
              <w:rPr>
                <w:rFonts w:eastAsia="Calibri" w:cs="Times New Roman"/>
                <w:szCs w:val="28"/>
              </w:rPr>
            </w:pPr>
            <w:r w:rsidRPr="002147DD">
              <w:rPr>
                <w:rFonts w:eastAsia="Calibri" w:cs="Times New Roman"/>
                <w:szCs w:val="28"/>
              </w:rPr>
              <w:t>Менеджер по продажам</w:t>
            </w:r>
          </w:p>
          <w:p w14:paraId="3462ED38" w14:textId="3B7E6434" w:rsidR="00151F60" w:rsidRPr="00A23AE5" w:rsidRDefault="00151F60" w:rsidP="00DE15C5">
            <w:pPr>
              <w:rPr>
                <w:rFonts w:eastAsia="Calibri" w:cs="Times New Roman"/>
                <w:szCs w:val="28"/>
              </w:rPr>
            </w:pPr>
          </w:p>
        </w:tc>
      </w:tr>
      <w:tr w:rsidR="00151F60" w:rsidRPr="00A23AE5" w14:paraId="55F2EE15" w14:textId="77777777" w:rsidTr="00B75D58">
        <w:tc>
          <w:tcPr>
            <w:tcW w:w="4531" w:type="dxa"/>
          </w:tcPr>
          <w:p w14:paraId="5A512EDA" w14:textId="77777777" w:rsidR="00151F60" w:rsidRPr="002147DD" w:rsidRDefault="00151F60" w:rsidP="00DE15C5">
            <w:pPr>
              <w:rPr>
                <w:rFonts w:eastAsia="Calibri" w:cs="Times New Roman"/>
                <w:szCs w:val="28"/>
              </w:rPr>
            </w:pPr>
            <w:r w:rsidRPr="002147DD">
              <w:rPr>
                <w:rFonts w:eastAsia="Calibri" w:cs="Times New Roman"/>
                <w:szCs w:val="28"/>
              </w:rPr>
              <w:t>Предусловия для выполнения</w:t>
            </w:r>
          </w:p>
          <w:p w14:paraId="7B4C7B83" w14:textId="777F478B" w:rsidR="00151F60" w:rsidRPr="00A23AE5" w:rsidRDefault="00151F60" w:rsidP="00DE15C5">
            <w:pPr>
              <w:rPr>
                <w:rFonts w:eastAsia="Calibri" w:cs="Times New Roman"/>
                <w:szCs w:val="28"/>
              </w:rPr>
            </w:pPr>
            <w:r w:rsidRPr="002147DD">
              <w:rPr>
                <w:rFonts w:eastAsia="Calibri" w:cs="Times New Roman"/>
                <w:szCs w:val="28"/>
              </w:rPr>
              <w:t>варианта использования</w:t>
            </w:r>
          </w:p>
        </w:tc>
        <w:tc>
          <w:tcPr>
            <w:tcW w:w="4814" w:type="dxa"/>
          </w:tcPr>
          <w:p w14:paraId="402B3DE9" w14:textId="3FF59FC2" w:rsidR="00151F60" w:rsidRPr="00A23AE5" w:rsidRDefault="00151F60" w:rsidP="00DE15C5">
            <w:pPr>
              <w:rPr>
                <w:rFonts w:eastAsia="Calibri" w:cs="Times New Roman"/>
                <w:szCs w:val="28"/>
              </w:rPr>
            </w:pPr>
            <w:r w:rsidRPr="002147DD">
              <w:rPr>
                <w:rFonts w:eastAsia="Calibri" w:cs="Times New Roman"/>
                <w:szCs w:val="28"/>
              </w:rPr>
              <w:t>Отсутствуют</w:t>
            </w:r>
          </w:p>
        </w:tc>
      </w:tr>
      <w:tr w:rsidR="00151F60" w:rsidRPr="00A23AE5" w14:paraId="4BBBCFE2" w14:textId="77777777" w:rsidTr="00B75D58">
        <w:tc>
          <w:tcPr>
            <w:tcW w:w="4531" w:type="dxa"/>
          </w:tcPr>
          <w:p w14:paraId="5EC7088F" w14:textId="77777777" w:rsidR="00151F60" w:rsidRPr="002147DD" w:rsidRDefault="00151F60" w:rsidP="00DE15C5">
            <w:pPr>
              <w:rPr>
                <w:rFonts w:eastAsia="Calibri" w:cs="Times New Roman"/>
                <w:szCs w:val="28"/>
              </w:rPr>
            </w:pPr>
            <w:r w:rsidRPr="002147DD">
              <w:rPr>
                <w:rFonts w:eastAsia="Calibri" w:cs="Times New Roman"/>
                <w:szCs w:val="28"/>
              </w:rPr>
              <w:t>Основной поток действий при</w:t>
            </w:r>
          </w:p>
          <w:p w14:paraId="389CDE5C" w14:textId="14A02DEB" w:rsidR="00151F60" w:rsidRPr="00A23AE5" w:rsidRDefault="00151F60" w:rsidP="00DE15C5">
            <w:pPr>
              <w:rPr>
                <w:rFonts w:eastAsia="Calibri" w:cs="Times New Roman"/>
                <w:szCs w:val="28"/>
              </w:rPr>
            </w:pPr>
            <w:r w:rsidRPr="002147DD">
              <w:rPr>
                <w:rFonts w:eastAsia="Calibri" w:cs="Times New Roman"/>
                <w:szCs w:val="28"/>
              </w:rPr>
              <w:t>исполнении варианта использования</w:t>
            </w:r>
          </w:p>
        </w:tc>
        <w:tc>
          <w:tcPr>
            <w:tcW w:w="4814" w:type="dxa"/>
          </w:tcPr>
          <w:p w14:paraId="750B40A4" w14:textId="064ACE51" w:rsidR="00151F60" w:rsidRPr="00A23AE5" w:rsidRDefault="00151F60" w:rsidP="00DE15C5">
            <w:pPr>
              <w:rPr>
                <w:rFonts w:eastAsia="Calibri" w:cs="Times New Roman"/>
                <w:szCs w:val="28"/>
              </w:rPr>
            </w:pPr>
            <w:r w:rsidRPr="002147DD">
              <w:rPr>
                <w:rFonts w:eastAsia="Calibri" w:cs="Times New Roman"/>
                <w:szCs w:val="28"/>
              </w:rPr>
              <w:t xml:space="preserve">Данный вариант использования начинает выполняться, когда менеджер решает посмотреть список пользовательских </w:t>
            </w:r>
            <w:r>
              <w:rPr>
                <w:rFonts w:eastAsia="Calibri" w:cs="Times New Roman"/>
                <w:szCs w:val="28"/>
              </w:rPr>
              <w:t>заказов</w:t>
            </w:r>
          </w:p>
        </w:tc>
      </w:tr>
      <w:tr w:rsidR="00151F60" w:rsidRPr="00A23AE5" w14:paraId="4E87FDCF" w14:textId="77777777" w:rsidTr="00B75D58">
        <w:tc>
          <w:tcPr>
            <w:tcW w:w="4531" w:type="dxa"/>
          </w:tcPr>
          <w:p w14:paraId="12E09064" w14:textId="77777777" w:rsidR="00151F60" w:rsidRPr="002147DD" w:rsidRDefault="00151F60" w:rsidP="00DE15C5">
            <w:pPr>
              <w:rPr>
                <w:rFonts w:eastAsia="Calibri" w:cs="Times New Roman"/>
                <w:szCs w:val="28"/>
              </w:rPr>
            </w:pPr>
            <w:r w:rsidRPr="002147DD">
              <w:rPr>
                <w:rFonts w:eastAsia="Calibri" w:cs="Times New Roman"/>
                <w:szCs w:val="28"/>
              </w:rPr>
              <w:t>Альтернативный поток действий при исполнении варианта</w:t>
            </w:r>
          </w:p>
          <w:p w14:paraId="7B95DA75" w14:textId="4C100280" w:rsidR="00151F60" w:rsidRPr="00A23AE5" w:rsidRDefault="00151F60" w:rsidP="00DE15C5">
            <w:pPr>
              <w:rPr>
                <w:rFonts w:eastAsia="Calibri" w:cs="Times New Roman"/>
                <w:szCs w:val="28"/>
              </w:rPr>
            </w:pPr>
            <w:r w:rsidRPr="002147DD">
              <w:rPr>
                <w:rFonts w:eastAsia="Calibri" w:cs="Times New Roman"/>
                <w:szCs w:val="28"/>
              </w:rPr>
              <w:t>Использования</w:t>
            </w:r>
          </w:p>
        </w:tc>
        <w:tc>
          <w:tcPr>
            <w:tcW w:w="4814" w:type="dxa"/>
          </w:tcPr>
          <w:p w14:paraId="3EEABE01" w14:textId="40D85FAE" w:rsidR="00151F60" w:rsidRPr="00A23AE5" w:rsidRDefault="00151F60" w:rsidP="00DE15C5">
            <w:pPr>
              <w:rPr>
                <w:rFonts w:eastAsia="Calibri" w:cs="Times New Roman"/>
                <w:szCs w:val="28"/>
              </w:rPr>
            </w:pPr>
            <w:r w:rsidRPr="002147DD">
              <w:rPr>
                <w:rFonts w:eastAsia="Calibri" w:cs="Times New Roman"/>
                <w:szCs w:val="28"/>
              </w:rPr>
              <w:t>Отсутствуют</w:t>
            </w:r>
          </w:p>
        </w:tc>
      </w:tr>
      <w:tr w:rsidR="00151F60" w:rsidRPr="00A23AE5" w14:paraId="520211D3" w14:textId="77777777" w:rsidTr="00B75D58">
        <w:tc>
          <w:tcPr>
            <w:tcW w:w="4531" w:type="dxa"/>
          </w:tcPr>
          <w:p w14:paraId="48AE5129" w14:textId="77777777" w:rsidR="00151F60" w:rsidRPr="002147DD" w:rsidRDefault="00151F60" w:rsidP="00DE15C5">
            <w:pPr>
              <w:rPr>
                <w:rFonts w:eastAsia="Calibri" w:cs="Times New Roman"/>
                <w:szCs w:val="28"/>
              </w:rPr>
            </w:pPr>
            <w:r w:rsidRPr="002147DD">
              <w:rPr>
                <w:rFonts w:eastAsia="Calibri" w:cs="Times New Roman"/>
                <w:szCs w:val="28"/>
              </w:rPr>
              <w:t>Исключения при выполнении</w:t>
            </w:r>
          </w:p>
          <w:p w14:paraId="51337BF2" w14:textId="626C7758" w:rsidR="00151F60" w:rsidRPr="00A23AE5" w:rsidRDefault="00151F60" w:rsidP="00DE15C5">
            <w:pPr>
              <w:rPr>
                <w:rFonts w:eastAsia="Calibri" w:cs="Times New Roman"/>
                <w:szCs w:val="28"/>
              </w:rPr>
            </w:pPr>
            <w:r w:rsidRPr="002147DD">
              <w:rPr>
                <w:rFonts w:eastAsia="Calibri" w:cs="Times New Roman"/>
                <w:szCs w:val="28"/>
              </w:rPr>
              <w:t>варианта использования</w:t>
            </w:r>
          </w:p>
        </w:tc>
        <w:tc>
          <w:tcPr>
            <w:tcW w:w="4814" w:type="dxa"/>
          </w:tcPr>
          <w:p w14:paraId="3F26E3E8" w14:textId="7A650C88" w:rsidR="00151F60" w:rsidRPr="00A23AE5" w:rsidRDefault="00151F60" w:rsidP="00DE15C5">
            <w:pPr>
              <w:rPr>
                <w:rFonts w:eastAsia="Calibri" w:cs="Times New Roman"/>
                <w:szCs w:val="28"/>
              </w:rPr>
            </w:pPr>
            <w:r w:rsidRPr="002147DD">
              <w:rPr>
                <w:rFonts w:eastAsia="Calibri" w:cs="Times New Roman"/>
                <w:szCs w:val="28"/>
              </w:rPr>
              <w:t>Отсутствуют</w:t>
            </w:r>
          </w:p>
        </w:tc>
      </w:tr>
      <w:tr w:rsidR="00151F60" w:rsidRPr="00A23AE5" w14:paraId="194AC6D3" w14:textId="77777777" w:rsidTr="00B75D58">
        <w:tc>
          <w:tcPr>
            <w:tcW w:w="4531" w:type="dxa"/>
          </w:tcPr>
          <w:p w14:paraId="13134D74" w14:textId="77777777" w:rsidR="00151F60" w:rsidRPr="002147DD" w:rsidRDefault="00151F60" w:rsidP="00DE15C5">
            <w:pPr>
              <w:rPr>
                <w:rFonts w:eastAsia="Calibri" w:cs="Times New Roman"/>
                <w:szCs w:val="28"/>
              </w:rPr>
            </w:pPr>
            <w:r w:rsidRPr="002147DD">
              <w:rPr>
                <w:rFonts w:eastAsia="Calibri" w:cs="Times New Roman"/>
                <w:szCs w:val="28"/>
              </w:rPr>
              <w:t>Постусловия после выполнения</w:t>
            </w:r>
          </w:p>
          <w:p w14:paraId="2C15D207" w14:textId="668F246B" w:rsidR="00151F60" w:rsidRPr="00A23AE5" w:rsidRDefault="00151F60" w:rsidP="00DE15C5">
            <w:pPr>
              <w:rPr>
                <w:rFonts w:eastAsia="Calibri" w:cs="Times New Roman"/>
                <w:szCs w:val="28"/>
              </w:rPr>
            </w:pPr>
            <w:r w:rsidRPr="002147DD">
              <w:rPr>
                <w:rFonts w:eastAsia="Calibri" w:cs="Times New Roman"/>
                <w:szCs w:val="28"/>
              </w:rPr>
              <w:t>варианта использования.</w:t>
            </w:r>
          </w:p>
        </w:tc>
        <w:tc>
          <w:tcPr>
            <w:tcW w:w="4814" w:type="dxa"/>
          </w:tcPr>
          <w:p w14:paraId="624201C5" w14:textId="1C750F70" w:rsidR="00151F60" w:rsidRPr="00A23AE5" w:rsidRDefault="00151F60" w:rsidP="00DE15C5">
            <w:pPr>
              <w:rPr>
                <w:rFonts w:eastAsia="Calibri" w:cs="Times New Roman"/>
                <w:szCs w:val="28"/>
              </w:rPr>
            </w:pPr>
            <w:r w:rsidRPr="002147DD">
              <w:rPr>
                <w:rFonts w:eastAsia="Calibri" w:cs="Times New Roman"/>
                <w:szCs w:val="28"/>
              </w:rPr>
              <w:t>Отсутствуют</w:t>
            </w:r>
          </w:p>
        </w:tc>
      </w:tr>
      <w:tr w:rsidR="00151F60" w:rsidRPr="00A23AE5" w14:paraId="2BFBB5D1" w14:textId="77777777" w:rsidTr="00A23AE5">
        <w:trPr>
          <w:trHeight w:val="461"/>
        </w:trPr>
        <w:tc>
          <w:tcPr>
            <w:tcW w:w="4531" w:type="dxa"/>
          </w:tcPr>
          <w:p w14:paraId="64BA417A" w14:textId="4E5D1FB1" w:rsidR="00151F60" w:rsidRPr="00A23AE5" w:rsidRDefault="00151F60" w:rsidP="00DE15C5">
            <w:pPr>
              <w:rPr>
                <w:rFonts w:eastAsia="Calibri" w:cs="Times New Roman"/>
                <w:szCs w:val="28"/>
              </w:rPr>
            </w:pPr>
            <w:r w:rsidRPr="002147DD">
              <w:rPr>
                <w:rFonts w:eastAsia="Calibri" w:cs="Times New Roman"/>
                <w:szCs w:val="28"/>
              </w:rPr>
              <w:t>Связь с другими вариантами использования</w:t>
            </w:r>
          </w:p>
        </w:tc>
        <w:tc>
          <w:tcPr>
            <w:tcW w:w="4814" w:type="dxa"/>
          </w:tcPr>
          <w:p w14:paraId="586EC155" w14:textId="0E4C5494" w:rsidR="00151F60" w:rsidRPr="00151F60" w:rsidRDefault="00151F60" w:rsidP="00DE15C5">
            <w:pPr>
              <w:rPr>
                <w:rFonts w:eastAsia="Calibri" w:cs="Times New Roman"/>
                <w:i/>
                <w:szCs w:val="28"/>
                <w:lang w:val="en-US"/>
              </w:rPr>
            </w:pPr>
            <w:r w:rsidRPr="00151F60">
              <w:rPr>
                <w:rFonts w:eastAsia="Calibri" w:cs="Times New Roman"/>
                <w:i/>
                <w:szCs w:val="28"/>
                <w:lang w:val="en-US"/>
              </w:rPr>
              <w:t>UC-6</w:t>
            </w:r>
          </w:p>
        </w:tc>
      </w:tr>
    </w:tbl>
    <w:tbl>
      <w:tblPr>
        <w:tblStyle w:val="9"/>
        <w:tblW w:w="0" w:type="auto"/>
        <w:tblLook w:val="04A0" w:firstRow="1" w:lastRow="0" w:firstColumn="1" w:lastColumn="0" w:noHBand="0" w:noVBand="1"/>
      </w:tblPr>
      <w:tblGrid>
        <w:gridCol w:w="4531"/>
        <w:gridCol w:w="4814"/>
      </w:tblGrid>
      <w:tr w:rsidR="00151F60" w:rsidRPr="00A23AE5" w14:paraId="2776DACB" w14:textId="77777777" w:rsidTr="00B75D58">
        <w:tc>
          <w:tcPr>
            <w:tcW w:w="4531" w:type="dxa"/>
          </w:tcPr>
          <w:p w14:paraId="0E06737B" w14:textId="69C37671" w:rsidR="00151F60" w:rsidRPr="00A23AE5" w:rsidRDefault="00151F60" w:rsidP="00DE15C5">
            <w:pPr>
              <w:jc w:val="both"/>
              <w:rPr>
                <w:rFonts w:eastAsia="Calibri" w:cs="Times New Roman"/>
                <w:b/>
                <w:bCs/>
                <w:szCs w:val="28"/>
              </w:rPr>
            </w:pPr>
            <w:r w:rsidRPr="002147DD">
              <w:rPr>
                <w:rFonts w:eastAsia="Calibri" w:cs="Times New Roman"/>
                <w:b/>
                <w:bCs/>
                <w:szCs w:val="28"/>
              </w:rPr>
              <w:t>Имя варианта использования</w:t>
            </w:r>
          </w:p>
        </w:tc>
        <w:tc>
          <w:tcPr>
            <w:tcW w:w="4814" w:type="dxa"/>
          </w:tcPr>
          <w:p w14:paraId="2888E99C" w14:textId="0E66FF9C" w:rsidR="00151F60" w:rsidRPr="00151F60" w:rsidRDefault="00151F60" w:rsidP="00DE15C5">
            <w:pPr>
              <w:jc w:val="both"/>
              <w:rPr>
                <w:rFonts w:eastAsia="Calibri" w:cs="Times New Roman"/>
                <w:b/>
                <w:bCs/>
                <w:szCs w:val="28"/>
              </w:rPr>
            </w:pPr>
            <w:r w:rsidRPr="002147DD">
              <w:rPr>
                <w:rFonts w:eastAsia="Calibri" w:cs="Times New Roman"/>
                <w:b/>
                <w:bCs/>
                <w:i/>
                <w:szCs w:val="28"/>
              </w:rPr>
              <w:t>UC</w:t>
            </w:r>
            <w:r w:rsidRPr="002147DD">
              <w:rPr>
                <w:rFonts w:eastAsia="Calibri" w:cs="Times New Roman"/>
                <w:b/>
                <w:bCs/>
                <w:szCs w:val="28"/>
              </w:rPr>
              <w:t>-</w:t>
            </w:r>
            <w:r>
              <w:rPr>
                <w:rFonts w:eastAsia="Calibri" w:cs="Times New Roman"/>
                <w:b/>
                <w:bCs/>
                <w:szCs w:val="28"/>
              </w:rPr>
              <w:t>6</w:t>
            </w:r>
            <w:r w:rsidRPr="002147DD">
              <w:rPr>
                <w:rFonts w:eastAsia="Calibri" w:cs="Times New Roman"/>
                <w:b/>
                <w:bCs/>
                <w:szCs w:val="28"/>
              </w:rPr>
              <w:t xml:space="preserve"> Управлять </w:t>
            </w:r>
            <w:r>
              <w:rPr>
                <w:rFonts w:eastAsia="Calibri" w:cs="Times New Roman"/>
                <w:b/>
                <w:bCs/>
                <w:szCs w:val="28"/>
              </w:rPr>
              <w:t>заказами клиентов</w:t>
            </w:r>
          </w:p>
        </w:tc>
      </w:tr>
      <w:tr w:rsidR="00151F60" w:rsidRPr="00A23AE5" w14:paraId="04997D67" w14:textId="77777777" w:rsidTr="00B75D58">
        <w:tc>
          <w:tcPr>
            <w:tcW w:w="4531" w:type="dxa"/>
          </w:tcPr>
          <w:p w14:paraId="703E83CD" w14:textId="77777777" w:rsidR="00151F60" w:rsidRPr="002147DD" w:rsidRDefault="00151F60" w:rsidP="00DE15C5">
            <w:pPr>
              <w:rPr>
                <w:rFonts w:eastAsia="Calibri" w:cs="Times New Roman"/>
                <w:szCs w:val="28"/>
              </w:rPr>
            </w:pPr>
            <w:r w:rsidRPr="002147DD">
              <w:rPr>
                <w:rFonts w:eastAsia="Calibri" w:cs="Times New Roman"/>
                <w:szCs w:val="28"/>
              </w:rPr>
              <w:t>Краткое описание варианта</w:t>
            </w:r>
          </w:p>
          <w:p w14:paraId="4396B29E" w14:textId="29535047" w:rsidR="00151F60" w:rsidRPr="00A23AE5" w:rsidRDefault="00151F60" w:rsidP="00DE15C5">
            <w:pPr>
              <w:rPr>
                <w:rFonts w:eastAsia="Calibri" w:cs="Times New Roman"/>
                <w:szCs w:val="28"/>
              </w:rPr>
            </w:pPr>
            <w:r w:rsidRPr="002147DD">
              <w:rPr>
                <w:rFonts w:eastAsia="Calibri" w:cs="Times New Roman"/>
                <w:szCs w:val="28"/>
              </w:rPr>
              <w:t>Использования</w:t>
            </w:r>
          </w:p>
        </w:tc>
        <w:tc>
          <w:tcPr>
            <w:tcW w:w="4814" w:type="dxa"/>
          </w:tcPr>
          <w:p w14:paraId="074F3463" w14:textId="0F5A03B5" w:rsidR="00151F60" w:rsidRPr="00A23AE5" w:rsidRDefault="00151F60" w:rsidP="00DE15C5">
            <w:pPr>
              <w:rPr>
                <w:rFonts w:eastAsia="Calibri" w:cs="Times New Roman"/>
                <w:szCs w:val="28"/>
              </w:rPr>
            </w:pPr>
            <w:r w:rsidRPr="002147DD">
              <w:rPr>
                <w:rFonts w:eastAsia="Calibri" w:cs="Times New Roman"/>
                <w:szCs w:val="28"/>
              </w:rPr>
              <w:t>Данный вариант использования описывает процесс управление заявкой пользователя</w:t>
            </w:r>
          </w:p>
        </w:tc>
      </w:tr>
      <w:tr w:rsidR="00151F60" w:rsidRPr="00A23AE5" w14:paraId="1F12508D" w14:textId="77777777" w:rsidTr="00B75D58">
        <w:tc>
          <w:tcPr>
            <w:tcW w:w="4531" w:type="dxa"/>
          </w:tcPr>
          <w:p w14:paraId="0F6C9E2E" w14:textId="1EDFC0D6" w:rsidR="00151F60" w:rsidRPr="00A23AE5" w:rsidRDefault="00151F60" w:rsidP="00DE15C5">
            <w:pPr>
              <w:rPr>
                <w:rFonts w:eastAsia="Calibri" w:cs="Times New Roman"/>
                <w:szCs w:val="28"/>
              </w:rPr>
            </w:pPr>
            <w:r w:rsidRPr="002147DD">
              <w:rPr>
                <w:rFonts w:eastAsia="Calibri" w:cs="Times New Roman"/>
                <w:szCs w:val="28"/>
              </w:rPr>
              <w:t>Действующие лица, взаимодействующие с вариантом использования</w:t>
            </w:r>
          </w:p>
        </w:tc>
        <w:tc>
          <w:tcPr>
            <w:tcW w:w="4814" w:type="dxa"/>
          </w:tcPr>
          <w:p w14:paraId="08F58692" w14:textId="6EAF66E5" w:rsidR="00151F60" w:rsidRPr="002147DD" w:rsidRDefault="00151F60" w:rsidP="00DE15C5">
            <w:pPr>
              <w:rPr>
                <w:rFonts w:eastAsia="Calibri" w:cs="Times New Roman"/>
                <w:szCs w:val="28"/>
              </w:rPr>
            </w:pPr>
            <w:r>
              <w:rPr>
                <w:rFonts w:eastAsia="Calibri" w:cs="Times New Roman"/>
                <w:szCs w:val="28"/>
              </w:rPr>
              <w:t>Менеджер</w:t>
            </w:r>
          </w:p>
          <w:p w14:paraId="094E6200" w14:textId="77777777" w:rsidR="00151F60" w:rsidRPr="00A23AE5" w:rsidRDefault="00151F60" w:rsidP="00DE15C5">
            <w:pPr>
              <w:ind w:firstLine="709"/>
              <w:rPr>
                <w:rFonts w:eastAsia="Calibri" w:cs="Times New Roman"/>
                <w:szCs w:val="28"/>
              </w:rPr>
            </w:pPr>
          </w:p>
        </w:tc>
      </w:tr>
      <w:tr w:rsidR="00151F60" w:rsidRPr="00A23AE5" w14:paraId="4774236E" w14:textId="77777777" w:rsidTr="00B75D58">
        <w:tc>
          <w:tcPr>
            <w:tcW w:w="4531" w:type="dxa"/>
          </w:tcPr>
          <w:p w14:paraId="5FAFEFDF" w14:textId="77777777" w:rsidR="00151F60" w:rsidRPr="002147DD" w:rsidRDefault="00151F60" w:rsidP="00DE15C5">
            <w:pPr>
              <w:rPr>
                <w:rFonts w:eastAsia="Calibri" w:cs="Times New Roman"/>
                <w:szCs w:val="28"/>
              </w:rPr>
            </w:pPr>
            <w:r w:rsidRPr="002147DD">
              <w:rPr>
                <w:rFonts w:eastAsia="Calibri" w:cs="Times New Roman"/>
                <w:szCs w:val="28"/>
              </w:rPr>
              <w:t>Предусловия для выполнения</w:t>
            </w:r>
          </w:p>
          <w:p w14:paraId="17B3692F" w14:textId="7B923957" w:rsidR="00151F60" w:rsidRPr="00A23AE5" w:rsidRDefault="00151F60" w:rsidP="00DE15C5">
            <w:pPr>
              <w:rPr>
                <w:rFonts w:eastAsia="Calibri" w:cs="Times New Roman"/>
                <w:szCs w:val="28"/>
              </w:rPr>
            </w:pPr>
            <w:r w:rsidRPr="002147DD">
              <w:rPr>
                <w:rFonts w:eastAsia="Calibri" w:cs="Times New Roman"/>
                <w:szCs w:val="28"/>
              </w:rPr>
              <w:t>варианта использования</w:t>
            </w:r>
          </w:p>
        </w:tc>
        <w:tc>
          <w:tcPr>
            <w:tcW w:w="4814" w:type="dxa"/>
          </w:tcPr>
          <w:p w14:paraId="58D6E74C" w14:textId="51BE1E3D" w:rsidR="00151F60" w:rsidRPr="00A23AE5" w:rsidRDefault="00151F60" w:rsidP="00DE15C5">
            <w:pPr>
              <w:rPr>
                <w:rFonts w:eastAsia="Calibri" w:cs="Times New Roman"/>
                <w:szCs w:val="28"/>
              </w:rPr>
            </w:pPr>
            <w:r w:rsidRPr="002147DD">
              <w:rPr>
                <w:rFonts w:eastAsia="Calibri" w:cs="Times New Roman"/>
                <w:szCs w:val="28"/>
              </w:rPr>
              <w:t>Отсутствует</w:t>
            </w:r>
          </w:p>
        </w:tc>
      </w:tr>
    </w:tbl>
    <w:tbl>
      <w:tblPr>
        <w:tblStyle w:val="6"/>
        <w:tblW w:w="0" w:type="auto"/>
        <w:tblLook w:val="04A0" w:firstRow="1" w:lastRow="0" w:firstColumn="1" w:lastColumn="0" w:noHBand="0" w:noVBand="1"/>
      </w:tblPr>
      <w:tblGrid>
        <w:gridCol w:w="4531"/>
        <w:gridCol w:w="4814"/>
      </w:tblGrid>
      <w:tr w:rsidR="00151F60" w:rsidRPr="002147DD" w14:paraId="2DD961AD" w14:textId="77777777" w:rsidTr="00ED0FE3">
        <w:tc>
          <w:tcPr>
            <w:tcW w:w="4531" w:type="dxa"/>
          </w:tcPr>
          <w:p w14:paraId="0805C212" w14:textId="77777777" w:rsidR="00151F60" w:rsidRPr="002147DD" w:rsidRDefault="00151F60" w:rsidP="00DE15C5">
            <w:pPr>
              <w:rPr>
                <w:rFonts w:eastAsia="Calibri" w:cs="Times New Roman"/>
                <w:szCs w:val="28"/>
              </w:rPr>
            </w:pPr>
            <w:r w:rsidRPr="002147DD">
              <w:rPr>
                <w:rFonts w:eastAsia="Calibri" w:cs="Times New Roman"/>
                <w:szCs w:val="28"/>
              </w:rPr>
              <w:t>Альтернативный поток действий при исполнении варианта</w:t>
            </w:r>
          </w:p>
          <w:p w14:paraId="5FF2E45C" w14:textId="77777777" w:rsidR="00151F60" w:rsidRPr="002147DD" w:rsidRDefault="00151F60" w:rsidP="00DE15C5">
            <w:pPr>
              <w:rPr>
                <w:rFonts w:eastAsia="Calibri" w:cs="Times New Roman"/>
                <w:szCs w:val="28"/>
              </w:rPr>
            </w:pPr>
            <w:r w:rsidRPr="002147DD">
              <w:rPr>
                <w:rFonts w:eastAsia="Calibri" w:cs="Times New Roman"/>
                <w:szCs w:val="28"/>
              </w:rPr>
              <w:t>Использования</w:t>
            </w:r>
          </w:p>
        </w:tc>
        <w:tc>
          <w:tcPr>
            <w:tcW w:w="4814" w:type="dxa"/>
          </w:tcPr>
          <w:p w14:paraId="042F83A1" w14:textId="77777777" w:rsidR="00151F60" w:rsidRPr="002147DD" w:rsidRDefault="00151F60" w:rsidP="00DE15C5">
            <w:pPr>
              <w:rPr>
                <w:rFonts w:eastAsia="Calibri" w:cs="Times New Roman"/>
                <w:szCs w:val="28"/>
              </w:rPr>
            </w:pPr>
            <w:r w:rsidRPr="002147DD">
              <w:rPr>
                <w:rFonts w:eastAsia="Calibri" w:cs="Times New Roman"/>
                <w:szCs w:val="28"/>
              </w:rPr>
              <w:t>Отсутствуют</w:t>
            </w:r>
          </w:p>
        </w:tc>
      </w:tr>
    </w:tbl>
    <w:tbl>
      <w:tblPr>
        <w:tblStyle w:val="9"/>
        <w:tblW w:w="0" w:type="auto"/>
        <w:tblLook w:val="04A0" w:firstRow="1" w:lastRow="0" w:firstColumn="1" w:lastColumn="0" w:noHBand="0" w:noVBand="1"/>
      </w:tblPr>
      <w:tblGrid>
        <w:gridCol w:w="4531"/>
        <w:gridCol w:w="4814"/>
      </w:tblGrid>
      <w:tr w:rsidR="00151F60" w:rsidRPr="00A23AE5" w14:paraId="513CFE88" w14:textId="77777777" w:rsidTr="00B75D58">
        <w:tc>
          <w:tcPr>
            <w:tcW w:w="4531" w:type="dxa"/>
          </w:tcPr>
          <w:p w14:paraId="34F032B3" w14:textId="77777777" w:rsidR="00151F60" w:rsidRPr="002147DD" w:rsidRDefault="00151F60" w:rsidP="00DE15C5">
            <w:pPr>
              <w:rPr>
                <w:rFonts w:eastAsia="Calibri" w:cs="Times New Roman"/>
                <w:szCs w:val="28"/>
              </w:rPr>
            </w:pPr>
            <w:r w:rsidRPr="002147DD">
              <w:rPr>
                <w:rFonts w:eastAsia="Calibri" w:cs="Times New Roman"/>
                <w:szCs w:val="28"/>
              </w:rPr>
              <w:t>Исключения при выполнении</w:t>
            </w:r>
          </w:p>
          <w:p w14:paraId="55B36475" w14:textId="7DD5C3E8" w:rsidR="00151F60" w:rsidRPr="002147DD" w:rsidRDefault="00151F60" w:rsidP="00DE15C5">
            <w:pPr>
              <w:rPr>
                <w:rFonts w:eastAsia="Calibri" w:cs="Times New Roman"/>
                <w:szCs w:val="28"/>
              </w:rPr>
            </w:pPr>
            <w:r w:rsidRPr="002147DD">
              <w:rPr>
                <w:rFonts w:eastAsia="Calibri" w:cs="Times New Roman"/>
                <w:szCs w:val="28"/>
              </w:rPr>
              <w:t>варианта использования</w:t>
            </w:r>
          </w:p>
        </w:tc>
        <w:tc>
          <w:tcPr>
            <w:tcW w:w="4814" w:type="dxa"/>
          </w:tcPr>
          <w:p w14:paraId="5E21C986" w14:textId="0CC9950B" w:rsidR="00151F60" w:rsidRPr="002147DD" w:rsidRDefault="00151F60" w:rsidP="00DE15C5">
            <w:pPr>
              <w:rPr>
                <w:rFonts w:eastAsia="Calibri" w:cs="Times New Roman"/>
                <w:szCs w:val="28"/>
              </w:rPr>
            </w:pPr>
            <w:r w:rsidRPr="002147DD">
              <w:rPr>
                <w:rFonts w:eastAsia="Calibri" w:cs="Times New Roman"/>
                <w:szCs w:val="28"/>
              </w:rPr>
              <w:t>Отсутствуют</w:t>
            </w:r>
          </w:p>
        </w:tc>
      </w:tr>
      <w:tr w:rsidR="00151F60" w:rsidRPr="00A23AE5" w14:paraId="69A8A2FA" w14:textId="77777777" w:rsidTr="00B75D58">
        <w:tc>
          <w:tcPr>
            <w:tcW w:w="4531" w:type="dxa"/>
          </w:tcPr>
          <w:p w14:paraId="7595A0E3" w14:textId="77777777" w:rsidR="00151F60" w:rsidRPr="002147DD" w:rsidRDefault="00151F60" w:rsidP="00DE15C5">
            <w:pPr>
              <w:rPr>
                <w:rFonts w:eastAsia="Calibri" w:cs="Times New Roman"/>
                <w:szCs w:val="28"/>
              </w:rPr>
            </w:pPr>
            <w:r w:rsidRPr="002147DD">
              <w:rPr>
                <w:rFonts w:eastAsia="Calibri" w:cs="Times New Roman"/>
                <w:szCs w:val="28"/>
              </w:rPr>
              <w:t>Постусловия после выполнения</w:t>
            </w:r>
          </w:p>
          <w:p w14:paraId="297A8FC1" w14:textId="084A09C6" w:rsidR="00151F60" w:rsidRPr="002147DD" w:rsidRDefault="00151F60" w:rsidP="00DE15C5">
            <w:pPr>
              <w:rPr>
                <w:rFonts w:eastAsia="Calibri" w:cs="Times New Roman"/>
                <w:szCs w:val="28"/>
              </w:rPr>
            </w:pPr>
            <w:r w:rsidRPr="002147DD">
              <w:rPr>
                <w:rFonts w:eastAsia="Calibri" w:cs="Times New Roman"/>
                <w:szCs w:val="28"/>
              </w:rPr>
              <w:t>варианта использования.</w:t>
            </w:r>
          </w:p>
        </w:tc>
        <w:tc>
          <w:tcPr>
            <w:tcW w:w="4814" w:type="dxa"/>
          </w:tcPr>
          <w:p w14:paraId="5DE9B3EE" w14:textId="1B659439" w:rsidR="00151F60" w:rsidRPr="002147DD" w:rsidRDefault="00151F60" w:rsidP="00DE15C5">
            <w:pPr>
              <w:rPr>
                <w:rFonts w:eastAsia="Calibri" w:cs="Times New Roman"/>
                <w:szCs w:val="28"/>
              </w:rPr>
            </w:pPr>
            <w:r w:rsidRPr="002147DD">
              <w:rPr>
                <w:rFonts w:eastAsia="Calibri" w:cs="Times New Roman"/>
                <w:szCs w:val="28"/>
              </w:rPr>
              <w:t>Отсутствуют</w:t>
            </w:r>
          </w:p>
        </w:tc>
      </w:tr>
      <w:tr w:rsidR="00151F60" w:rsidRPr="00A23AE5" w14:paraId="6F99157E" w14:textId="77777777" w:rsidTr="00B75D58">
        <w:tc>
          <w:tcPr>
            <w:tcW w:w="4531" w:type="dxa"/>
          </w:tcPr>
          <w:p w14:paraId="60EF05D5" w14:textId="5EDA750A" w:rsidR="00151F60" w:rsidRPr="002147DD" w:rsidRDefault="00151F60" w:rsidP="00DE15C5">
            <w:pPr>
              <w:rPr>
                <w:rFonts w:eastAsia="Calibri" w:cs="Times New Roman"/>
                <w:szCs w:val="28"/>
              </w:rPr>
            </w:pPr>
            <w:r w:rsidRPr="002147DD">
              <w:rPr>
                <w:rFonts w:eastAsia="Calibri" w:cs="Times New Roman"/>
                <w:szCs w:val="28"/>
              </w:rPr>
              <w:t>Связь с другими вариантами использования</w:t>
            </w:r>
          </w:p>
        </w:tc>
        <w:tc>
          <w:tcPr>
            <w:tcW w:w="4814" w:type="dxa"/>
          </w:tcPr>
          <w:p w14:paraId="4CBFA7E7" w14:textId="20B9A24C" w:rsidR="00151F60" w:rsidRPr="002147DD" w:rsidRDefault="00151F60" w:rsidP="00DE15C5">
            <w:pPr>
              <w:rPr>
                <w:rFonts w:eastAsia="Calibri" w:cs="Times New Roman"/>
                <w:szCs w:val="28"/>
              </w:rPr>
            </w:pPr>
            <w:r w:rsidRPr="002147DD">
              <w:rPr>
                <w:rFonts w:eastAsia="Calibri" w:cs="Times New Roman"/>
                <w:i/>
                <w:szCs w:val="28"/>
              </w:rPr>
              <w:t>UC</w:t>
            </w:r>
            <w:r w:rsidRPr="002147DD">
              <w:rPr>
                <w:rFonts w:eastAsia="Calibri" w:cs="Times New Roman"/>
                <w:szCs w:val="28"/>
              </w:rPr>
              <w:t>-4</w:t>
            </w:r>
          </w:p>
        </w:tc>
      </w:tr>
    </w:tbl>
    <w:p w14:paraId="01357DC5" w14:textId="571DFC9B" w:rsidR="00BE1CC1" w:rsidRDefault="00BE1CC1" w:rsidP="00DE15C5">
      <w:pPr>
        <w:spacing w:after="0" w:line="240" w:lineRule="auto"/>
        <w:jc w:val="both"/>
        <w:rPr>
          <w:rFonts w:eastAsia="Calibri" w:cs="Times New Roman"/>
          <w:szCs w:val="28"/>
        </w:rPr>
      </w:pPr>
      <w:r>
        <w:br w:type="page"/>
      </w:r>
      <w:r w:rsidR="000E6F70" w:rsidRPr="00A23AE5">
        <w:rPr>
          <w:rFonts w:eastAsia="Calibri" w:cs="Times New Roman"/>
          <w:szCs w:val="28"/>
        </w:rPr>
        <w:lastRenderedPageBreak/>
        <w:t xml:space="preserve">Продолжение таблицы </w:t>
      </w:r>
      <w:r w:rsidR="00ED0FE3">
        <w:rPr>
          <w:rFonts w:eastAsia="Calibri" w:cs="Times New Roman"/>
          <w:szCs w:val="28"/>
        </w:rPr>
        <w:t>2</w:t>
      </w:r>
      <w:r w:rsidR="000E6F70">
        <w:rPr>
          <w:rFonts w:eastAsia="Calibri" w:cs="Times New Roman"/>
          <w:szCs w:val="28"/>
        </w:rPr>
        <w:t>.10</w:t>
      </w:r>
    </w:p>
    <w:tbl>
      <w:tblPr>
        <w:tblStyle w:val="9"/>
        <w:tblW w:w="0" w:type="auto"/>
        <w:tblLook w:val="04A0" w:firstRow="1" w:lastRow="0" w:firstColumn="1" w:lastColumn="0" w:noHBand="0" w:noVBand="1"/>
      </w:tblPr>
      <w:tblGrid>
        <w:gridCol w:w="4531"/>
        <w:gridCol w:w="4814"/>
      </w:tblGrid>
      <w:tr w:rsidR="00151F60" w:rsidRPr="002147DD" w14:paraId="4E2A1FC6" w14:textId="77777777" w:rsidTr="00151F60">
        <w:tc>
          <w:tcPr>
            <w:tcW w:w="4531" w:type="dxa"/>
          </w:tcPr>
          <w:p w14:paraId="06812AFD" w14:textId="77777777" w:rsidR="00151F60" w:rsidRPr="002147DD" w:rsidRDefault="00151F60" w:rsidP="00DE15C5">
            <w:pPr>
              <w:jc w:val="both"/>
              <w:rPr>
                <w:rFonts w:eastAsia="Calibri" w:cs="Times New Roman"/>
                <w:b/>
                <w:bCs/>
                <w:szCs w:val="28"/>
              </w:rPr>
            </w:pPr>
            <w:r w:rsidRPr="002147DD">
              <w:rPr>
                <w:rFonts w:eastAsia="Calibri" w:cs="Times New Roman"/>
              </w:rPr>
              <w:br w:type="page"/>
            </w:r>
            <w:r w:rsidRPr="002147DD">
              <w:rPr>
                <w:rFonts w:eastAsia="Calibri" w:cs="Times New Roman"/>
                <w:b/>
                <w:bCs/>
                <w:szCs w:val="28"/>
              </w:rPr>
              <w:t>Имя варианта использования</w:t>
            </w:r>
          </w:p>
        </w:tc>
        <w:tc>
          <w:tcPr>
            <w:tcW w:w="4814" w:type="dxa"/>
          </w:tcPr>
          <w:p w14:paraId="245AE5AF" w14:textId="0A3B3ADE" w:rsidR="00151F60" w:rsidRPr="002147DD" w:rsidRDefault="00151F60" w:rsidP="00DE15C5">
            <w:pPr>
              <w:jc w:val="both"/>
              <w:rPr>
                <w:rFonts w:eastAsia="Calibri" w:cs="Times New Roman"/>
                <w:b/>
                <w:bCs/>
                <w:szCs w:val="28"/>
              </w:rPr>
            </w:pPr>
            <w:r w:rsidRPr="002147DD">
              <w:rPr>
                <w:rFonts w:eastAsia="Calibri" w:cs="Times New Roman"/>
                <w:b/>
                <w:bCs/>
                <w:i/>
                <w:szCs w:val="28"/>
              </w:rPr>
              <w:t>UC</w:t>
            </w:r>
            <w:r w:rsidRPr="002147DD">
              <w:rPr>
                <w:rFonts w:eastAsia="Calibri" w:cs="Times New Roman"/>
                <w:b/>
                <w:bCs/>
                <w:szCs w:val="28"/>
              </w:rPr>
              <w:t>-</w:t>
            </w:r>
            <w:r w:rsidR="008C51E3" w:rsidRPr="008C51E3">
              <w:rPr>
                <w:rFonts w:eastAsia="Calibri" w:cs="Times New Roman"/>
                <w:b/>
                <w:bCs/>
                <w:szCs w:val="28"/>
              </w:rPr>
              <w:t>7</w:t>
            </w:r>
            <w:r w:rsidRPr="002147DD">
              <w:rPr>
                <w:rFonts w:eastAsia="Calibri" w:cs="Times New Roman"/>
                <w:b/>
                <w:bCs/>
                <w:szCs w:val="28"/>
              </w:rPr>
              <w:t xml:space="preserve"> Управлять товарами и складами</w:t>
            </w:r>
          </w:p>
        </w:tc>
      </w:tr>
      <w:tr w:rsidR="00151F60" w:rsidRPr="002147DD" w14:paraId="7B616BCB" w14:textId="77777777" w:rsidTr="00151F60">
        <w:tc>
          <w:tcPr>
            <w:tcW w:w="4531" w:type="dxa"/>
          </w:tcPr>
          <w:p w14:paraId="4111C76C" w14:textId="77777777" w:rsidR="00151F60" w:rsidRPr="002147DD" w:rsidRDefault="00151F60" w:rsidP="00DE15C5">
            <w:pPr>
              <w:rPr>
                <w:rFonts w:eastAsia="Calibri" w:cs="Times New Roman"/>
                <w:szCs w:val="28"/>
              </w:rPr>
            </w:pPr>
            <w:r w:rsidRPr="002147DD">
              <w:rPr>
                <w:rFonts w:eastAsia="Calibri" w:cs="Times New Roman"/>
                <w:szCs w:val="28"/>
              </w:rPr>
              <w:t>Краткое описание варианта</w:t>
            </w:r>
          </w:p>
          <w:p w14:paraId="621C4190" w14:textId="77777777" w:rsidR="00151F60" w:rsidRPr="002147DD" w:rsidRDefault="00151F60" w:rsidP="00DE15C5">
            <w:pPr>
              <w:rPr>
                <w:rFonts w:eastAsia="Calibri" w:cs="Times New Roman"/>
                <w:szCs w:val="28"/>
              </w:rPr>
            </w:pPr>
            <w:r w:rsidRPr="002147DD">
              <w:rPr>
                <w:rFonts w:eastAsia="Calibri" w:cs="Times New Roman"/>
                <w:szCs w:val="28"/>
              </w:rPr>
              <w:t>Использования</w:t>
            </w:r>
          </w:p>
        </w:tc>
        <w:tc>
          <w:tcPr>
            <w:tcW w:w="4814" w:type="dxa"/>
          </w:tcPr>
          <w:p w14:paraId="710C2E84" w14:textId="77777777" w:rsidR="00151F60" w:rsidRPr="002147DD" w:rsidRDefault="00151F60" w:rsidP="00DE15C5">
            <w:pPr>
              <w:rPr>
                <w:rFonts w:eastAsia="Calibri" w:cs="Times New Roman"/>
                <w:szCs w:val="28"/>
              </w:rPr>
            </w:pPr>
            <w:r w:rsidRPr="002147DD">
              <w:rPr>
                <w:rFonts w:eastAsia="Calibri" w:cs="Times New Roman"/>
                <w:szCs w:val="28"/>
              </w:rPr>
              <w:t>Данный вариант использования описывает процесс управления товарами</w:t>
            </w:r>
          </w:p>
        </w:tc>
      </w:tr>
      <w:tr w:rsidR="00151F60" w:rsidRPr="002147DD" w14:paraId="4A9F523F" w14:textId="77777777" w:rsidTr="00151F60">
        <w:tc>
          <w:tcPr>
            <w:tcW w:w="4531" w:type="dxa"/>
          </w:tcPr>
          <w:p w14:paraId="63715609" w14:textId="77777777" w:rsidR="00151F60" w:rsidRPr="002147DD" w:rsidRDefault="00151F60" w:rsidP="00DE15C5">
            <w:pPr>
              <w:rPr>
                <w:rFonts w:eastAsia="Calibri" w:cs="Times New Roman"/>
                <w:szCs w:val="28"/>
              </w:rPr>
            </w:pPr>
            <w:r w:rsidRPr="002147DD">
              <w:rPr>
                <w:rFonts w:eastAsia="Calibri" w:cs="Times New Roman"/>
                <w:szCs w:val="28"/>
              </w:rPr>
              <w:t>Действующие лица, взаимодействующие с вариантом использования</w:t>
            </w:r>
          </w:p>
        </w:tc>
        <w:tc>
          <w:tcPr>
            <w:tcW w:w="4814" w:type="dxa"/>
          </w:tcPr>
          <w:p w14:paraId="0DFE8AE3" w14:textId="09A7D96C" w:rsidR="00151F60" w:rsidRPr="002147DD" w:rsidRDefault="00151F60" w:rsidP="00DE15C5">
            <w:pPr>
              <w:rPr>
                <w:rFonts w:eastAsia="Calibri" w:cs="Times New Roman"/>
                <w:szCs w:val="28"/>
              </w:rPr>
            </w:pPr>
            <w:r>
              <w:rPr>
                <w:rFonts w:eastAsia="Calibri" w:cs="Times New Roman"/>
                <w:szCs w:val="28"/>
              </w:rPr>
              <w:t>Менеджер</w:t>
            </w:r>
          </w:p>
          <w:p w14:paraId="7922E45A" w14:textId="77777777" w:rsidR="00151F60" w:rsidRPr="002147DD" w:rsidRDefault="00151F60" w:rsidP="00DE15C5">
            <w:pPr>
              <w:ind w:firstLine="709"/>
              <w:rPr>
                <w:rFonts w:eastAsia="Calibri" w:cs="Times New Roman"/>
                <w:szCs w:val="28"/>
              </w:rPr>
            </w:pPr>
          </w:p>
        </w:tc>
      </w:tr>
      <w:tr w:rsidR="00151F60" w:rsidRPr="002147DD" w14:paraId="404D5951" w14:textId="77777777" w:rsidTr="00151F60">
        <w:tc>
          <w:tcPr>
            <w:tcW w:w="4531" w:type="dxa"/>
          </w:tcPr>
          <w:p w14:paraId="5D2316F9" w14:textId="77777777" w:rsidR="00151F60" w:rsidRPr="002147DD" w:rsidRDefault="00151F60" w:rsidP="00DE15C5">
            <w:pPr>
              <w:rPr>
                <w:rFonts w:eastAsia="Calibri" w:cs="Times New Roman"/>
                <w:szCs w:val="28"/>
              </w:rPr>
            </w:pPr>
            <w:r w:rsidRPr="002147DD">
              <w:rPr>
                <w:rFonts w:eastAsia="Calibri" w:cs="Times New Roman"/>
                <w:szCs w:val="28"/>
              </w:rPr>
              <w:t>Предусловия для выполнения</w:t>
            </w:r>
          </w:p>
          <w:p w14:paraId="2635315D" w14:textId="77777777" w:rsidR="00151F60" w:rsidRPr="002147DD" w:rsidRDefault="00151F60" w:rsidP="00DE15C5">
            <w:pPr>
              <w:rPr>
                <w:rFonts w:eastAsia="Calibri" w:cs="Times New Roman"/>
                <w:szCs w:val="28"/>
              </w:rPr>
            </w:pPr>
            <w:r w:rsidRPr="002147DD">
              <w:rPr>
                <w:rFonts w:eastAsia="Calibri" w:cs="Times New Roman"/>
                <w:szCs w:val="28"/>
              </w:rPr>
              <w:t>варианта использования</w:t>
            </w:r>
          </w:p>
        </w:tc>
        <w:tc>
          <w:tcPr>
            <w:tcW w:w="4814" w:type="dxa"/>
          </w:tcPr>
          <w:p w14:paraId="61B38DA2" w14:textId="77777777" w:rsidR="00151F60" w:rsidRPr="002147DD" w:rsidRDefault="00151F60" w:rsidP="00DE15C5">
            <w:pPr>
              <w:rPr>
                <w:rFonts w:eastAsia="Calibri" w:cs="Times New Roman"/>
                <w:szCs w:val="28"/>
              </w:rPr>
            </w:pPr>
            <w:r w:rsidRPr="002147DD">
              <w:rPr>
                <w:rFonts w:eastAsia="Calibri" w:cs="Times New Roman"/>
                <w:szCs w:val="28"/>
              </w:rPr>
              <w:t>Отсутствует</w:t>
            </w:r>
          </w:p>
        </w:tc>
      </w:tr>
      <w:tr w:rsidR="00A23AE5" w:rsidRPr="00A23AE5" w14:paraId="06373BDE" w14:textId="77777777" w:rsidTr="00B75D58">
        <w:tc>
          <w:tcPr>
            <w:tcW w:w="4531" w:type="dxa"/>
          </w:tcPr>
          <w:p w14:paraId="4D7FFE1D" w14:textId="3DA86B9F" w:rsidR="00A23AE5" w:rsidRPr="00A23AE5" w:rsidRDefault="00A23AE5" w:rsidP="00DE15C5">
            <w:pPr>
              <w:rPr>
                <w:rFonts w:eastAsia="Calibri" w:cs="Times New Roman"/>
                <w:szCs w:val="28"/>
              </w:rPr>
            </w:pPr>
            <w:r w:rsidRPr="00A23AE5">
              <w:rPr>
                <w:rFonts w:eastAsia="Calibri" w:cs="Times New Roman"/>
                <w:szCs w:val="28"/>
              </w:rPr>
              <w:t>Основной поток действий при</w:t>
            </w:r>
          </w:p>
          <w:p w14:paraId="42447F7E" w14:textId="77777777" w:rsidR="00A23AE5" w:rsidRPr="00A23AE5" w:rsidRDefault="00A23AE5" w:rsidP="00DE15C5">
            <w:pPr>
              <w:rPr>
                <w:rFonts w:eastAsia="Calibri" w:cs="Times New Roman"/>
                <w:szCs w:val="28"/>
              </w:rPr>
            </w:pPr>
            <w:r w:rsidRPr="00A23AE5">
              <w:rPr>
                <w:rFonts w:eastAsia="Calibri" w:cs="Times New Roman"/>
                <w:szCs w:val="28"/>
              </w:rPr>
              <w:t>исполнении варианта использования</w:t>
            </w:r>
          </w:p>
        </w:tc>
        <w:tc>
          <w:tcPr>
            <w:tcW w:w="4814" w:type="dxa"/>
          </w:tcPr>
          <w:p w14:paraId="58DBE042" w14:textId="77777777" w:rsidR="00A23AE5" w:rsidRPr="00A23AE5" w:rsidRDefault="00A23AE5" w:rsidP="00DE15C5">
            <w:pPr>
              <w:rPr>
                <w:rFonts w:eastAsia="Calibri" w:cs="Times New Roman"/>
                <w:szCs w:val="28"/>
              </w:rPr>
            </w:pPr>
            <w:r w:rsidRPr="00A23AE5">
              <w:rPr>
                <w:rFonts w:eastAsia="Calibri" w:cs="Times New Roman"/>
                <w:szCs w:val="28"/>
              </w:rPr>
              <w:t>Данный вариант использования начинает выполняться, когда пользователь решает управлять товарами. Пользователь имеет возможность: добавлять товары, редактировать товары, удалять товары, управлять ценами товаров. Товары на склад добавляются из списка существующих товаров.</w:t>
            </w:r>
          </w:p>
        </w:tc>
      </w:tr>
      <w:tr w:rsidR="00A23AE5" w:rsidRPr="00A23AE5" w14:paraId="7CE4185E" w14:textId="77777777" w:rsidTr="00B75D58">
        <w:tc>
          <w:tcPr>
            <w:tcW w:w="4531" w:type="dxa"/>
          </w:tcPr>
          <w:p w14:paraId="100058BE" w14:textId="77777777" w:rsidR="00A23AE5" w:rsidRPr="00A23AE5" w:rsidRDefault="00A23AE5" w:rsidP="00DE15C5">
            <w:pPr>
              <w:rPr>
                <w:rFonts w:eastAsia="Calibri" w:cs="Times New Roman"/>
                <w:szCs w:val="28"/>
              </w:rPr>
            </w:pPr>
            <w:r w:rsidRPr="00A23AE5">
              <w:rPr>
                <w:rFonts w:eastAsia="Calibri" w:cs="Times New Roman"/>
                <w:szCs w:val="28"/>
              </w:rPr>
              <w:t>Альтернативный поток действий при исполнении варианта</w:t>
            </w:r>
          </w:p>
          <w:p w14:paraId="78592120" w14:textId="77777777" w:rsidR="00A23AE5" w:rsidRPr="00A23AE5" w:rsidRDefault="00A23AE5" w:rsidP="00DE15C5">
            <w:pPr>
              <w:rPr>
                <w:rFonts w:eastAsia="Calibri" w:cs="Times New Roman"/>
                <w:szCs w:val="28"/>
              </w:rPr>
            </w:pPr>
            <w:r w:rsidRPr="00A23AE5">
              <w:rPr>
                <w:rFonts w:eastAsia="Calibri" w:cs="Times New Roman"/>
                <w:szCs w:val="28"/>
              </w:rPr>
              <w:t>Использования</w:t>
            </w:r>
          </w:p>
        </w:tc>
        <w:tc>
          <w:tcPr>
            <w:tcW w:w="4814" w:type="dxa"/>
          </w:tcPr>
          <w:p w14:paraId="0E58B9FF" w14:textId="77777777" w:rsidR="00A23AE5" w:rsidRPr="00A23AE5" w:rsidRDefault="00A23AE5" w:rsidP="00DE15C5">
            <w:pPr>
              <w:rPr>
                <w:rFonts w:eastAsia="Calibri" w:cs="Times New Roman"/>
                <w:szCs w:val="28"/>
              </w:rPr>
            </w:pPr>
            <w:r w:rsidRPr="00A23AE5">
              <w:rPr>
                <w:rFonts w:eastAsia="Calibri" w:cs="Times New Roman"/>
                <w:szCs w:val="28"/>
              </w:rPr>
              <w:t>Отсутствует</w:t>
            </w:r>
          </w:p>
        </w:tc>
      </w:tr>
      <w:tr w:rsidR="00A23AE5" w:rsidRPr="00A23AE5" w14:paraId="34AAA92A" w14:textId="77777777" w:rsidTr="00B75D58">
        <w:tc>
          <w:tcPr>
            <w:tcW w:w="4531" w:type="dxa"/>
          </w:tcPr>
          <w:p w14:paraId="5587B8D8" w14:textId="77777777" w:rsidR="00A23AE5" w:rsidRPr="00A23AE5" w:rsidRDefault="00A23AE5" w:rsidP="00DE15C5">
            <w:pPr>
              <w:rPr>
                <w:rFonts w:eastAsia="Calibri" w:cs="Times New Roman"/>
                <w:szCs w:val="28"/>
              </w:rPr>
            </w:pPr>
            <w:r w:rsidRPr="00A23AE5">
              <w:rPr>
                <w:rFonts w:eastAsia="Calibri" w:cs="Times New Roman"/>
                <w:szCs w:val="28"/>
              </w:rPr>
              <w:t>Исключения при выполнении</w:t>
            </w:r>
          </w:p>
          <w:p w14:paraId="52CB297C" w14:textId="77777777" w:rsidR="00A23AE5" w:rsidRPr="00A23AE5" w:rsidRDefault="00A23AE5" w:rsidP="00DE15C5">
            <w:pPr>
              <w:rPr>
                <w:rFonts w:eastAsia="Calibri" w:cs="Times New Roman"/>
                <w:szCs w:val="28"/>
              </w:rPr>
            </w:pPr>
            <w:r w:rsidRPr="00A23AE5">
              <w:rPr>
                <w:rFonts w:eastAsia="Calibri" w:cs="Times New Roman"/>
                <w:szCs w:val="28"/>
              </w:rPr>
              <w:t>варианта использования</w:t>
            </w:r>
          </w:p>
        </w:tc>
        <w:tc>
          <w:tcPr>
            <w:tcW w:w="4814" w:type="dxa"/>
          </w:tcPr>
          <w:p w14:paraId="57034CEB" w14:textId="77777777" w:rsidR="00A23AE5" w:rsidRPr="00A23AE5" w:rsidRDefault="00A23AE5" w:rsidP="00DE15C5">
            <w:pPr>
              <w:rPr>
                <w:rFonts w:eastAsia="Calibri" w:cs="Times New Roman"/>
                <w:szCs w:val="28"/>
              </w:rPr>
            </w:pPr>
            <w:r w:rsidRPr="00A23AE5">
              <w:rPr>
                <w:rFonts w:eastAsia="Calibri" w:cs="Times New Roman"/>
                <w:szCs w:val="28"/>
              </w:rPr>
              <w:t>Отсутствуют</w:t>
            </w:r>
          </w:p>
        </w:tc>
      </w:tr>
      <w:tr w:rsidR="00A23AE5" w:rsidRPr="00A23AE5" w14:paraId="372F03DC" w14:textId="77777777" w:rsidTr="00B75D58">
        <w:tc>
          <w:tcPr>
            <w:tcW w:w="4531" w:type="dxa"/>
          </w:tcPr>
          <w:p w14:paraId="12288947" w14:textId="77777777" w:rsidR="00A23AE5" w:rsidRPr="00A23AE5" w:rsidRDefault="00A23AE5" w:rsidP="00DE15C5">
            <w:pPr>
              <w:rPr>
                <w:rFonts w:eastAsia="Calibri" w:cs="Times New Roman"/>
                <w:szCs w:val="28"/>
              </w:rPr>
            </w:pPr>
            <w:r w:rsidRPr="00A23AE5">
              <w:rPr>
                <w:rFonts w:eastAsia="Calibri" w:cs="Times New Roman"/>
                <w:szCs w:val="28"/>
              </w:rPr>
              <w:t>Постусловия после выполнения</w:t>
            </w:r>
          </w:p>
          <w:p w14:paraId="3827142D" w14:textId="77777777" w:rsidR="00A23AE5" w:rsidRPr="00A23AE5" w:rsidRDefault="00A23AE5" w:rsidP="00DE15C5">
            <w:pPr>
              <w:rPr>
                <w:rFonts w:eastAsia="Calibri" w:cs="Times New Roman"/>
                <w:szCs w:val="28"/>
              </w:rPr>
            </w:pPr>
            <w:r w:rsidRPr="00A23AE5">
              <w:rPr>
                <w:rFonts w:eastAsia="Calibri" w:cs="Times New Roman"/>
                <w:szCs w:val="28"/>
              </w:rPr>
              <w:t>варианта использования.</w:t>
            </w:r>
          </w:p>
        </w:tc>
        <w:tc>
          <w:tcPr>
            <w:tcW w:w="4814" w:type="dxa"/>
          </w:tcPr>
          <w:p w14:paraId="4E3DE2B4" w14:textId="77777777" w:rsidR="00A23AE5" w:rsidRPr="00A23AE5" w:rsidRDefault="00A23AE5" w:rsidP="00DE15C5">
            <w:pPr>
              <w:rPr>
                <w:rFonts w:eastAsia="Calibri" w:cs="Times New Roman"/>
                <w:szCs w:val="28"/>
                <w:lang w:val="en-US"/>
              </w:rPr>
            </w:pPr>
            <w:r w:rsidRPr="00A23AE5">
              <w:rPr>
                <w:rFonts w:eastAsia="Calibri" w:cs="Times New Roman"/>
                <w:szCs w:val="28"/>
              </w:rPr>
              <w:t>Отсутствуют</w:t>
            </w:r>
          </w:p>
        </w:tc>
      </w:tr>
      <w:tr w:rsidR="00A23AE5" w:rsidRPr="00A23AE5" w14:paraId="431592FD" w14:textId="77777777" w:rsidTr="00B75D58">
        <w:trPr>
          <w:trHeight w:val="796"/>
        </w:trPr>
        <w:tc>
          <w:tcPr>
            <w:tcW w:w="4531" w:type="dxa"/>
          </w:tcPr>
          <w:p w14:paraId="21B3DB0D" w14:textId="77777777" w:rsidR="00A23AE5" w:rsidRPr="00A23AE5" w:rsidRDefault="00A23AE5" w:rsidP="00DE15C5">
            <w:pPr>
              <w:rPr>
                <w:rFonts w:eastAsia="Calibri" w:cs="Times New Roman"/>
                <w:szCs w:val="28"/>
              </w:rPr>
            </w:pPr>
            <w:r w:rsidRPr="00A23AE5">
              <w:rPr>
                <w:rFonts w:eastAsia="Calibri" w:cs="Times New Roman"/>
              </w:rPr>
              <w:br w:type="page"/>
            </w:r>
            <w:r w:rsidRPr="00A23AE5">
              <w:rPr>
                <w:rFonts w:eastAsia="Calibri" w:cs="Times New Roman"/>
                <w:szCs w:val="28"/>
              </w:rPr>
              <w:t>Связь с другими вариантами использования</w:t>
            </w:r>
          </w:p>
        </w:tc>
        <w:tc>
          <w:tcPr>
            <w:tcW w:w="4814" w:type="dxa"/>
          </w:tcPr>
          <w:p w14:paraId="0BE74A2F" w14:textId="77777777" w:rsidR="00A23AE5" w:rsidRPr="00A23AE5" w:rsidRDefault="00A23AE5" w:rsidP="00DE15C5">
            <w:pPr>
              <w:rPr>
                <w:rFonts w:eastAsia="Calibri" w:cs="Times New Roman"/>
                <w:szCs w:val="28"/>
              </w:rPr>
            </w:pPr>
            <w:r w:rsidRPr="00A23AE5">
              <w:rPr>
                <w:rFonts w:eastAsia="Calibri" w:cs="Times New Roman"/>
                <w:szCs w:val="28"/>
              </w:rPr>
              <w:t>Отсутствует</w:t>
            </w:r>
          </w:p>
        </w:tc>
      </w:tr>
      <w:tr w:rsidR="00043C71" w:rsidRPr="00A23AE5" w14:paraId="269377AD" w14:textId="77777777" w:rsidTr="00B75D58">
        <w:trPr>
          <w:trHeight w:val="796"/>
        </w:trPr>
        <w:tc>
          <w:tcPr>
            <w:tcW w:w="4531" w:type="dxa"/>
          </w:tcPr>
          <w:p w14:paraId="0E760C53" w14:textId="6A7E3369" w:rsidR="00043C71" w:rsidRPr="00A23AE5" w:rsidRDefault="00043C71" w:rsidP="00DE15C5">
            <w:pPr>
              <w:rPr>
                <w:rFonts w:eastAsia="Calibri" w:cs="Times New Roman"/>
              </w:rPr>
            </w:pPr>
            <w:r w:rsidRPr="00BE1CC1">
              <w:rPr>
                <w:rFonts w:eastAsia="Calibri" w:cs="Times New Roman"/>
                <w:b/>
                <w:bCs/>
                <w:szCs w:val="28"/>
              </w:rPr>
              <w:t>Имя варианта использования</w:t>
            </w:r>
          </w:p>
        </w:tc>
        <w:tc>
          <w:tcPr>
            <w:tcW w:w="4814" w:type="dxa"/>
          </w:tcPr>
          <w:p w14:paraId="61C390B6" w14:textId="6634AAEF" w:rsidR="00043C71" w:rsidRPr="00A23AE5" w:rsidRDefault="00043C71" w:rsidP="00DE15C5">
            <w:pPr>
              <w:rPr>
                <w:rFonts w:eastAsia="Calibri" w:cs="Times New Roman"/>
                <w:szCs w:val="28"/>
              </w:rPr>
            </w:pPr>
            <w:r w:rsidRPr="00BE1CC1">
              <w:rPr>
                <w:rFonts w:eastAsia="Calibri" w:cs="Times New Roman"/>
                <w:b/>
                <w:bCs/>
                <w:i/>
                <w:szCs w:val="28"/>
              </w:rPr>
              <w:t>UC</w:t>
            </w:r>
            <w:r w:rsidRPr="00BE1CC1">
              <w:rPr>
                <w:rFonts w:eastAsia="Calibri" w:cs="Times New Roman"/>
                <w:b/>
                <w:bCs/>
                <w:szCs w:val="28"/>
              </w:rPr>
              <w:t>-</w:t>
            </w:r>
            <w:r w:rsidR="008C51E3">
              <w:rPr>
                <w:rFonts w:eastAsia="Calibri" w:cs="Times New Roman"/>
                <w:b/>
                <w:bCs/>
                <w:szCs w:val="28"/>
                <w:lang w:val="en-US"/>
              </w:rPr>
              <w:t>8</w:t>
            </w:r>
            <w:r w:rsidRPr="00BE1CC1">
              <w:rPr>
                <w:rFonts w:eastAsia="Calibri" w:cs="Times New Roman"/>
                <w:b/>
                <w:bCs/>
                <w:szCs w:val="28"/>
              </w:rPr>
              <w:t xml:space="preserve"> Просмотреть каталог товаров</w:t>
            </w:r>
          </w:p>
        </w:tc>
      </w:tr>
      <w:tr w:rsidR="00043C71" w:rsidRPr="00A23AE5" w14:paraId="34B95EB7" w14:textId="77777777" w:rsidTr="00B75D58">
        <w:trPr>
          <w:trHeight w:val="796"/>
        </w:trPr>
        <w:tc>
          <w:tcPr>
            <w:tcW w:w="4531" w:type="dxa"/>
          </w:tcPr>
          <w:p w14:paraId="46736EB8" w14:textId="77777777" w:rsidR="00043C71" w:rsidRPr="00BE1CC1" w:rsidRDefault="00043C71" w:rsidP="00DE15C5">
            <w:pPr>
              <w:rPr>
                <w:rFonts w:eastAsia="Calibri" w:cs="Times New Roman"/>
                <w:szCs w:val="28"/>
              </w:rPr>
            </w:pPr>
            <w:r w:rsidRPr="00BE1CC1">
              <w:rPr>
                <w:rFonts w:eastAsia="Calibri" w:cs="Times New Roman"/>
                <w:szCs w:val="28"/>
              </w:rPr>
              <w:t>Краткое описание варианта</w:t>
            </w:r>
          </w:p>
          <w:p w14:paraId="0D27B7FE" w14:textId="556B5352" w:rsidR="00043C71" w:rsidRPr="00BE1CC1" w:rsidRDefault="00043C71" w:rsidP="00DE15C5">
            <w:pPr>
              <w:rPr>
                <w:rFonts w:eastAsia="Calibri" w:cs="Times New Roman"/>
                <w:b/>
                <w:bCs/>
                <w:szCs w:val="28"/>
              </w:rPr>
            </w:pPr>
            <w:r w:rsidRPr="00BE1CC1">
              <w:rPr>
                <w:rFonts w:eastAsia="Calibri" w:cs="Times New Roman"/>
                <w:szCs w:val="28"/>
              </w:rPr>
              <w:t>использования</w:t>
            </w:r>
          </w:p>
        </w:tc>
        <w:tc>
          <w:tcPr>
            <w:tcW w:w="4814" w:type="dxa"/>
          </w:tcPr>
          <w:p w14:paraId="47CA3E00" w14:textId="11685FC3" w:rsidR="00043C71" w:rsidRPr="00BE1CC1" w:rsidRDefault="00043C71" w:rsidP="00DE15C5">
            <w:pPr>
              <w:rPr>
                <w:rFonts w:eastAsia="Calibri" w:cs="Times New Roman"/>
                <w:b/>
                <w:bCs/>
                <w:i/>
                <w:szCs w:val="28"/>
              </w:rPr>
            </w:pPr>
            <w:r w:rsidRPr="00BE1CC1">
              <w:rPr>
                <w:rFonts w:eastAsia="Calibri" w:cs="Times New Roman"/>
                <w:szCs w:val="28"/>
              </w:rPr>
              <w:t xml:space="preserve">Данный вариант использования описывает просмотр каталога товаров </w:t>
            </w:r>
          </w:p>
        </w:tc>
      </w:tr>
      <w:tr w:rsidR="00043C71" w:rsidRPr="00A23AE5" w14:paraId="5B116590" w14:textId="77777777" w:rsidTr="00B75D58">
        <w:trPr>
          <w:trHeight w:val="796"/>
        </w:trPr>
        <w:tc>
          <w:tcPr>
            <w:tcW w:w="4531" w:type="dxa"/>
          </w:tcPr>
          <w:p w14:paraId="5847D200" w14:textId="45721DBA" w:rsidR="00043C71" w:rsidRPr="00BE1CC1" w:rsidRDefault="00043C71" w:rsidP="00DE15C5">
            <w:pPr>
              <w:rPr>
                <w:rFonts w:eastAsia="Calibri" w:cs="Times New Roman"/>
                <w:szCs w:val="28"/>
              </w:rPr>
            </w:pPr>
            <w:r w:rsidRPr="00BE1CC1">
              <w:rPr>
                <w:rFonts w:eastAsia="Calibri" w:cs="Times New Roman"/>
                <w:szCs w:val="28"/>
              </w:rPr>
              <w:t>Действующие лица, взаимодействующие с вариантом использования</w:t>
            </w:r>
          </w:p>
        </w:tc>
        <w:tc>
          <w:tcPr>
            <w:tcW w:w="4814" w:type="dxa"/>
          </w:tcPr>
          <w:p w14:paraId="56502111" w14:textId="45EB4F4C" w:rsidR="00043C71" w:rsidRPr="00BE1CC1" w:rsidRDefault="00043C71" w:rsidP="00DE15C5">
            <w:pPr>
              <w:rPr>
                <w:rFonts w:eastAsia="Calibri" w:cs="Times New Roman"/>
                <w:szCs w:val="28"/>
              </w:rPr>
            </w:pPr>
            <w:r w:rsidRPr="00BE1CC1">
              <w:rPr>
                <w:rFonts w:eastAsia="Calibri" w:cs="Times New Roman"/>
                <w:szCs w:val="28"/>
              </w:rPr>
              <w:t>Клиент,</w:t>
            </w:r>
          </w:p>
        </w:tc>
      </w:tr>
      <w:tr w:rsidR="00043C71" w:rsidRPr="00A23AE5" w14:paraId="3C46EA03" w14:textId="77777777" w:rsidTr="00B75D58">
        <w:trPr>
          <w:trHeight w:val="796"/>
        </w:trPr>
        <w:tc>
          <w:tcPr>
            <w:tcW w:w="4531" w:type="dxa"/>
          </w:tcPr>
          <w:p w14:paraId="078C3F46" w14:textId="77777777" w:rsidR="00043C71" w:rsidRPr="00BE1CC1" w:rsidRDefault="00043C71" w:rsidP="00DE15C5">
            <w:pPr>
              <w:rPr>
                <w:rFonts w:eastAsia="Calibri" w:cs="Times New Roman"/>
                <w:szCs w:val="28"/>
              </w:rPr>
            </w:pPr>
            <w:r w:rsidRPr="00BE1CC1">
              <w:rPr>
                <w:rFonts w:eastAsia="Calibri" w:cs="Times New Roman"/>
                <w:szCs w:val="28"/>
              </w:rPr>
              <w:t>Предусловия для выполнения</w:t>
            </w:r>
          </w:p>
          <w:p w14:paraId="5F78729A" w14:textId="2A640D2A" w:rsidR="00043C71" w:rsidRPr="00BE1CC1" w:rsidRDefault="00043C71" w:rsidP="00DE15C5">
            <w:pPr>
              <w:rPr>
                <w:rFonts w:eastAsia="Calibri" w:cs="Times New Roman"/>
                <w:szCs w:val="28"/>
              </w:rPr>
            </w:pPr>
            <w:r w:rsidRPr="00BE1CC1">
              <w:rPr>
                <w:rFonts w:eastAsia="Calibri" w:cs="Times New Roman"/>
                <w:szCs w:val="28"/>
              </w:rPr>
              <w:t>варианта использования</w:t>
            </w:r>
          </w:p>
        </w:tc>
        <w:tc>
          <w:tcPr>
            <w:tcW w:w="4814" w:type="dxa"/>
          </w:tcPr>
          <w:p w14:paraId="2AD158C3" w14:textId="5B59C897" w:rsidR="00043C71" w:rsidRPr="00BE1CC1" w:rsidRDefault="00043C71" w:rsidP="00DE15C5">
            <w:pPr>
              <w:rPr>
                <w:rFonts w:eastAsia="Calibri" w:cs="Times New Roman"/>
                <w:szCs w:val="28"/>
              </w:rPr>
            </w:pPr>
            <w:r w:rsidRPr="00BE1CC1">
              <w:rPr>
                <w:rFonts w:eastAsia="Calibri" w:cs="Times New Roman"/>
                <w:szCs w:val="28"/>
              </w:rPr>
              <w:t>Пользователь должен быть авторизован как клиент или компания</w:t>
            </w:r>
          </w:p>
        </w:tc>
      </w:tr>
    </w:tbl>
    <w:p w14:paraId="3C2BC6D4" w14:textId="0B3288AB" w:rsidR="00043C71" w:rsidRDefault="00043C71" w:rsidP="00DE15C5">
      <w:pPr>
        <w:spacing w:after="0" w:line="240" w:lineRule="auto"/>
        <w:rPr>
          <w:rFonts w:eastAsia="Calibri" w:cs="Times New Roman"/>
          <w:szCs w:val="28"/>
        </w:rPr>
      </w:pPr>
      <w:r>
        <w:br w:type="page"/>
      </w:r>
      <w:r w:rsidRPr="00A23AE5">
        <w:rPr>
          <w:rFonts w:eastAsia="Calibri" w:cs="Times New Roman"/>
          <w:szCs w:val="28"/>
        </w:rPr>
        <w:lastRenderedPageBreak/>
        <w:t xml:space="preserve">Продолжение таблицы </w:t>
      </w:r>
      <w:r w:rsidR="00ED0FE3">
        <w:rPr>
          <w:rFonts w:eastAsia="Calibri" w:cs="Times New Roman"/>
          <w:szCs w:val="28"/>
        </w:rPr>
        <w:t>2</w:t>
      </w:r>
      <w:r>
        <w:rPr>
          <w:rFonts w:eastAsia="Calibri" w:cs="Times New Roman"/>
          <w:szCs w:val="28"/>
        </w:rPr>
        <w:t>.10</w:t>
      </w:r>
    </w:p>
    <w:tbl>
      <w:tblPr>
        <w:tblStyle w:val="9"/>
        <w:tblW w:w="0" w:type="auto"/>
        <w:tblLook w:val="04A0" w:firstRow="1" w:lastRow="0" w:firstColumn="1" w:lastColumn="0" w:noHBand="0" w:noVBand="1"/>
      </w:tblPr>
      <w:tblGrid>
        <w:gridCol w:w="4531"/>
        <w:gridCol w:w="4814"/>
      </w:tblGrid>
      <w:tr w:rsidR="008C51E3" w:rsidRPr="00BE1CC1" w14:paraId="5122982A" w14:textId="77777777" w:rsidTr="008C51E3">
        <w:tc>
          <w:tcPr>
            <w:tcW w:w="4531" w:type="dxa"/>
          </w:tcPr>
          <w:p w14:paraId="046BF2D5" w14:textId="77777777" w:rsidR="008C51E3" w:rsidRPr="00BE1CC1" w:rsidRDefault="008C51E3" w:rsidP="00DE15C5">
            <w:pPr>
              <w:jc w:val="center"/>
              <w:rPr>
                <w:rFonts w:eastAsia="Calibri" w:cs="Times New Roman"/>
                <w:b/>
                <w:bCs/>
                <w:szCs w:val="28"/>
              </w:rPr>
            </w:pPr>
            <w:r w:rsidRPr="00BE1CC1">
              <w:rPr>
                <w:rFonts w:eastAsia="Calibri" w:cs="Times New Roman"/>
                <w:b/>
                <w:bCs/>
                <w:szCs w:val="28"/>
              </w:rPr>
              <w:t>Имя варианта использования</w:t>
            </w:r>
          </w:p>
        </w:tc>
        <w:tc>
          <w:tcPr>
            <w:tcW w:w="4814" w:type="dxa"/>
          </w:tcPr>
          <w:p w14:paraId="3C4F815D" w14:textId="2C0907D1" w:rsidR="008C51E3" w:rsidRPr="00BE1CC1" w:rsidRDefault="008C51E3" w:rsidP="00DE15C5">
            <w:pPr>
              <w:ind w:firstLine="33"/>
              <w:jc w:val="center"/>
              <w:rPr>
                <w:rFonts w:eastAsia="Calibri" w:cs="Times New Roman"/>
                <w:b/>
                <w:bCs/>
                <w:szCs w:val="28"/>
              </w:rPr>
            </w:pPr>
            <w:r w:rsidRPr="00BE1CC1">
              <w:rPr>
                <w:rFonts w:eastAsia="Calibri" w:cs="Times New Roman"/>
                <w:b/>
                <w:bCs/>
                <w:i/>
                <w:szCs w:val="28"/>
              </w:rPr>
              <w:t>UC</w:t>
            </w:r>
            <w:r w:rsidRPr="00BE1CC1">
              <w:rPr>
                <w:rFonts w:eastAsia="Calibri" w:cs="Times New Roman"/>
                <w:b/>
                <w:bCs/>
                <w:szCs w:val="28"/>
              </w:rPr>
              <w:t>-</w:t>
            </w:r>
            <w:r>
              <w:rPr>
                <w:rFonts w:eastAsia="Calibri" w:cs="Times New Roman"/>
                <w:b/>
                <w:bCs/>
                <w:szCs w:val="28"/>
                <w:lang w:val="en-US"/>
              </w:rPr>
              <w:t>8</w:t>
            </w:r>
            <w:r w:rsidRPr="00BE1CC1">
              <w:rPr>
                <w:rFonts w:eastAsia="Calibri" w:cs="Times New Roman"/>
                <w:b/>
                <w:bCs/>
                <w:szCs w:val="28"/>
              </w:rPr>
              <w:t xml:space="preserve"> Просмотреть каталог товаров</w:t>
            </w:r>
          </w:p>
        </w:tc>
      </w:tr>
      <w:tr w:rsidR="00043C71" w:rsidRPr="00A23AE5" w14:paraId="1204CBE0" w14:textId="77777777" w:rsidTr="00B75D58">
        <w:trPr>
          <w:trHeight w:val="796"/>
        </w:trPr>
        <w:tc>
          <w:tcPr>
            <w:tcW w:w="4531" w:type="dxa"/>
          </w:tcPr>
          <w:p w14:paraId="5C7F2FE5" w14:textId="1D6B65C4" w:rsidR="00043C71" w:rsidRPr="00BE1CC1" w:rsidRDefault="00043C71" w:rsidP="00DE15C5">
            <w:pPr>
              <w:rPr>
                <w:rFonts w:eastAsia="Calibri" w:cs="Times New Roman"/>
                <w:szCs w:val="28"/>
              </w:rPr>
            </w:pPr>
            <w:r w:rsidRPr="00BE1CC1">
              <w:rPr>
                <w:rFonts w:eastAsia="Calibri" w:cs="Times New Roman"/>
                <w:szCs w:val="28"/>
              </w:rPr>
              <w:t>Основной поток действий при исполнении варианта использования</w:t>
            </w:r>
          </w:p>
        </w:tc>
        <w:tc>
          <w:tcPr>
            <w:tcW w:w="4814" w:type="dxa"/>
          </w:tcPr>
          <w:p w14:paraId="165D3D49" w14:textId="7E128FBA" w:rsidR="00043C71" w:rsidRPr="00BE1CC1" w:rsidRDefault="00043C71" w:rsidP="00DE15C5">
            <w:pPr>
              <w:rPr>
                <w:rFonts w:eastAsia="Calibri" w:cs="Times New Roman"/>
                <w:szCs w:val="28"/>
              </w:rPr>
            </w:pPr>
            <w:r w:rsidRPr="00BE1CC1">
              <w:rPr>
                <w:rFonts w:eastAsia="Calibri" w:cs="Times New Roman"/>
                <w:szCs w:val="28"/>
              </w:rPr>
              <w:t xml:space="preserve">Данный вариант использования начинает выполняться, когда пользователь решает посмотреть каталог товаров. </w:t>
            </w:r>
          </w:p>
        </w:tc>
      </w:tr>
      <w:tr w:rsidR="00043C71" w:rsidRPr="00A23AE5" w14:paraId="4378DDAE" w14:textId="77777777" w:rsidTr="008C51E3">
        <w:trPr>
          <w:trHeight w:val="711"/>
        </w:trPr>
        <w:tc>
          <w:tcPr>
            <w:tcW w:w="4531" w:type="dxa"/>
          </w:tcPr>
          <w:p w14:paraId="0EDD3933" w14:textId="77777777" w:rsidR="00043C71" w:rsidRPr="00BE1CC1" w:rsidRDefault="00043C71" w:rsidP="00DE15C5">
            <w:pPr>
              <w:rPr>
                <w:rFonts w:eastAsia="Calibri" w:cs="Times New Roman"/>
                <w:szCs w:val="28"/>
              </w:rPr>
            </w:pPr>
            <w:r w:rsidRPr="00BE1CC1">
              <w:rPr>
                <w:rFonts w:eastAsia="Calibri" w:cs="Times New Roman"/>
                <w:szCs w:val="28"/>
              </w:rPr>
              <w:t>Альтернативный поток действий при исполнении варианта</w:t>
            </w:r>
          </w:p>
          <w:p w14:paraId="68AFF55A" w14:textId="57E81CF6" w:rsidR="00043C71" w:rsidRPr="00BE1CC1" w:rsidRDefault="00043C71" w:rsidP="00DE15C5">
            <w:pPr>
              <w:rPr>
                <w:rFonts w:eastAsia="Calibri" w:cs="Times New Roman"/>
                <w:szCs w:val="28"/>
              </w:rPr>
            </w:pPr>
            <w:r w:rsidRPr="00BE1CC1">
              <w:rPr>
                <w:rFonts w:eastAsia="Calibri" w:cs="Times New Roman"/>
                <w:szCs w:val="28"/>
              </w:rPr>
              <w:t>использования</w:t>
            </w:r>
          </w:p>
        </w:tc>
        <w:tc>
          <w:tcPr>
            <w:tcW w:w="4814" w:type="dxa"/>
          </w:tcPr>
          <w:p w14:paraId="416464B9" w14:textId="7EABF57C" w:rsidR="00043C71" w:rsidRPr="00BE1CC1" w:rsidRDefault="00043C71" w:rsidP="00DE15C5">
            <w:pPr>
              <w:rPr>
                <w:rFonts w:eastAsia="Calibri" w:cs="Times New Roman"/>
                <w:szCs w:val="28"/>
              </w:rPr>
            </w:pPr>
            <w:r w:rsidRPr="00BE1CC1">
              <w:rPr>
                <w:rFonts w:eastAsia="Calibri" w:cs="Times New Roman"/>
                <w:szCs w:val="28"/>
              </w:rPr>
              <w:t>Отсутствуют</w:t>
            </w:r>
          </w:p>
        </w:tc>
      </w:tr>
    </w:tbl>
    <w:tbl>
      <w:tblPr>
        <w:tblStyle w:val="100"/>
        <w:tblW w:w="0" w:type="auto"/>
        <w:tblLook w:val="04A0" w:firstRow="1" w:lastRow="0" w:firstColumn="1" w:lastColumn="0" w:noHBand="0" w:noVBand="1"/>
      </w:tblPr>
      <w:tblGrid>
        <w:gridCol w:w="4531"/>
        <w:gridCol w:w="4814"/>
      </w:tblGrid>
      <w:tr w:rsidR="00BE1CC1" w:rsidRPr="00BE1CC1" w14:paraId="4125B5D2" w14:textId="77777777" w:rsidTr="00B75D58">
        <w:tc>
          <w:tcPr>
            <w:tcW w:w="4531" w:type="dxa"/>
          </w:tcPr>
          <w:p w14:paraId="6BEED713" w14:textId="77777777" w:rsidR="00BE1CC1" w:rsidRPr="00BE1CC1" w:rsidRDefault="00BE1CC1" w:rsidP="00DE15C5">
            <w:pPr>
              <w:rPr>
                <w:rFonts w:eastAsia="Calibri" w:cs="Times New Roman"/>
                <w:szCs w:val="28"/>
              </w:rPr>
            </w:pPr>
            <w:r w:rsidRPr="00BE1CC1">
              <w:rPr>
                <w:rFonts w:eastAsia="Calibri" w:cs="Times New Roman"/>
                <w:szCs w:val="28"/>
              </w:rPr>
              <w:t>Исключения при выполнении</w:t>
            </w:r>
          </w:p>
          <w:p w14:paraId="44BDF381" w14:textId="77777777" w:rsidR="00BE1CC1" w:rsidRPr="00BE1CC1" w:rsidRDefault="00BE1CC1" w:rsidP="00DE15C5">
            <w:pPr>
              <w:rPr>
                <w:rFonts w:eastAsia="Calibri" w:cs="Times New Roman"/>
                <w:szCs w:val="28"/>
              </w:rPr>
            </w:pPr>
            <w:r w:rsidRPr="00BE1CC1">
              <w:rPr>
                <w:rFonts w:eastAsia="Calibri" w:cs="Times New Roman"/>
                <w:szCs w:val="28"/>
              </w:rPr>
              <w:t>варианта использования</w:t>
            </w:r>
          </w:p>
        </w:tc>
        <w:tc>
          <w:tcPr>
            <w:tcW w:w="4814" w:type="dxa"/>
          </w:tcPr>
          <w:p w14:paraId="46338297" w14:textId="77777777" w:rsidR="00BE1CC1" w:rsidRPr="00BE1CC1" w:rsidRDefault="00BE1CC1" w:rsidP="00DE15C5">
            <w:pPr>
              <w:rPr>
                <w:rFonts w:eastAsia="Calibri" w:cs="Times New Roman"/>
                <w:szCs w:val="28"/>
              </w:rPr>
            </w:pPr>
            <w:r w:rsidRPr="00BE1CC1">
              <w:rPr>
                <w:rFonts w:eastAsia="Calibri" w:cs="Times New Roman"/>
                <w:szCs w:val="28"/>
              </w:rPr>
              <w:t>Отсутствуют</w:t>
            </w:r>
          </w:p>
        </w:tc>
      </w:tr>
      <w:tr w:rsidR="008C51E3" w:rsidRPr="00BE1CC1" w14:paraId="6BAC626A" w14:textId="77777777" w:rsidTr="00B75D58">
        <w:tc>
          <w:tcPr>
            <w:tcW w:w="4531" w:type="dxa"/>
          </w:tcPr>
          <w:p w14:paraId="0E77BFA8" w14:textId="77777777" w:rsidR="008C51E3" w:rsidRPr="00BE1CC1" w:rsidRDefault="008C51E3" w:rsidP="00DE15C5">
            <w:pPr>
              <w:rPr>
                <w:rFonts w:eastAsia="Calibri" w:cs="Times New Roman"/>
                <w:szCs w:val="28"/>
              </w:rPr>
            </w:pPr>
            <w:r w:rsidRPr="00BE1CC1">
              <w:rPr>
                <w:rFonts w:eastAsia="Calibri" w:cs="Times New Roman"/>
                <w:szCs w:val="28"/>
              </w:rPr>
              <w:t>Постусловия после выполнения</w:t>
            </w:r>
          </w:p>
          <w:p w14:paraId="52D325E1" w14:textId="2300551E" w:rsidR="008C51E3" w:rsidRPr="00BE1CC1" w:rsidRDefault="008C51E3" w:rsidP="00DE15C5">
            <w:pPr>
              <w:rPr>
                <w:rFonts w:eastAsia="Calibri" w:cs="Times New Roman"/>
                <w:szCs w:val="28"/>
              </w:rPr>
            </w:pPr>
            <w:r w:rsidRPr="00BE1CC1">
              <w:rPr>
                <w:rFonts w:eastAsia="Calibri" w:cs="Times New Roman"/>
                <w:szCs w:val="28"/>
              </w:rPr>
              <w:t>варианта использования.</w:t>
            </w:r>
          </w:p>
        </w:tc>
        <w:tc>
          <w:tcPr>
            <w:tcW w:w="4814" w:type="dxa"/>
          </w:tcPr>
          <w:p w14:paraId="09610FEB" w14:textId="5ECE2581" w:rsidR="008C51E3" w:rsidRPr="00BE1CC1" w:rsidRDefault="008C51E3" w:rsidP="00DE15C5">
            <w:pPr>
              <w:rPr>
                <w:rFonts w:eastAsia="Calibri" w:cs="Times New Roman"/>
                <w:szCs w:val="28"/>
              </w:rPr>
            </w:pPr>
            <w:r w:rsidRPr="00BE1CC1">
              <w:rPr>
                <w:rFonts w:eastAsia="Calibri" w:cs="Times New Roman"/>
                <w:szCs w:val="28"/>
              </w:rPr>
              <w:t>Отсутствуют</w:t>
            </w:r>
          </w:p>
        </w:tc>
      </w:tr>
      <w:tr w:rsidR="008C51E3" w:rsidRPr="00BE1CC1" w14:paraId="744F63FA" w14:textId="77777777" w:rsidTr="00B75D58">
        <w:tc>
          <w:tcPr>
            <w:tcW w:w="4531" w:type="dxa"/>
          </w:tcPr>
          <w:p w14:paraId="459A6D8B" w14:textId="24BB65C8" w:rsidR="008C51E3" w:rsidRPr="00BE1CC1" w:rsidRDefault="008C51E3" w:rsidP="00DE15C5">
            <w:pPr>
              <w:rPr>
                <w:rFonts w:eastAsia="Calibri" w:cs="Times New Roman"/>
                <w:szCs w:val="28"/>
              </w:rPr>
            </w:pPr>
            <w:r w:rsidRPr="00BE1CC1">
              <w:rPr>
                <w:rFonts w:eastAsia="Calibri" w:cs="Times New Roman"/>
                <w:szCs w:val="28"/>
              </w:rPr>
              <w:t>Связь с другими вариантами использования</w:t>
            </w:r>
          </w:p>
        </w:tc>
        <w:tc>
          <w:tcPr>
            <w:tcW w:w="4814" w:type="dxa"/>
          </w:tcPr>
          <w:p w14:paraId="50695785" w14:textId="0E11DCB7" w:rsidR="008C51E3" w:rsidRPr="008C51E3" w:rsidRDefault="008C51E3" w:rsidP="00DE15C5">
            <w:pPr>
              <w:rPr>
                <w:rFonts w:eastAsia="Calibri" w:cs="Times New Roman"/>
                <w:i/>
                <w:szCs w:val="28"/>
                <w:lang w:val="en-US"/>
              </w:rPr>
            </w:pPr>
            <w:r w:rsidRPr="008C51E3">
              <w:rPr>
                <w:rFonts w:eastAsia="Calibri" w:cs="Times New Roman"/>
                <w:i/>
                <w:szCs w:val="28"/>
                <w:lang w:val="en-US"/>
              </w:rPr>
              <w:t>UC-9, UC-10</w:t>
            </w:r>
          </w:p>
        </w:tc>
      </w:tr>
      <w:tr w:rsidR="008C51E3" w:rsidRPr="00BE1CC1" w14:paraId="59F848F7" w14:textId="77777777" w:rsidTr="00B75D58">
        <w:tc>
          <w:tcPr>
            <w:tcW w:w="4531" w:type="dxa"/>
          </w:tcPr>
          <w:p w14:paraId="4601969A" w14:textId="07F93E81" w:rsidR="008C51E3" w:rsidRPr="00BE1CC1" w:rsidRDefault="008C51E3" w:rsidP="00DE15C5">
            <w:pPr>
              <w:rPr>
                <w:rFonts w:eastAsia="Calibri" w:cs="Times New Roman"/>
                <w:szCs w:val="28"/>
              </w:rPr>
            </w:pPr>
            <w:r w:rsidRPr="00BE1CC1">
              <w:rPr>
                <w:rFonts w:eastAsia="Calibri" w:cs="Times New Roman"/>
                <w:b/>
                <w:bCs/>
                <w:szCs w:val="28"/>
              </w:rPr>
              <w:t>Имя варианта использования</w:t>
            </w:r>
          </w:p>
        </w:tc>
        <w:tc>
          <w:tcPr>
            <w:tcW w:w="4814" w:type="dxa"/>
          </w:tcPr>
          <w:p w14:paraId="45FB6FAE" w14:textId="12811E9C" w:rsidR="008C51E3" w:rsidRPr="008C51E3" w:rsidRDefault="008C51E3" w:rsidP="00DE15C5">
            <w:pPr>
              <w:rPr>
                <w:rFonts w:eastAsia="Calibri" w:cs="Times New Roman"/>
                <w:i/>
                <w:szCs w:val="28"/>
              </w:rPr>
            </w:pPr>
            <w:r w:rsidRPr="00BE1CC1">
              <w:rPr>
                <w:rFonts w:eastAsia="Calibri" w:cs="Times New Roman"/>
                <w:b/>
                <w:bCs/>
                <w:i/>
                <w:szCs w:val="28"/>
              </w:rPr>
              <w:t>UC</w:t>
            </w:r>
            <w:r w:rsidRPr="00BE1CC1">
              <w:rPr>
                <w:rFonts w:eastAsia="Calibri" w:cs="Times New Roman"/>
                <w:b/>
                <w:bCs/>
                <w:szCs w:val="28"/>
              </w:rPr>
              <w:t>-</w:t>
            </w:r>
            <w:r>
              <w:rPr>
                <w:rFonts w:eastAsia="Calibri" w:cs="Times New Roman"/>
                <w:b/>
                <w:bCs/>
                <w:szCs w:val="28"/>
              </w:rPr>
              <w:t>9</w:t>
            </w:r>
            <w:r w:rsidRPr="00BE1CC1">
              <w:rPr>
                <w:rFonts w:eastAsia="Calibri" w:cs="Times New Roman"/>
                <w:b/>
                <w:bCs/>
                <w:szCs w:val="28"/>
              </w:rPr>
              <w:t xml:space="preserve"> Добавить товар в </w:t>
            </w:r>
            <w:r>
              <w:rPr>
                <w:rFonts w:eastAsia="Calibri" w:cs="Times New Roman"/>
                <w:b/>
                <w:bCs/>
                <w:szCs w:val="28"/>
              </w:rPr>
              <w:t>заказ</w:t>
            </w:r>
          </w:p>
        </w:tc>
      </w:tr>
      <w:tr w:rsidR="008C51E3" w:rsidRPr="00BE1CC1" w14:paraId="0402BDF0" w14:textId="77777777" w:rsidTr="00B75D58">
        <w:tc>
          <w:tcPr>
            <w:tcW w:w="4531" w:type="dxa"/>
          </w:tcPr>
          <w:p w14:paraId="783D4B45" w14:textId="77777777" w:rsidR="008C51E3" w:rsidRPr="00BE1CC1" w:rsidRDefault="008C51E3" w:rsidP="00DE15C5">
            <w:pPr>
              <w:rPr>
                <w:rFonts w:eastAsia="Calibri" w:cs="Times New Roman"/>
                <w:szCs w:val="28"/>
              </w:rPr>
            </w:pPr>
            <w:r w:rsidRPr="00BE1CC1">
              <w:rPr>
                <w:rFonts w:eastAsia="Calibri" w:cs="Times New Roman"/>
                <w:szCs w:val="28"/>
              </w:rPr>
              <w:t>Краткое описание варианта</w:t>
            </w:r>
          </w:p>
          <w:p w14:paraId="264DC6F3" w14:textId="627D80EA" w:rsidR="008C51E3" w:rsidRPr="00BE1CC1" w:rsidRDefault="008C51E3" w:rsidP="00DE15C5">
            <w:pPr>
              <w:rPr>
                <w:rFonts w:eastAsia="Calibri" w:cs="Times New Roman"/>
                <w:b/>
                <w:bCs/>
                <w:szCs w:val="28"/>
              </w:rPr>
            </w:pPr>
            <w:r w:rsidRPr="00BE1CC1">
              <w:rPr>
                <w:rFonts w:eastAsia="Calibri" w:cs="Times New Roman"/>
                <w:szCs w:val="28"/>
              </w:rPr>
              <w:t>использования</w:t>
            </w:r>
          </w:p>
        </w:tc>
        <w:tc>
          <w:tcPr>
            <w:tcW w:w="4814" w:type="dxa"/>
          </w:tcPr>
          <w:p w14:paraId="10D6302C" w14:textId="03C76BC0" w:rsidR="008C51E3" w:rsidRPr="00BE1CC1" w:rsidRDefault="008C51E3" w:rsidP="00DE15C5">
            <w:pPr>
              <w:rPr>
                <w:rFonts w:eastAsia="Calibri" w:cs="Times New Roman"/>
                <w:b/>
                <w:bCs/>
                <w:i/>
                <w:szCs w:val="28"/>
              </w:rPr>
            </w:pPr>
            <w:r w:rsidRPr="00BE1CC1">
              <w:rPr>
                <w:rFonts w:eastAsia="Calibri" w:cs="Times New Roman"/>
                <w:szCs w:val="28"/>
              </w:rPr>
              <w:t>Данный вариант использования описывает добавление товара в заявку</w:t>
            </w:r>
          </w:p>
        </w:tc>
      </w:tr>
      <w:tr w:rsidR="008C51E3" w:rsidRPr="00BE1CC1" w14:paraId="6CBA5EC6" w14:textId="77777777" w:rsidTr="00B75D58">
        <w:tc>
          <w:tcPr>
            <w:tcW w:w="4531" w:type="dxa"/>
          </w:tcPr>
          <w:p w14:paraId="18FA9C46" w14:textId="44D2C94A" w:rsidR="008C51E3" w:rsidRPr="00BE1CC1" w:rsidRDefault="008C51E3" w:rsidP="00DE15C5">
            <w:pPr>
              <w:rPr>
                <w:rFonts w:eastAsia="Calibri" w:cs="Times New Roman"/>
                <w:szCs w:val="28"/>
              </w:rPr>
            </w:pPr>
            <w:r w:rsidRPr="00BE1CC1">
              <w:rPr>
                <w:rFonts w:eastAsia="Calibri" w:cs="Times New Roman"/>
                <w:szCs w:val="28"/>
              </w:rPr>
              <w:t>Действующие лица, взаимодействующие с вариантом использования</w:t>
            </w:r>
          </w:p>
        </w:tc>
        <w:tc>
          <w:tcPr>
            <w:tcW w:w="4814" w:type="dxa"/>
          </w:tcPr>
          <w:p w14:paraId="6581035B" w14:textId="77777777" w:rsidR="008C51E3" w:rsidRPr="00BE1CC1" w:rsidRDefault="008C51E3" w:rsidP="00DE15C5">
            <w:pPr>
              <w:rPr>
                <w:rFonts w:eastAsia="Calibri" w:cs="Times New Roman"/>
                <w:szCs w:val="28"/>
              </w:rPr>
            </w:pPr>
            <w:r w:rsidRPr="00BE1CC1">
              <w:rPr>
                <w:rFonts w:eastAsia="Calibri" w:cs="Times New Roman"/>
                <w:szCs w:val="28"/>
              </w:rPr>
              <w:t>Клиент</w:t>
            </w:r>
          </w:p>
          <w:p w14:paraId="6149F149" w14:textId="77777777" w:rsidR="008C51E3" w:rsidRPr="00BE1CC1" w:rsidRDefault="008C51E3" w:rsidP="00DE15C5">
            <w:pPr>
              <w:rPr>
                <w:rFonts w:eastAsia="Calibri" w:cs="Times New Roman"/>
                <w:szCs w:val="28"/>
              </w:rPr>
            </w:pPr>
          </w:p>
        </w:tc>
      </w:tr>
      <w:tr w:rsidR="008C51E3" w:rsidRPr="00BE1CC1" w14:paraId="7FA4DE3E" w14:textId="77777777" w:rsidTr="00B75D58">
        <w:tc>
          <w:tcPr>
            <w:tcW w:w="4531" w:type="dxa"/>
          </w:tcPr>
          <w:p w14:paraId="72EEF36C" w14:textId="77777777" w:rsidR="008C51E3" w:rsidRPr="00BE1CC1" w:rsidRDefault="008C51E3" w:rsidP="00DE15C5">
            <w:pPr>
              <w:rPr>
                <w:rFonts w:eastAsia="Calibri" w:cs="Times New Roman"/>
                <w:szCs w:val="28"/>
              </w:rPr>
            </w:pPr>
            <w:r w:rsidRPr="00BE1CC1">
              <w:rPr>
                <w:rFonts w:eastAsia="Calibri" w:cs="Times New Roman"/>
                <w:szCs w:val="28"/>
              </w:rPr>
              <w:t>Предусловия для выполнения</w:t>
            </w:r>
          </w:p>
          <w:p w14:paraId="1D66951F" w14:textId="53FD5CA9" w:rsidR="008C51E3" w:rsidRPr="00BE1CC1" w:rsidRDefault="008C51E3" w:rsidP="00DE15C5">
            <w:pPr>
              <w:rPr>
                <w:rFonts w:eastAsia="Calibri" w:cs="Times New Roman"/>
                <w:szCs w:val="28"/>
              </w:rPr>
            </w:pPr>
            <w:r w:rsidRPr="00BE1CC1">
              <w:rPr>
                <w:rFonts w:eastAsia="Calibri" w:cs="Times New Roman"/>
                <w:szCs w:val="28"/>
              </w:rPr>
              <w:t>варианта использования</w:t>
            </w:r>
          </w:p>
        </w:tc>
        <w:tc>
          <w:tcPr>
            <w:tcW w:w="4814" w:type="dxa"/>
          </w:tcPr>
          <w:p w14:paraId="037376E5" w14:textId="39D8A4EC" w:rsidR="008C51E3" w:rsidRPr="00BE1CC1" w:rsidRDefault="008C51E3" w:rsidP="00DE15C5">
            <w:pPr>
              <w:rPr>
                <w:rFonts w:eastAsia="Calibri" w:cs="Times New Roman"/>
                <w:szCs w:val="28"/>
              </w:rPr>
            </w:pPr>
            <w:r w:rsidRPr="00BE1CC1">
              <w:rPr>
                <w:rFonts w:eastAsia="Calibri" w:cs="Times New Roman"/>
                <w:szCs w:val="28"/>
              </w:rPr>
              <w:t>Отсутствуют</w:t>
            </w:r>
          </w:p>
        </w:tc>
      </w:tr>
      <w:tr w:rsidR="008C51E3" w:rsidRPr="00BE1CC1" w14:paraId="7C82A6F4" w14:textId="77777777" w:rsidTr="00B75D58">
        <w:tc>
          <w:tcPr>
            <w:tcW w:w="4531" w:type="dxa"/>
          </w:tcPr>
          <w:p w14:paraId="3B4BD75A" w14:textId="77777777" w:rsidR="008C51E3" w:rsidRPr="00BE1CC1" w:rsidRDefault="008C51E3" w:rsidP="00DE15C5">
            <w:pPr>
              <w:rPr>
                <w:rFonts w:eastAsia="Calibri" w:cs="Times New Roman"/>
                <w:szCs w:val="28"/>
              </w:rPr>
            </w:pPr>
            <w:r w:rsidRPr="00BE1CC1">
              <w:rPr>
                <w:rFonts w:eastAsia="Calibri" w:cs="Times New Roman"/>
              </w:rPr>
              <w:br w:type="page"/>
            </w:r>
            <w:r w:rsidRPr="00BE1CC1">
              <w:rPr>
                <w:rFonts w:eastAsia="Calibri" w:cs="Times New Roman"/>
                <w:szCs w:val="28"/>
              </w:rPr>
              <w:t>Основной поток действий при</w:t>
            </w:r>
          </w:p>
          <w:p w14:paraId="4E13F967" w14:textId="67916325" w:rsidR="008C51E3" w:rsidRPr="00BE1CC1" w:rsidRDefault="008C51E3" w:rsidP="00DE15C5">
            <w:pPr>
              <w:rPr>
                <w:rFonts w:eastAsia="Calibri" w:cs="Times New Roman"/>
                <w:szCs w:val="28"/>
              </w:rPr>
            </w:pPr>
            <w:r w:rsidRPr="00BE1CC1">
              <w:rPr>
                <w:rFonts w:eastAsia="Calibri" w:cs="Times New Roman"/>
                <w:szCs w:val="28"/>
              </w:rPr>
              <w:t>исполнении варианта использования</w:t>
            </w:r>
          </w:p>
        </w:tc>
        <w:tc>
          <w:tcPr>
            <w:tcW w:w="4814" w:type="dxa"/>
          </w:tcPr>
          <w:p w14:paraId="6F53CA3E" w14:textId="4F957F45" w:rsidR="008C51E3" w:rsidRPr="00BE1CC1" w:rsidRDefault="008C51E3" w:rsidP="00DE15C5">
            <w:pPr>
              <w:rPr>
                <w:rFonts w:eastAsia="Calibri" w:cs="Times New Roman"/>
                <w:szCs w:val="28"/>
              </w:rPr>
            </w:pPr>
            <w:r w:rsidRPr="00BE1CC1">
              <w:rPr>
                <w:rFonts w:eastAsia="Calibri" w:cs="Times New Roman"/>
                <w:szCs w:val="28"/>
              </w:rPr>
              <w:t>Данный вариант использования начинает выполняться, когда пользователь решает добавить товар в заявку.</w:t>
            </w:r>
          </w:p>
        </w:tc>
      </w:tr>
      <w:tr w:rsidR="008C51E3" w:rsidRPr="00BE1CC1" w14:paraId="14EC523D" w14:textId="77777777" w:rsidTr="00B75D58">
        <w:tc>
          <w:tcPr>
            <w:tcW w:w="4531" w:type="dxa"/>
          </w:tcPr>
          <w:p w14:paraId="41D95862" w14:textId="77777777" w:rsidR="008C51E3" w:rsidRPr="00BE1CC1" w:rsidRDefault="008C51E3" w:rsidP="00DE15C5">
            <w:pPr>
              <w:rPr>
                <w:rFonts w:eastAsia="Calibri" w:cs="Times New Roman"/>
                <w:szCs w:val="28"/>
              </w:rPr>
            </w:pPr>
            <w:r w:rsidRPr="00BE1CC1">
              <w:rPr>
                <w:rFonts w:eastAsia="Calibri" w:cs="Times New Roman"/>
                <w:szCs w:val="28"/>
              </w:rPr>
              <w:t>Альтернативный поток действий при исполнении варианта</w:t>
            </w:r>
          </w:p>
          <w:p w14:paraId="4DAEF392" w14:textId="4A207E5E" w:rsidR="008C51E3" w:rsidRPr="00BE1CC1" w:rsidRDefault="008C51E3" w:rsidP="00DE15C5">
            <w:pPr>
              <w:rPr>
                <w:rFonts w:eastAsia="Calibri" w:cs="Times New Roman"/>
              </w:rPr>
            </w:pPr>
            <w:r w:rsidRPr="00BE1CC1">
              <w:rPr>
                <w:rFonts w:eastAsia="Calibri" w:cs="Times New Roman"/>
                <w:szCs w:val="28"/>
              </w:rPr>
              <w:t>использования</w:t>
            </w:r>
          </w:p>
        </w:tc>
        <w:tc>
          <w:tcPr>
            <w:tcW w:w="4814" w:type="dxa"/>
          </w:tcPr>
          <w:p w14:paraId="4BC30D91" w14:textId="5B9CC306" w:rsidR="008C51E3" w:rsidRPr="00BE1CC1" w:rsidRDefault="008C51E3" w:rsidP="00DE15C5">
            <w:pPr>
              <w:rPr>
                <w:rFonts w:eastAsia="Calibri" w:cs="Times New Roman"/>
                <w:szCs w:val="28"/>
              </w:rPr>
            </w:pPr>
            <w:r w:rsidRPr="00BE1CC1">
              <w:rPr>
                <w:rFonts w:eastAsia="Calibri" w:cs="Times New Roman"/>
                <w:szCs w:val="28"/>
              </w:rPr>
              <w:t>Отсутствуют</w:t>
            </w:r>
          </w:p>
        </w:tc>
      </w:tr>
      <w:tr w:rsidR="008C51E3" w:rsidRPr="00BE1CC1" w14:paraId="4DE350F8" w14:textId="77777777" w:rsidTr="00B75D58">
        <w:tc>
          <w:tcPr>
            <w:tcW w:w="4531" w:type="dxa"/>
          </w:tcPr>
          <w:p w14:paraId="24A61369" w14:textId="77777777" w:rsidR="008C51E3" w:rsidRPr="00BE1CC1" w:rsidRDefault="008C51E3" w:rsidP="00DE15C5">
            <w:pPr>
              <w:rPr>
                <w:rFonts w:eastAsia="Calibri" w:cs="Times New Roman"/>
                <w:szCs w:val="28"/>
              </w:rPr>
            </w:pPr>
            <w:r w:rsidRPr="00BE1CC1">
              <w:rPr>
                <w:rFonts w:eastAsia="Calibri" w:cs="Times New Roman"/>
                <w:szCs w:val="28"/>
              </w:rPr>
              <w:t>Исключения при выполнении</w:t>
            </w:r>
          </w:p>
          <w:p w14:paraId="07BE97B4" w14:textId="12436A68" w:rsidR="008C51E3" w:rsidRPr="00BE1CC1" w:rsidRDefault="008C51E3" w:rsidP="00DE15C5">
            <w:pPr>
              <w:rPr>
                <w:rFonts w:eastAsia="Calibri" w:cs="Times New Roman"/>
              </w:rPr>
            </w:pPr>
            <w:r w:rsidRPr="00BE1CC1">
              <w:rPr>
                <w:rFonts w:eastAsia="Calibri" w:cs="Times New Roman"/>
                <w:szCs w:val="28"/>
              </w:rPr>
              <w:t>варианта использования</w:t>
            </w:r>
          </w:p>
        </w:tc>
        <w:tc>
          <w:tcPr>
            <w:tcW w:w="4814" w:type="dxa"/>
          </w:tcPr>
          <w:p w14:paraId="35CE7ECD" w14:textId="3F55C14B" w:rsidR="008C51E3" w:rsidRPr="00BE1CC1" w:rsidRDefault="008C51E3" w:rsidP="00DE15C5">
            <w:pPr>
              <w:rPr>
                <w:rFonts w:eastAsia="Calibri" w:cs="Times New Roman"/>
                <w:szCs w:val="28"/>
              </w:rPr>
            </w:pPr>
            <w:r w:rsidRPr="00BE1CC1">
              <w:rPr>
                <w:rFonts w:eastAsia="Calibri" w:cs="Times New Roman"/>
                <w:szCs w:val="28"/>
              </w:rPr>
              <w:t>Отсутствуют</w:t>
            </w:r>
          </w:p>
        </w:tc>
      </w:tr>
      <w:tr w:rsidR="008C51E3" w:rsidRPr="00BE1CC1" w14:paraId="4CC8D68D" w14:textId="77777777" w:rsidTr="00B75D58">
        <w:tc>
          <w:tcPr>
            <w:tcW w:w="4531" w:type="dxa"/>
          </w:tcPr>
          <w:p w14:paraId="4FDBC427" w14:textId="77777777" w:rsidR="008C51E3" w:rsidRPr="00BE1CC1" w:rsidRDefault="008C51E3" w:rsidP="00DE15C5">
            <w:pPr>
              <w:rPr>
                <w:rFonts w:eastAsia="Calibri" w:cs="Times New Roman"/>
                <w:szCs w:val="28"/>
              </w:rPr>
            </w:pPr>
            <w:r w:rsidRPr="00BE1CC1">
              <w:rPr>
                <w:rFonts w:eastAsia="Calibri" w:cs="Times New Roman"/>
                <w:szCs w:val="28"/>
              </w:rPr>
              <w:t>Постусловия после выполнения</w:t>
            </w:r>
          </w:p>
          <w:p w14:paraId="026618ED" w14:textId="3D00D958" w:rsidR="008C51E3" w:rsidRPr="00BE1CC1" w:rsidRDefault="008C51E3" w:rsidP="00DE15C5">
            <w:pPr>
              <w:rPr>
                <w:rFonts w:eastAsia="Calibri" w:cs="Times New Roman"/>
                <w:szCs w:val="28"/>
              </w:rPr>
            </w:pPr>
            <w:r w:rsidRPr="00BE1CC1">
              <w:rPr>
                <w:rFonts w:eastAsia="Calibri" w:cs="Times New Roman"/>
                <w:szCs w:val="28"/>
              </w:rPr>
              <w:t>варианта использования.</w:t>
            </w:r>
          </w:p>
        </w:tc>
        <w:tc>
          <w:tcPr>
            <w:tcW w:w="4814" w:type="dxa"/>
          </w:tcPr>
          <w:p w14:paraId="21D6E982" w14:textId="50B56BE5" w:rsidR="008C51E3" w:rsidRPr="00BE1CC1" w:rsidRDefault="008C51E3" w:rsidP="00DE15C5">
            <w:pPr>
              <w:rPr>
                <w:rFonts w:eastAsia="Calibri" w:cs="Times New Roman"/>
                <w:szCs w:val="28"/>
              </w:rPr>
            </w:pPr>
            <w:r w:rsidRPr="00BE1CC1">
              <w:rPr>
                <w:rFonts w:eastAsia="Calibri" w:cs="Times New Roman"/>
                <w:szCs w:val="28"/>
              </w:rPr>
              <w:t xml:space="preserve">Товар добавляется в </w:t>
            </w:r>
            <w:r>
              <w:rPr>
                <w:rFonts w:eastAsia="Calibri" w:cs="Times New Roman"/>
                <w:szCs w:val="28"/>
              </w:rPr>
              <w:t>заказ</w:t>
            </w:r>
          </w:p>
        </w:tc>
      </w:tr>
      <w:tr w:rsidR="008C51E3" w:rsidRPr="00BE1CC1" w14:paraId="32224457" w14:textId="77777777" w:rsidTr="00B75D58">
        <w:tc>
          <w:tcPr>
            <w:tcW w:w="4531" w:type="dxa"/>
          </w:tcPr>
          <w:p w14:paraId="5BACB6F8" w14:textId="67A48190" w:rsidR="008C51E3" w:rsidRPr="00BE1CC1" w:rsidRDefault="008C51E3" w:rsidP="00DE15C5">
            <w:pPr>
              <w:rPr>
                <w:rFonts w:eastAsia="Calibri" w:cs="Times New Roman"/>
                <w:szCs w:val="28"/>
              </w:rPr>
            </w:pPr>
            <w:r w:rsidRPr="00BE1CC1">
              <w:rPr>
                <w:rFonts w:eastAsia="Calibri" w:cs="Times New Roman"/>
                <w:szCs w:val="28"/>
              </w:rPr>
              <w:t>Связь с другими вариантами использования</w:t>
            </w:r>
          </w:p>
        </w:tc>
        <w:tc>
          <w:tcPr>
            <w:tcW w:w="4814" w:type="dxa"/>
          </w:tcPr>
          <w:p w14:paraId="0BF431AC" w14:textId="6B8E78F2" w:rsidR="008C51E3" w:rsidRPr="00BE1CC1" w:rsidRDefault="008C51E3" w:rsidP="00DE15C5">
            <w:pPr>
              <w:rPr>
                <w:rFonts w:eastAsia="Calibri" w:cs="Times New Roman"/>
                <w:szCs w:val="28"/>
              </w:rPr>
            </w:pPr>
            <w:r w:rsidRPr="00BE1CC1">
              <w:rPr>
                <w:rFonts w:eastAsia="Calibri" w:cs="Times New Roman"/>
                <w:i/>
                <w:szCs w:val="28"/>
                <w:lang w:val="en-US"/>
              </w:rPr>
              <w:t>UC</w:t>
            </w:r>
            <w:r>
              <w:rPr>
                <w:rFonts w:eastAsia="Calibri" w:cs="Times New Roman"/>
                <w:szCs w:val="28"/>
              </w:rPr>
              <w:t>-8</w:t>
            </w:r>
          </w:p>
        </w:tc>
      </w:tr>
    </w:tbl>
    <w:p w14:paraId="17A776AE" w14:textId="3FEA1B16" w:rsidR="00BE1CC1" w:rsidRPr="000E6F70" w:rsidRDefault="00BE1CC1" w:rsidP="00DE15C5">
      <w:pPr>
        <w:spacing w:after="0" w:line="240" w:lineRule="auto"/>
        <w:jc w:val="both"/>
        <w:rPr>
          <w:rFonts w:eastAsia="Calibri" w:cs="Times New Roman"/>
          <w:szCs w:val="28"/>
        </w:rPr>
      </w:pPr>
      <w:r>
        <w:br w:type="page"/>
      </w:r>
      <w:r w:rsidR="000E6F70" w:rsidRPr="00A23AE5">
        <w:rPr>
          <w:rFonts w:eastAsia="Calibri" w:cs="Times New Roman"/>
          <w:szCs w:val="28"/>
        </w:rPr>
        <w:lastRenderedPageBreak/>
        <w:t xml:space="preserve">Продолжение таблицы </w:t>
      </w:r>
      <w:r w:rsidR="00ED0FE3">
        <w:rPr>
          <w:rFonts w:eastAsia="Calibri" w:cs="Times New Roman"/>
          <w:szCs w:val="28"/>
        </w:rPr>
        <w:t>2</w:t>
      </w:r>
      <w:r w:rsidR="000E6F70">
        <w:rPr>
          <w:rFonts w:eastAsia="Calibri" w:cs="Times New Roman"/>
          <w:szCs w:val="28"/>
        </w:rPr>
        <w:t>.10</w:t>
      </w:r>
    </w:p>
    <w:tbl>
      <w:tblPr>
        <w:tblStyle w:val="120"/>
        <w:tblW w:w="0" w:type="auto"/>
        <w:tblLook w:val="04A0" w:firstRow="1" w:lastRow="0" w:firstColumn="1" w:lastColumn="0" w:noHBand="0" w:noVBand="1"/>
      </w:tblPr>
      <w:tblGrid>
        <w:gridCol w:w="4531"/>
        <w:gridCol w:w="4814"/>
      </w:tblGrid>
      <w:tr w:rsidR="00BE1CC1" w:rsidRPr="00BE1CC1" w14:paraId="1184265F" w14:textId="77777777" w:rsidTr="00B75D58">
        <w:tc>
          <w:tcPr>
            <w:tcW w:w="4531" w:type="dxa"/>
          </w:tcPr>
          <w:p w14:paraId="47A00148" w14:textId="77777777" w:rsidR="00BE1CC1" w:rsidRPr="00BE1CC1" w:rsidRDefault="00BE1CC1" w:rsidP="00DE15C5">
            <w:pPr>
              <w:jc w:val="both"/>
              <w:rPr>
                <w:rFonts w:eastAsia="Calibri" w:cs="Times New Roman"/>
                <w:b/>
                <w:bCs/>
                <w:szCs w:val="28"/>
              </w:rPr>
            </w:pPr>
            <w:r w:rsidRPr="00BE1CC1">
              <w:rPr>
                <w:rFonts w:eastAsia="Calibri" w:cs="Times New Roman"/>
                <w:b/>
                <w:bCs/>
                <w:szCs w:val="28"/>
              </w:rPr>
              <w:t>Имя варианта использования</w:t>
            </w:r>
          </w:p>
        </w:tc>
        <w:tc>
          <w:tcPr>
            <w:tcW w:w="4814" w:type="dxa"/>
          </w:tcPr>
          <w:p w14:paraId="605E021E" w14:textId="3EA5D18A" w:rsidR="00BE1CC1" w:rsidRPr="00BE1CC1" w:rsidRDefault="00BE1CC1" w:rsidP="00DE15C5">
            <w:pPr>
              <w:jc w:val="both"/>
              <w:rPr>
                <w:rFonts w:eastAsia="Calibri" w:cs="Times New Roman"/>
                <w:b/>
                <w:bCs/>
                <w:szCs w:val="28"/>
              </w:rPr>
            </w:pPr>
            <w:r w:rsidRPr="00BE1CC1">
              <w:rPr>
                <w:rFonts w:eastAsia="Calibri" w:cs="Times New Roman"/>
                <w:b/>
                <w:bCs/>
                <w:i/>
                <w:szCs w:val="28"/>
              </w:rPr>
              <w:t>UC</w:t>
            </w:r>
            <w:r w:rsidRPr="00BE1CC1">
              <w:rPr>
                <w:rFonts w:eastAsia="Calibri" w:cs="Times New Roman"/>
                <w:b/>
                <w:bCs/>
                <w:szCs w:val="28"/>
              </w:rPr>
              <w:t>-</w:t>
            </w:r>
            <w:r>
              <w:rPr>
                <w:rFonts w:eastAsia="Calibri" w:cs="Times New Roman"/>
                <w:b/>
                <w:bCs/>
                <w:szCs w:val="28"/>
              </w:rPr>
              <w:t>9</w:t>
            </w:r>
            <w:r w:rsidRPr="00BE1CC1">
              <w:rPr>
                <w:rFonts w:eastAsia="Calibri" w:cs="Times New Roman"/>
                <w:b/>
                <w:bCs/>
                <w:szCs w:val="28"/>
              </w:rPr>
              <w:t xml:space="preserve"> Оформить заявку на покупку товаров</w:t>
            </w:r>
          </w:p>
        </w:tc>
      </w:tr>
      <w:tr w:rsidR="00BE1CC1" w:rsidRPr="00BE1CC1" w14:paraId="476E10AD" w14:textId="77777777" w:rsidTr="00B75D58">
        <w:tc>
          <w:tcPr>
            <w:tcW w:w="4531" w:type="dxa"/>
          </w:tcPr>
          <w:p w14:paraId="15C0CC74" w14:textId="77777777" w:rsidR="00BE1CC1" w:rsidRPr="00BE1CC1" w:rsidRDefault="00BE1CC1" w:rsidP="00DE15C5">
            <w:pPr>
              <w:rPr>
                <w:rFonts w:eastAsia="Calibri" w:cs="Times New Roman"/>
                <w:szCs w:val="28"/>
              </w:rPr>
            </w:pPr>
            <w:r w:rsidRPr="00BE1CC1">
              <w:rPr>
                <w:rFonts w:eastAsia="Calibri" w:cs="Times New Roman"/>
                <w:szCs w:val="28"/>
              </w:rPr>
              <w:t>Краткое описание варианта</w:t>
            </w:r>
          </w:p>
          <w:p w14:paraId="20702BA0" w14:textId="77777777" w:rsidR="00BE1CC1" w:rsidRPr="00BE1CC1" w:rsidRDefault="00BE1CC1" w:rsidP="00DE15C5">
            <w:pPr>
              <w:rPr>
                <w:rFonts w:eastAsia="Calibri" w:cs="Times New Roman"/>
                <w:szCs w:val="28"/>
              </w:rPr>
            </w:pPr>
            <w:r w:rsidRPr="00BE1CC1">
              <w:rPr>
                <w:rFonts w:eastAsia="Calibri" w:cs="Times New Roman"/>
                <w:szCs w:val="28"/>
              </w:rPr>
              <w:t>Использования</w:t>
            </w:r>
          </w:p>
        </w:tc>
        <w:tc>
          <w:tcPr>
            <w:tcW w:w="4814" w:type="dxa"/>
          </w:tcPr>
          <w:p w14:paraId="0A46566C" w14:textId="77777777" w:rsidR="00BE1CC1" w:rsidRPr="00BE1CC1" w:rsidRDefault="00BE1CC1" w:rsidP="00DE15C5">
            <w:pPr>
              <w:rPr>
                <w:rFonts w:eastAsia="Calibri" w:cs="Times New Roman"/>
                <w:szCs w:val="28"/>
              </w:rPr>
            </w:pPr>
            <w:r w:rsidRPr="00BE1CC1">
              <w:rPr>
                <w:rFonts w:eastAsia="Calibri" w:cs="Times New Roman"/>
                <w:szCs w:val="28"/>
              </w:rPr>
              <w:t>Данный вариант использования описывает процесс оформление заявки на покупку товаров</w:t>
            </w:r>
          </w:p>
        </w:tc>
      </w:tr>
      <w:tr w:rsidR="00BE1CC1" w:rsidRPr="00BE1CC1" w14:paraId="37B23452" w14:textId="77777777" w:rsidTr="00B75D58">
        <w:tc>
          <w:tcPr>
            <w:tcW w:w="4531" w:type="dxa"/>
          </w:tcPr>
          <w:p w14:paraId="64829376" w14:textId="77777777" w:rsidR="00BE1CC1" w:rsidRPr="00BE1CC1" w:rsidRDefault="00BE1CC1" w:rsidP="00DE15C5">
            <w:pPr>
              <w:rPr>
                <w:rFonts w:eastAsia="Calibri" w:cs="Times New Roman"/>
                <w:szCs w:val="28"/>
              </w:rPr>
            </w:pPr>
            <w:r w:rsidRPr="00BE1CC1">
              <w:rPr>
                <w:rFonts w:eastAsia="Calibri" w:cs="Times New Roman"/>
                <w:szCs w:val="28"/>
              </w:rPr>
              <w:t>Действующие лица, взаимодействующие с вариантом использования</w:t>
            </w:r>
          </w:p>
        </w:tc>
        <w:tc>
          <w:tcPr>
            <w:tcW w:w="4814" w:type="dxa"/>
          </w:tcPr>
          <w:p w14:paraId="0060152D" w14:textId="77777777" w:rsidR="00BE1CC1" w:rsidRPr="00BE1CC1" w:rsidRDefault="00BE1CC1" w:rsidP="00DE15C5">
            <w:pPr>
              <w:rPr>
                <w:rFonts w:eastAsia="Calibri" w:cs="Times New Roman"/>
                <w:szCs w:val="28"/>
              </w:rPr>
            </w:pPr>
            <w:r w:rsidRPr="00BE1CC1">
              <w:rPr>
                <w:rFonts w:eastAsia="Calibri" w:cs="Times New Roman"/>
                <w:szCs w:val="28"/>
              </w:rPr>
              <w:t>Клиент</w:t>
            </w:r>
          </w:p>
          <w:p w14:paraId="011903C4" w14:textId="77777777" w:rsidR="00BE1CC1" w:rsidRPr="00BE1CC1" w:rsidRDefault="00BE1CC1" w:rsidP="00DE15C5">
            <w:pPr>
              <w:ind w:firstLine="709"/>
              <w:rPr>
                <w:rFonts w:eastAsia="Calibri" w:cs="Times New Roman"/>
                <w:szCs w:val="28"/>
              </w:rPr>
            </w:pPr>
          </w:p>
        </w:tc>
      </w:tr>
      <w:tr w:rsidR="00BE1CC1" w:rsidRPr="00BE1CC1" w14:paraId="28562062" w14:textId="77777777" w:rsidTr="00B75D58">
        <w:tc>
          <w:tcPr>
            <w:tcW w:w="4531" w:type="dxa"/>
          </w:tcPr>
          <w:p w14:paraId="4A8E05E4" w14:textId="77777777" w:rsidR="00BE1CC1" w:rsidRPr="00BE1CC1" w:rsidRDefault="00BE1CC1" w:rsidP="00DE15C5">
            <w:pPr>
              <w:rPr>
                <w:rFonts w:eastAsia="Calibri" w:cs="Times New Roman"/>
                <w:szCs w:val="28"/>
              </w:rPr>
            </w:pPr>
            <w:r w:rsidRPr="00BE1CC1">
              <w:rPr>
                <w:rFonts w:eastAsia="Calibri" w:cs="Times New Roman"/>
                <w:szCs w:val="28"/>
              </w:rPr>
              <w:t>Предусловия для выполнения</w:t>
            </w:r>
          </w:p>
          <w:p w14:paraId="4584E1A8" w14:textId="77777777" w:rsidR="00BE1CC1" w:rsidRPr="00BE1CC1" w:rsidRDefault="00BE1CC1" w:rsidP="00DE15C5">
            <w:pPr>
              <w:rPr>
                <w:rFonts w:eastAsia="Calibri" w:cs="Times New Roman"/>
                <w:szCs w:val="28"/>
              </w:rPr>
            </w:pPr>
            <w:r w:rsidRPr="00BE1CC1">
              <w:rPr>
                <w:rFonts w:eastAsia="Calibri" w:cs="Times New Roman"/>
                <w:szCs w:val="28"/>
              </w:rPr>
              <w:t>варианта использования</w:t>
            </w:r>
          </w:p>
        </w:tc>
        <w:tc>
          <w:tcPr>
            <w:tcW w:w="4814" w:type="dxa"/>
          </w:tcPr>
          <w:p w14:paraId="2A76BDA5" w14:textId="33517710" w:rsidR="00BE1CC1" w:rsidRPr="00BE1CC1" w:rsidRDefault="00BE1CC1" w:rsidP="00DE15C5">
            <w:pPr>
              <w:rPr>
                <w:rFonts w:eastAsia="Calibri" w:cs="Times New Roman"/>
                <w:szCs w:val="28"/>
              </w:rPr>
            </w:pPr>
            <w:r w:rsidRPr="00BE1CC1">
              <w:rPr>
                <w:rFonts w:eastAsia="Calibri" w:cs="Times New Roman"/>
                <w:szCs w:val="28"/>
              </w:rPr>
              <w:t>Пользователь должен добавить хотя бы 1 товар в заявку.</w:t>
            </w:r>
          </w:p>
        </w:tc>
      </w:tr>
      <w:tr w:rsidR="00BE1CC1" w:rsidRPr="00BE1CC1" w14:paraId="118FE01C" w14:textId="77777777" w:rsidTr="00B75D58">
        <w:tc>
          <w:tcPr>
            <w:tcW w:w="4531" w:type="dxa"/>
          </w:tcPr>
          <w:p w14:paraId="0B252759" w14:textId="4BADD65F" w:rsidR="00BE1CC1" w:rsidRPr="00BE1CC1" w:rsidRDefault="00311D99" w:rsidP="00DE15C5">
            <w:pPr>
              <w:rPr>
                <w:rFonts w:eastAsia="Calibri" w:cs="Times New Roman"/>
                <w:szCs w:val="28"/>
              </w:rPr>
            </w:pPr>
            <w:r>
              <w:br w:type="page"/>
            </w:r>
            <w:r w:rsidR="00BE1CC1" w:rsidRPr="00BE1CC1">
              <w:rPr>
                <w:rFonts w:eastAsia="Calibri" w:cs="Times New Roman"/>
                <w:szCs w:val="28"/>
              </w:rPr>
              <w:t>Основной поток действий при</w:t>
            </w:r>
          </w:p>
          <w:p w14:paraId="2B632958" w14:textId="77777777" w:rsidR="00BE1CC1" w:rsidRPr="00BE1CC1" w:rsidRDefault="00BE1CC1" w:rsidP="00DE15C5">
            <w:pPr>
              <w:rPr>
                <w:rFonts w:eastAsia="Calibri" w:cs="Times New Roman"/>
                <w:szCs w:val="28"/>
              </w:rPr>
            </w:pPr>
            <w:r w:rsidRPr="00BE1CC1">
              <w:rPr>
                <w:rFonts w:eastAsia="Calibri" w:cs="Times New Roman"/>
                <w:szCs w:val="28"/>
              </w:rPr>
              <w:t>исполнении варианта использования</w:t>
            </w:r>
          </w:p>
        </w:tc>
        <w:tc>
          <w:tcPr>
            <w:tcW w:w="4814" w:type="dxa"/>
          </w:tcPr>
          <w:p w14:paraId="1635EEA9" w14:textId="77777777" w:rsidR="00BE1CC1" w:rsidRPr="00BE1CC1" w:rsidRDefault="00BE1CC1" w:rsidP="00DE15C5">
            <w:pPr>
              <w:rPr>
                <w:rFonts w:eastAsia="Calibri" w:cs="Times New Roman"/>
                <w:szCs w:val="28"/>
              </w:rPr>
            </w:pPr>
            <w:r w:rsidRPr="00BE1CC1">
              <w:rPr>
                <w:rFonts w:eastAsia="Calibri" w:cs="Times New Roman"/>
                <w:szCs w:val="28"/>
              </w:rPr>
              <w:t xml:space="preserve">Данный вариант использования начинает выполняться, когда пользователь решает оформить заявку на покупку товаров. </w:t>
            </w:r>
          </w:p>
          <w:p w14:paraId="2E118D22" w14:textId="77777777" w:rsidR="00BE1CC1" w:rsidRPr="00BE1CC1" w:rsidRDefault="00BE1CC1" w:rsidP="00DE15C5">
            <w:pPr>
              <w:rPr>
                <w:rFonts w:eastAsia="Calibri" w:cs="Times New Roman"/>
                <w:szCs w:val="28"/>
              </w:rPr>
            </w:pPr>
            <w:r w:rsidRPr="00BE1CC1">
              <w:rPr>
                <w:rFonts w:eastAsia="Calibri" w:cs="Times New Roman"/>
                <w:szCs w:val="28"/>
              </w:rPr>
              <w:t xml:space="preserve">Для оформления заявки необходимо заполнить контактную информацию, </w:t>
            </w:r>
          </w:p>
          <w:p w14:paraId="69D0FD3C" w14:textId="5689E6A3" w:rsidR="00BE1CC1" w:rsidRPr="00BE1CC1" w:rsidRDefault="00BE1CC1" w:rsidP="00DE15C5">
            <w:pPr>
              <w:rPr>
                <w:rFonts w:eastAsia="Calibri" w:cs="Times New Roman"/>
                <w:szCs w:val="28"/>
              </w:rPr>
            </w:pPr>
            <w:r w:rsidRPr="00BE1CC1">
              <w:rPr>
                <w:rFonts w:eastAsia="Calibri" w:cs="Times New Roman"/>
                <w:szCs w:val="28"/>
              </w:rPr>
              <w:t>информацию о доставке, типе оплаты.</w:t>
            </w:r>
          </w:p>
        </w:tc>
      </w:tr>
      <w:tr w:rsidR="00BE1CC1" w:rsidRPr="00BE1CC1" w14:paraId="5AF37FC0" w14:textId="77777777" w:rsidTr="00B75D58">
        <w:tc>
          <w:tcPr>
            <w:tcW w:w="4531" w:type="dxa"/>
          </w:tcPr>
          <w:p w14:paraId="57954892" w14:textId="77777777" w:rsidR="00BE1CC1" w:rsidRPr="00BE1CC1" w:rsidRDefault="00BE1CC1" w:rsidP="00DE15C5">
            <w:pPr>
              <w:rPr>
                <w:rFonts w:eastAsia="Calibri" w:cs="Times New Roman"/>
                <w:szCs w:val="28"/>
              </w:rPr>
            </w:pPr>
            <w:r w:rsidRPr="00BE1CC1">
              <w:rPr>
                <w:rFonts w:eastAsia="Calibri" w:cs="Times New Roman"/>
                <w:szCs w:val="28"/>
              </w:rPr>
              <w:t>Альтернативный поток действий при исполнении варианта</w:t>
            </w:r>
          </w:p>
          <w:p w14:paraId="150DDDF0" w14:textId="77777777" w:rsidR="00BE1CC1" w:rsidRPr="00BE1CC1" w:rsidRDefault="00BE1CC1" w:rsidP="00DE15C5">
            <w:pPr>
              <w:rPr>
                <w:rFonts w:eastAsia="Calibri" w:cs="Times New Roman"/>
                <w:szCs w:val="28"/>
              </w:rPr>
            </w:pPr>
            <w:r w:rsidRPr="00BE1CC1">
              <w:rPr>
                <w:rFonts w:eastAsia="Calibri" w:cs="Times New Roman"/>
                <w:szCs w:val="28"/>
              </w:rPr>
              <w:t>Использования</w:t>
            </w:r>
          </w:p>
        </w:tc>
        <w:tc>
          <w:tcPr>
            <w:tcW w:w="4814" w:type="dxa"/>
          </w:tcPr>
          <w:p w14:paraId="5007EBF2" w14:textId="77777777" w:rsidR="00BE1CC1" w:rsidRPr="00BE1CC1" w:rsidRDefault="00BE1CC1" w:rsidP="00DE15C5">
            <w:pPr>
              <w:rPr>
                <w:rFonts w:eastAsia="Calibri" w:cs="Times New Roman"/>
                <w:szCs w:val="28"/>
              </w:rPr>
            </w:pPr>
            <w:r w:rsidRPr="00BE1CC1">
              <w:rPr>
                <w:rFonts w:eastAsia="Calibri" w:cs="Times New Roman"/>
                <w:szCs w:val="28"/>
              </w:rPr>
              <w:t>Отсутствуют</w:t>
            </w:r>
          </w:p>
        </w:tc>
      </w:tr>
      <w:tr w:rsidR="00BE1CC1" w:rsidRPr="00BE1CC1" w14:paraId="1E56D461" w14:textId="77777777" w:rsidTr="00B75D58">
        <w:tc>
          <w:tcPr>
            <w:tcW w:w="4531" w:type="dxa"/>
          </w:tcPr>
          <w:p w14:paraId="7C8CA3EF" w14:textId="77777777" w:rsidR="00BE1CC1" w:rsidRPr="00BE1CC1" w:rsidRDefault="00BE1CC1" w:rsidP="00DE15C5">
            <w:pPr>
              <w:rPr>
                <w:rFonts w:eastAsia="Calibri" w:cs="Times New Roman"/>
                <w:szCs w:val="28"/>
              </w:rPr>
            </w:pPr>
            <w:r w:rsidRPr="00BE1CC1">
              <w:rPr>
                <w:rFonts w:eastAsia="Calibri" w:cs="Times New Roman"/>
              </w:rPr>
              <w:br w:type="page"/>
            </w:r>
            <w:r w:rsidRPr="00BE1CC1">
              <w:rPr>
                <w:rFonts w:eastAsia="Calibri" w:cs="Times New Roman"/>
              </w:rPr>
              <w:br w:type="page"/>
            </w:r>
            <w:r w:rsidRPr="00BE1CC1">
              <w:rPr>
                <w:rFonts w:eastAsia="Calibri" w:cs="Times New Roman"/>
                <w:szCs w:val="28"/>
              </w:rPr>
              <w:t>Исключения при выполнении</w:t>
            </w:r>
          </w:p>
          <w:p w14:paraId="3A7A0D6C" w14:textId="77777777" w:rsidR="00BE1CC1" w:rsidRPr="00BE1CC1" w:rsidRDefault="00BE1CC1" w:rsidP="00DE15C5">
            <w:pPr>
              <w:rPr>
                <w:rFonts w:eastAsia="Calibri" w:cs="Times New Roman"/>
                <w:szCs w:val="28"/>
              </w:rPr>
            </w:pPr>
            <w:r w:rsidRPr="00BE1CC1">
              <w:rPr>
                <w:rFonts w:eastAsia="Calibri" w:cs="Times New Roman"/>
                <w:szCs w:val="28"/>
              </w:rPr>
              <w:t>варианта использования</w:t>
            </w:r>
          </w:p>
        </w:tc>
        <w:tc>
          <w:tcPr>
            <w:tcW w:w="4814" w:type="dxa"/>
          </w:tcPr>
          <w:p w14:paraId="7B9BAD5D" w14:textId="7447EB42" w:rsidR="00BE1CC1" w:rsidRPr="00BE1CC1" w:rsidRDefault="00BE1CC1" w:rsidP="00DE15C5">
            <w:pPr>
              <w:rPr>
                <w:rFonts w:eastAsia="Calibri" w:cs="Times New Roman"/>
                <w:szCs w:val="28"/>
              </w:rPr>
            </w:pPr>
            <w:r w:rsidRPr="00BE1CC1">
              <w:rPr>
                <w:rFonts w:eastAsia="Calibri" w:cs="Times New Roman"/>
                <w:szCs w:val="28"/>
              </w:rPr>
              <w:t>Вывод сообщения о том, что пользователь должен добавить хотя бы 1 товар в заявку.</w:t>
            </w:r>
          </w:p>
        </w:tc>
      </w:tr>
      <w:tr w:rsidR="00BE1CC1" w:rsidRPr="00BE1CC1" w14:paraId="18F8608B" w14:textId="77777777" w:rsidTr="00B75D58">
        <w:tc>
          <w:tcPr>
            <w:tcW w:w="4531" w:type="dxa"/>
          </w:tcPr>
          <w:p w14:paraId="041E5001" w14:textId="77777777" w:rsidR="00BE1CC1" w:rsidRPr="00BE1CC1" w:rsidRDefault="00BE1CC1" w:rsidP="00DE15C5">
            <w:pPr>
              <w:rPr>
                <w:rFonts w:eastAsia="Calibri" w:cs="Times New Roman"/>
                <w:szCs w:val="28"/>
              </w:rPr>
            </w:pPr>
            <w:r w:rsidRPr="00BE1CC1">
              <w:rPr>
                <w:rFonts w:eastAsia="Calibri" w:cs="Times New Roman"/>
                <w:szCs w:val="28"/>
              </w:rPr>
              <w:t>Постусловия после выполнения</w:t>
            </w:r>
          </w:p>
          <w:p w14:paraId="19EFE3C6" w14:textId="77777777" w:rsidR="00BE1CC1" w:rsidRPr="00BE1CC1" w:rsidRDefault="00BE1CC1" w:rsidP="00DE15C5">
            <w:pPr>
              <w:rPr>
                <w:rFonts w:eastAsia="Calibri" w:cs="Times New Roman"/>
                <w:szCs w:val="28"/>
              </w:rPr>
            </w:pPr>
            <w:r w:rsidRPr="00BE1CC1">
              <w:rPr>
                <w:rFonts w:eastAsia="Calibri" w:cs="Times New Roman"/>
                <w:szCs w:val="28"/>
              </w:rPr>
              <w:t>варианта использования.</w:t>
            </w:r>
          </w:p>
        </w:tc>
        <w:tc>
          <w:tcPr>
            <w:tcW w:w="4814" w:type="dxa"/>
          </w:tcPr>
          <w:p w14:paraId="2301D941" w14:textId="77777777" w:rsidR="00BE1CC1" w:rsidRPr="00BE1CC1" w:rsidRDefault="00BE1CC1" w:rsidP="00DE15C5">
            <w:pPr>
              <w:rPr>
                <w:rFonts w:eastAsia="Calibri" w:cs="Times New Roman"/>
                <w:szCs w:val="28"/>
              </w:rPr>
            </w:pPr>
            <w:r w:rsidRPr="00BE1CC1">
              <w:rPr>
                <w:rFonts w:eastAsia="Calibri" w:cs="Times New Roman"/>
                <w:szCs w:val="28"/>
              </w:rPr>
              <w:t>При успешном выполнении варианта использования заявка на покупку товаров добавляется в базу данных пользовательских заявок</w:t>
            </w:r>
          </w:p>
        </w:tc>
      </w:tr>
      <w:tr w:rsidR="00BE1CC1" w:rsidRPr="00BE1CC1" w14:paraId="2EF829A1" w14:textId="77777777" w:rsidTr="00B75D58">
        <w:trPr>
          <w:trHeight w:val="796"/>
        </w:trPr>
        <w:tc>
          <w:tcPr>
            <w:tcW w:w="4531" w:type="dxa"/>
          </w:tcPr>
          <w:p w14:paraId="0B9C6461" w14:textId="77777777" w:rsidR="00BE1CC1" w:rsidRPr="00BE1CC1" w:rsidRDefault="00BE1CC1" w:rsidP="00DE15C5">
            <w:pPr>
              <w:rPr>
                <w:rFonts w:eastAsia="Calibri" w:cs="Times New Roman"/>
                <w:szCs w:val="28"/>
              </w:rPr>
            </w:pPr>
            <w:r w:rsidRPr="00BE1CC1">
              <w:rPr>
                <w:rFonts w:eastAsia="Calibri" w:cs="Times New Roman"/>
                <w:szCs w:val="28"/>
              </w:rPr>
              <w:t>Связь с другими вариантами использования</w:t>
            </w:r>
          </w:p>
        </w:tc>
        <w:tc>
          <w:tcPr>
            <w:tcW w:w="4814" w:type="dxa"/>
          </w:tcPr>
          <w:p w14:paraId="09C39357" w14:textId="1B8DE4D9" w:rsidR="00BE1CC1" w:rsidRPr="00BE1CC1" w:rsidRDefault="00BE1CC1" w:rsidP="00DE15C5">
            <w:pPr>
              <w:rPr>
                <w:rFonts w:eastAsia="Calibri" w:cs="Times New Roman"/>
                <w:szCs w:val="28"/>
              </w:rPr>
            </w:pPr>
            <w:r w:rsidRPr="00BE1CC1">
              <w:rPr>
                <w:rFonts w:eastAsia="Calibri" w:cs="Times New Roman"/>
                <w:i/>
                <w:szCs w:val="28"/>
                <w:lang w:val="en-US"/>
              </w:rPr>
              <w:t>UC</w:t>
            </w:r>
            <w:r>
              <w:rPr>
                <w:rFonts w:eastAsia="Calibri" w:cs="Times New Roman"/>
                <w:szCs w:val="28"/>
              </w:rPr>
              <w:t>-</w:t>
            </w:r>
            <w:r w:rsidR="008C51E3">
              <w:rPr>
                <w:rFonts w:eastAsia="Calibri" w:cs="Times New Roman"/>
                <w:szCs w:val="28"/>
              </w:rPr>
              <w:t>8</w:t>
            </w:r>
          </w:p>
        </w:tc>
      </w:tr>
    </w:tbl>
    <w:p w14:paraId="4D0E9C2A" w14:textId="21B3E00C" w:rsidR="00311D99" w:rsidRDefault="00311D99" w:rsidP="00DE15C5">
      <w:pPr>
        <w:tabs>
          <w:tab w:val="left" w:pos="993"/>
        </w:tabs>
        <w:spacing w:after="0" w:line="240" w:lineRule="auto"/>
        <w:ind w:right="-40" w:firstLine="709"/>
        <w:jc w:val="both"/>
        <w:rPr>
          <w:rFonts w:eastAsia="Times New Roman" w:cs="Times New Roman"/>
          <w:szCs w:val="28"/>
          <w:lang w:eastAsia="ru-RU"/>
        </w:rPr>
      </w:pPr>
    </w:p>
    <w:p w14:paraId="51B6A380" w14:textId="77777777" w:rsidR="00347229" w:rsidRDefault="00347229" w:rsidP="00DE15C5">
      <w:pPr>
        <w:spacing w:after="0" w:line="240" w:lineRule="auto"/>
        <w:ind w:firstLine="709"/>
        <w:jc w:val="both"/>
        <w:rPr>
          <w:rFonts w:eastAsia="Calibri" w:cs="Times New Roman"/>
          <w:szCs w:val="28"/>
        </w:rPr>
      </w:pPr>
      <w:r w:rsidRPr="00347229">
        <w:rPr>
          <w:rFonts w:eastAsia="Calibri" w:cs="Times New Roman"/>
        </w:rPr>
        <w:t xml:space="preserve">Рассмотрим функциональные требования к каждой роли пользователя. </w:t>
      </w:r>
      <w:r w:rsidRPr="00347229">
        <w:rPr>
          <w:rFonts w:eastAsia="Calibri" w:cs="Times New Roman"/>
          <w:szCs w:val="28"/>
        </w:rPr>
        <w:t>Пользователь, авторизированный как клиент, может оформить заказ любых товаров, представленных в каталоге. После оформления заказа, подтверждения ее менеджером, сборки заказа и доставки товаров, по</w:t>
      </w:r>
      <w:r>
        <w:rPr>
          <w:rFonts w:eastAsia="Calibri" w:cs="Times New Roman"/>
          <w:szCs w:val="28"/>
        </w:rPr>
        <w:t xml:space="preserve">льзователь получает свой заказ. </w:t>
      </w:r>
    </w:p>
    <w:p w14:paraId="26D2C3A6" w14:textId="6B0C6B47" w:rsidR="00347229" w:rsidRPr="00347229" w:rsidRDefault="00347229" w:rsidP="00DE15C5">
      <w:pPr>
        <w:spacing w:after="0" w:line="240" w:lineRule="auto"/>
        <w:ind w:firstLine="709"/>
        <w:jc w:val="both"/>
        <w:rPr>
          <w:rFonts w:eastAsia="Calibri" w:cs="Times New Roman"/>
        </w:rPr>
      </w:pPr>
      <w:r>
        <w:rPr>
          <w:rFonts w:eastAsia="Calibri" w:cs="Times New Roman"/>
          <w:szCs w:val="28"/>
        </w:rPr>
        <w:t xml:space="preserve">В таблице </w:t>
      </w:r>
      <w:r w:rsidR="00ED0FE3">
        <w:rPr>
          <w:rFonts w:eastAsia="Calibri" w:cs="Times New Roman"/>
          <w:szCs w:val="28"/>
        </w:rPr>
        <w:t>2</w:t>
      </w:r>
      <w:r>
        <w:rPr>
          <w:rFonts w:eastAsia="Calibri" w:cs="Times New Roman"/>
          <w:szCs w:val="28"/>
        </w:rPr>
        <w:t>.11</w:t>
      </w:r>
      <w:r w:rsidRPr="00347229">
        <w:rPr>
          <w:rFonts w:eastAsia="Calibri" w:cs="Times New Roman"/>
          <w:szCs w:val="28"/>
        </w:rPr>
        <w:t xml:space="preserve"> описаны функциональные требования оформления заказов.</w:t>
      </w:r>
    </w:p>
    <w:p w14:paraId="7EA88BAC" w14:textId="77777777" w:rsidR="00347229" w:rsidRPr="00347229" w:rsidRDefault="00347229" w:rsidP="00DE15C5">
      <w:pPr>
        <w:tabs>
          <w:tab w:val="left" w:pos="1134"/>
        </w:tabs>
        <w:spacing w:after="0" w:line="240" w:lineRule="auto"/>
        <w:ind w:right="-41" w:firstLine="709"/>
        <w:contextualSpacing/>
        <w:jc w:val="both"/>
        <w:rPr>
          <w:rFonts w:eastAsia="Times New Roman" w:cs="Times New Roman"/>
          <w:szCs w:val="24"/>
          <w:lang w:eastAsia="ru-RU"/>
        </w:rPr>
      </w:pPr>
    </w:p>
    <w:p w14:paraId="0FBF7639" w14:textId="77777777" w:rsidR="00347229" w:rsidRDefault="00347229" w:rsidP="00DE15C5">
      <w:pPr>
        <w:spacing w:line="240" w:lineRule="auto"/>
        <w:rPr>
          <w:rFonts w:eastAsia="Times New Roman" w:cs="Times New Roman"/>
          <w:szCs w:val="24"/>
          <w:lang w:eastAsia="ru-RU"/>
        </w:rPr>
      </w:pPr>
      <w:r>
        <w:rPr>
          <w:rFonts w:eastAsia="Times New Roman" w:cs="Times New Roman"/>
          <w:szCs w:val="24"/>
          <w:lang w:eastAsia="ru-RU"/>
        </w:rPr>
        <w:br w:type="page"/>
      </w:r>
    </w:p>
    <w:p w14:paraId="2303338E" w14:textId="34EE2F8A" w:rsidR="00347229" w:rsidRPr="00347229" w:rsidRDefault="00347229" w:rsidP="00DE15C5">
      <w:pPr>
        <w:spacing w:after="0" w:line="240" w:lineRule="auto"/>
        <w:rPr>
          <w:rFonts w:eastAsia="Times New Roman" w:cs="Times New Roman"/>
          <w:szCs w:val="24"/>
          <w:lang w:eastAsia="ru-RU"/>
        </w:rPr>
      </w:pPr>
      <w:r>
        <w:rPr>
          <w:rFonts w:eastAsia="Times New Roman" w:cs="Times New Roman"/>
          <w:szCs w:val="24"/>
          <w:lang w:eastAsia="ru-RU"/>
        </w:rPr>
        <w:lastRenderedPageBreak/>
        <w:t xml:space="preserve">Таблица </w:t>
      </w:r>
      <w:r w:rsidR="00ED0FE3">
        <w:rPr>
          <w:rFonts w:eastAsia="Times New Roman" w:cs="Times New Roman"/>
          <w:szCs w:val="24"/>
          <w:lang w:eastAsia="ru-RU"/>
        </w:rPr>
        <w:t>2</w:t>
      </w:r>
      <w:r w:rsidRPr="00347229">
        <w:rPr>
          <w:rFonts w:eastAsia="Times New Roman" w:cs="Times New Roman"/>
          <w:szCs w:val="24"/>
          <w:lang w:eastAsia="ru-RU"/>
        </w:rPr>
        <w:t>.</w:t>
      </w:r>
      <w:r>
        <w:rPr>
          <w:rFonts w:eastAsia="Times New Roman" w:cs="Times New Roman"/>
          <w:szCs w:val="24"/>
          <w:lang w:eastAsia="ru-RU"/>
        </w:rPr>
        <w:t>11</w:t>
      </w:r>
      <w:r w:rsidRPr="00347229">
        <w:rPr>
          <w:rFonts w:eastAsia="Times New Roman" w:cs="Times New Roman"/>
          <w:szCs w:val="24"/>
          <w:lang w:eastAsia="ru-RU"/>
        </w:rPr>
        <w:t xml:space="preserve"> – Функциональные требования оформления заказов</w:t>
      </w:r>
    </w:p>
    <w:tbl>
      <w:tblPr>
        <w:tblStyle w:val="101"/>
        <w:tblW w:w="0" w:type="auto"/>
        <w:tblLook w:val="04A0" w:firstRow="1" w:lastRow="0" w:firstColumn="1" w:lastColumn="0" w:noHBand="0" w:noVBand="1"/>
      </w:tblPr>
      <w:tblGrid>
        <w:gridCol w:w="3256"/>
        <w:gridCol w:w="6089"/>
      </w:tblGrid>
      <w:tr w:rsidR="00347229" w:rsidRPr="00347229" w14:paraId="13E1B0DD" w14:textId="77777777" w:rsidTr="00504B06">
        <w:tc>
          <w:tcPr>
            <w:tcW w:w="3256" w:type="dxa"/>
          </w:tcPr>
          <w:p w14:paraId="4CDDA1FB" w14:textId="77777777" w:rsidR="00347229" w:rsidRPr="00347229" w:rsidRDefault="00347229" w:rsidP="00DE15C5">
            <w:pPr>
              <w:tabs>
                <w:tab w:val="left" w:pos="1134"/>
              </w:tabs>
              <w:ind w:right="-41"/>
              <w:jc w:val="center"/>
              <w:rPr>
                <w:rFonts w:eastAsia="Calibri"/>
              </w:rPr>
            </w:pPr>
            <w:r w:rsidRPr="00347229">
              <w:rPr>
                <w:rFonts w:eastAsia="Calibri"/>
              </w:rPr>
              <w:t>Функция</w:t>
            </w:r>
          </w:p>
        </w:tc>
        <w:tc>
          <w:tcPr>
            <w:tcW w:w="6089" w:type="dxa"/>
          </w:tcPr>
          <w:p w14:paraId="6D9BFA64" w14:textId="77777777" w:rsidR="00347229" w:rsidRPr="00347229" w:rsidRDefault="00347229" w:rsidP="00DE15C5">
            <w:pPr>
              <w:tabs>
                <w:tab w:val="left" w:pos="1134"/>
              </w:tabs>
              <w:ind w:right="-41"/>
              <w:jc w:val="center"/>
              <w:rPr>
                <w:rFonts w:eastAsia="Calibri"/>
              </w:rPr>
            </w:pPr>
            <w:r w:rsidRPr="00347229">
              <w:rPr>
                <w:rFonts w:eastAsia="Calibri"/>
              </w:rPr>
              <w:t>Описание</w:t>
            </w:r>
          </w:p>
        </w:tc>
      </w:tr>
      <w:tr w:rsidR="00347229" w:rsidRPr="00347229" w14:paraId="1F954C83" w14:textId="77777777" w:rsidTr="00504B06">
        <w:tc>
          <w:tcPr>
            <w:tcW w:w="3256" w:type="dxa"/>
          </w:tcPr>
          <w:p w14:paraId="544ABC5D" w14:textId="77777777" w:rsidR="00347229" w:rsidRPr="00347229" w:rsidRDefault="00347229" w:rsidP="00DE15C5">
            <w:pPr>
              <w:tabs>
                <w:tab w:val="left" w:pos="1134"/>
              </w:tabs>
              <w:ind w:right="-41"/>
              <w:jc w:val="both"/>
              <w:rPr>
                <w:rFonts w:eastAsia="Calibri"/>
              </w:rPr>
            </w:pPr>
            <w:r w:rsidRPr="00347229">
              <w:rPr>
                <w:rFonts w:eastAsia="Calibri"/>
              </w:rPr>
              <w:t>Оформление заказа.</w:t>
            </w:r>
          </w:p>
          <w:p w14:paraId="522930D3" w14:textId="77777777" w:rsidR="00347229" w:rsidRPr="00347229" w:rsidRDefault="00347229" w:rsidP="00DE15C5">
            <w:pPr>
              <w:tabs>
                <w:tab w:val="left" w:pos="1134"/>
              </w:tabs>
              <w:ind w:right="-41"/>
              <w:jc w:val="both"/>
              <w:rPr>
                <w:rFonts w:eastAsia="Calibri"/>
              </w:rPr>
            </w:pPr>
            <w:r w:rsidRPr="00347229">
              <w:rPr>
                <w:rFonts w:eastAsia="Calibri"/>
              </w:rPr>
              <w:t>Выбор товаров</w:t>
            </w:r>
          </w:p>
          <w:p w14:paraId="1142DDDB" w14:textId="77777777" w:rsidR="00347229" w:rsidRPr="00347229" w:rsidRDefault="00347229" w:rsidP="00DE15C5">
            <w:pPr>
              <w:tabs>
                <w:tab w:val="left" w:pos="1134"/>
              </w:tabs>
              <w:ind w:right="-41"/>
              <w:jc w:val="both"/>
              <w:rPr>
                <w:rFonts w:eastAsia="Calibri"/>
              </w:rPr>
            </w:pPr>
          </w:p>
          <w:p w14:paraId="4D45CDCF" w14:textId="77777777" w:rsidR="00347229" w:rsidRPr="00347229" w:rsidRDefault="00347229" w:rsidP="00DE15C5">
            <w:pPr>
              <w:tabs>
                <w:tab w:val="left" w:pos="1134"/>
              </w:tabs>
              <w:ind w:right="-41"/>
              <w:jc w:val="both"/>
              <w:rPr>
                <w:rFonts w:eastAsia="Calibri"/>
              </w:rPr>
            </w:pPr>
            <w:proofErr w:type="gramStart"/>
            <w:r w:rsidRPr="00347229">
              <w:rPr>
                <w:rFonts w:eastAsia="Calibri"/>
              </w:rPr>
              <w:t>.Товары</w:t>
            </w:r>
            <w:proofErr w:type="gramEnd"/>
          </w:p>
          <w:p w14:paraId="09F56155" w14:textId="77777777" w:rsidR="00347229" w:rsidRPr="00347229" w:rsidRDefault="00347229" w:rsidP="00DE15C5">
            <w:pPr>
              <w:tabs>
                <w:tab w:val="left" w:pos="1134"/>
              </w:tabs>
              <w:ind w:right="-41"/>
              <w:jc w:val="both"/>
              <w:rPr>
                <w:rFonts w:eastAsia="Calibri"/>
              </w:rPr>
            </w:pPr>
          </w:p>
          <w:p w14:paraId="25A3B945" w14:textId="77777777" w:rsidR="00347229" w:rsidRPr="00347229" w:rsidRDefault="00347229" w:rsidP="00DE15C5">
            <w:pPr>
              <w:tabs>
                <w:tab w:val="left" w:pos="1134"/>
              </w:tabs>
              <w:ind w:right="-41"/>
              <w:jc w:val="both"/>
              <w:rPr>
                <w:rFonts w:eastAsia="Calibri"/>
              </w:rPr>
            </w:pPr>
          </w:p>
          <w:p w14:paraId="1507592C" w14:textId="77777777" w:rsidR="00347229" w:rsidRPr="00347229" w:rsidRDefault="00347229" w:rsidP="00DE15C5">
            <w:pPr>
              <w:tabs>
                <w:tab w:val="left" w:pos="1134"/>
              </w:tabs>
              <w:ind w:right="-41"/>
              <w:jc w:val="both"/>
              <w:rPr>
                <w:rFonts w:eastAsia="Calibri"/>
              </w:rPr>
            </w:pPr>
            <w:r w:rsidRPr="00347229">
              <w:rPr>
                <w:rFonts w:eastAsia="Calibri"/>
              </w:rPr>
              <w:t>.Количество</w:t>
            </w:r>
          </w:p>
        </w:tc>
        <w:tc>
          <w:tcPr>
            <w:tcW w:w="6089" w:type="dxa"/>
          </w:tcPr>
          <w:p w14:paraId="55F49CF0" w14:textId="77777777" w:rsidR="00347229" w:rsidRPr="00347229" w:rsidRDefault="00347229" w:rsidP="00DE15C5">
            <w:pPr>
              <w:tabs>
                <w:tab w:val="left" w:pos="1134"/>
              </w:tabs>
              <w:ind w:right="-41"/>
              <w:jc w:val="both"/>
              <w:rPr>
                <w:rFonts w:eastAsia="Calibri"/>
              </w:rPr>
            </w:pPr>
            <w:r w:rsidRPr="00347229">
              <w:rPr>
                <w:rFonts w:eastAsia="Calibri"/>
              </w:rPr>
              <w:t>Выбор товаров в каталоге</w:t>
            </w:r>
          </w:p>
          <w:p w14:paraId="2435869F" w14:textId="77777777" w:rsidR="00347229" w:rsidRPr="00347229" w:rsidRDefault="00347229" w:rsidP="00DE15C5">
            <w:pPr>
              <w:tabs>
                <w:tab w:val="left" w:pos="1134"/>
              </w:tabs>
              <w:ind w:right="-41"/>
              <w:jc w:val="both"/>
              <w:rPr>
                <w:rFonts w:eastAsia="Calibri"/>
              </w:rPr>
            </w:pPr>
          </w:p>
          <w:p w14:paraId="347A36AA" w14:textId="77777777" w:rsidR="00347229" w:rsidRPr="00347229" w:rsidRDefault="00347229" w:rsidP="00DE15C5">
            <w:pPr>
              <w:tabs>
                <w:tab w:val="left" w:pos="1134"/>
              </w:tabs>
              <w:ind w:right="-41"/>
              <w:jc w:val="both"/>
              <w:rPr>
                <w:rFonts w:eastAsia="Calibri"/>
              </w:rPr>
            </w:pPr>
          </w:p>
          <w:p w14:paraId="4F8FD460" w14:textId="77777777" w:rsidR="00347229" w:rsidRPr="00347229" w:rsidRDefault="00347229" w:rsidP="00DE15C5">
            <w:pPr>
              <w:tabs>
                <w:tab w:val="left" w:pos="1134"/>
              </w:tabs>
              <w:ind w:right="-41"/>
              <w:jc w:val="both"/>
              <w:rPr>
                <w:rFonts w:eastAsia="Calibri"/>
              </w:rPr>
            </w:pPr>
            <w:r w:rsidRPr="00347229">
              <w:rPr>
                <w:rFonts w:eastAsia="Calibri"/>
              </w:rPr>
              <w:t>Пользователь должен выбрать необходимые ему товары, представленный в каталоге.</w:t>
            </w:r>
          </w:p>
          <w:p w14:paraId="5BD33EB1" w14:textId="77777777" w:rsidR="00347229" w:rsidRPr="00347229" w:rsidRDefault="00347229" w:rsidP="00DE15C5">
            <w:pPr>
              <w:tabs>
                <w:tab w:val="left" w:pos="1134"/>
              </w:tabs>
              <w:ind w:right="-41"/>
              <w:jc w:val="both"/>
              <w:rPr>
                <w:rFonts w:eastAsia="Calibri"/>
              </w:rPr>
            </w:pPr>
          </w:p>
          <w:p w14:paraId="5218E1A5" w14:textId="77777777" w:rsidR="00347229" w:rsidRPr="00347229" w:rsidRDefault="00347229" w:rsidP="00DE15C5">
            <w:pPr>
              <w:tabs>
                <w:tab w:val="left" w:pos="1134"/>
              </w:tabs>
              <w:ind w:right="-41"/>
              <w:jc w:val="both"/>
              <w:rPr>
                <w:rFonts w:eastAsia="Calibri"/>
              </w:rPr>
            </w:pPr>
            <w:r w:rsidRPr="00347229">
              <w:rPr>
                <w:rFonts w:eastAsia="Calibri"/>
              </w:rPr>
              <w:t>Пользователь должен выбрать количество данного товара, которое он хочет приобрести.</w:t>
            </w:r>
          </w:p>
        </w:tc>
      </w:tr>
      <w:tr w:rsidR="00347229" w:rsidRPr="00347229" w14:paraId="20960285" w14:textId="77777777" w:rsidTr="00504B06">
        <w:tc>
          <w:tcPr>
            <w:tcW w:w="3256" w:type="dxa"/>
          </w:tcPr>
          <w:p w14:paraId="3DA501B3" w14:textId="77777777" w:rsidR="00347229" w:rsidRPr="00347229" w:rsidRDefault="00347229" w:rsidP="00DE15C5">
            <w:pPr>
              <w:tabs>
                <w:tab w:val="left" w:pos="1134"/>
              </w:tabs>
              <w:ind w:right="-41"/>
              <w:jc w:val="both"/>
              <w:rPr>
                <w:rFonts w:eastAsia="Calibri"/>
              </w:rPr>
            </w:pPr>
            <w:r w:rsidRPr="00347229">
              <w:rPr>
                <w:rFonts w:eastAsia="Calibri"/>
              </w:rPr>
              <w:t>Оформление заказа.</w:t>
            </w:r>
          </w:p>
          <w:p w14:paraId="7E3F0E22" w14:textId="77777777" w:rsidR="00347229" w:rsidRPr="00347229" w:rsidRDefault="00347229" w:rsidP="00DE15C5">
            <w:pPr>
              <w:tabs>
                <w:tab w:val="left" w:pos="1134"/>
              </w:tabs>
              <w:ind w:right="-41"/>
              <w:jc w:val="both"/>
              <w:rPr>
                <w:rFonts w:eastAsia="Calibri"/>
              </w:rPr>
            </w:pPr>
            <w:r w:rsidRPr="00347229">
              <w:rPr>
                <w:rFonts w:eastAsia="Calibri"/>
              </w:rPr>
              <w:t>Оформление</w:t>
            </w:r>
          </w:p>
          <w:p w14:paraId="540E33F3" w14:textId="77777777" w:rsidR="00347229" w:rsidRPr="00347229" w:rsidRDefault="00347229" w:rsidP="00DE15C5">
            <w:pPr>
              <w:tabs>
                <w:tab w:val="left" w:pos="1134"/>
              </w:tabs>
              <w:ind w:right="-41"/>
              <w:jc w:val="both"/>
              <w:rPr>
                <w:rFonts w:eastAsia="Calibri"/>
              </w:rPr>
            </w:pPr>
          </w:p>
          <w:p w14:paraId="3FEBC606" w14:textId="77777777" w:rsidR="00347229" w:rsidRPr="00347229" w:rsidRDefault="00347229" w:rsidP="00DE15C5">
            <w:pPr>
              <w:tabs>
                <w:tab w:val="left" w:pos="1134"/>
              </w:tabs>
              <w:ind w:right="-41"/>
              <w:jc w:val="both"/>
              <w:rPr>
                <w:rFonts w:eastAsia="Calibri"/>
              </w:rPr>
            </w:pPr>
            <w:proofErr w:type="gramStart"/>
            <w:r w:rsidRPr="00347229">
              <w:rPr>
                <w:rFonts w:eastAsia="Calibri"/>
              </w:rPr>
              <w:t>.Заполнение</w:t>
            </w:r>
            <w:proofErr w:type="gramEnd"/>
            <w:r w:rsidRPr="00347229">
              <w:rPr>
                <w:rFonts w:eastAsia="Calibri"/>
              </w:rPr>
              <w:t xml:space="preserve"> данных о оформлении</w:t>
            </w:r>
          </w:p>
          <w:p w14:paraId="5318985D" w14:textId="77777777" w:rsidR="00347229" w:rsidRPr="00347229" w:rsidRDefault="00347229" w:rsidP="00DE15C5">
            <w:pPr>
              <w:tabs>
                <w:tab w:val="left" w:pos="1134"/>
              </w:tabs>
              <w:ind w:right="-41"/>
              <w:jc w:val="both"/>
              <w:rPr>
                <w:rFonts w:eastAsia="Calibri"/>
              </w:rPr>
            </w:pPr>
          </w:p>
          <w:p w14:paraId="719A0CDC" w14:textId="77777777" w:rsidR="00347229" w:rsidRPr="00347229" w:rsidRDefault="00347229" w:rsidP="00DE15C5">
            <w:pPr>
              <w:tabs>
                <w:tab w:val="left" w:pos="1134"/>
              </w:tabs>
              <w:ind w:right="-41"/>
              <w:jc w:val="both"/>
              <w:rPr>
                <w:rFonts w:eastAsia="Calibri"/>
              </w:rPr>
            </w:pPr>
          </w:p>
          <w:p w14:paraId="3DEC5566" w14:textId="77777777" w:rsidR="00347229" w:rsidRPr="00347229" w:rsidRDefault="00347229" w:rsidP="00DE15C5">
            <w:pPr>
              <w:tabs>
                <w:tab w:val="left" w:pos="1134"/>
              </w:tabs>
              <w:ind w:right="-41"/>
              <w:jc w:val="both"/>
              <w:rPr>
                <w:rFonts w:eastAsia="Calibri"/>
              </w:rPr>
            </w:pPr>
          </w:p>
          <w:p w14:paraId="2E94FF1A" w14:textId="77777777" w:rsidR="00347229" w:rsidRPr="00347229" w:rsidRDefault="00347229" w:rsidP="00DE15C5">
            <w:pPr>
              <w:tabs>
                <w:tab w:val="left" w:pos="1134"/>
              </w:tabs>
              <w:ind w:right="-41"/>
              <w:jc w:val="both"/>
              <w:rPr>
                <w:rFonts w:eastAsia="Calibri"/>
              </w:rPr>
            </w:pPr>
          </w:p>
          <w:p w14:paraId="250B4224" w14:textId="77777777" w:rsidR="00347229" w:rsidRPr="00347229" w:rsidRDefault="00347229" w:rsidP="00DE15C5">
            <w:pPr>
              <w:tabs>
                <w:tab w:val="left" w:pos="1134"/>
              </w:tabs>
              <w:ind w:right="-41"/>
              <w:jc w:val="both"/>
              <w:rPr>
                <w:rFonts w:eastAsia="Calibri"/>
              </w:rPr>
            </w:pPr>
          </w:p>
          <w:p w14:paraId="3BF533AC" w14:textId="77777777" w:rsidR="00347229" w:rsidRPr="00347229" w:rsidRDefault="00347229" w:rsidP="00DE15C5">
            <w:pPr>
              <w:tabs>
                <w:tab w:val="left" w:pos="1134"/>
              </w:tabs>
              <w:ind w:right="-41"/>
              <w:jc w:val="both"/>
              <w:rPr>
                <w:rFonts w:eastAsia="Calibri"/>
              </w:rPr>
            </w:pPr>
          </w:p>
          <w:p w14:paraId="48CC2A18" w14:textId="77777777" w:rsidR="00347229" w:rsidRPr="00347229" w:rsidRDefault="00347229" w:rsidP="00DE15C5">
            <w:pPr>
              <w:tabs>
                <w:tab w:val="left" w:pos="1134"/>
              </w:tabs>
              <w:ind w:right="-41"/>
              <w:jc w:val="both"/>
              <w:rPr>
                <w:rFonts w:eastAsia="Calibri"/>
              </w:rPr>
            </w:pPr>
          </w:p>
        </w:tc>
        <w:tc>
          <w:tcPr>
            <w:tcW w:w="6089" w:type="dxa"/>
          </w:tcPr>
          <w:p w14:paraId="5B77C80A" w14:textId="77777777" w:rsidR="00347229" w:rsidRPr="00347229" w:rsidRDefault="00347229" w:rsidP="00DE15C5">
            <w:pPr>
              <w:tabs>
                <w:tab w:val="left" w:pos="1134"/>
              </w:tabs>
              <w:ind w:right="-41"/>
              <w:jc w:val="both"/>
              <w:rPr>
                <w:rFonts w:eastAsia="Calibri"/>
              </w:rPr>
            </w:pPr>
            <w:r w:rsidRPr="00347229">
              <w:rPr>
                <w:rFonts w:eastAsia="Calibri"/>
              </w:rPr>
              <w:t>Оформление заказа клиентом</w:t>
            </w:r>
          </w:p>
          <w:p w14:paraId="1D420200" w14:textId="77777777" w:rsidR="00347229" w:rsidRPr="00347229" w:rsidRDefault="00347229" w:rsidP="00DE15C5">
            <w:pPr>
              <w:tabs>
                <w:tab w:val="left" w:pos="1134"/>
              </w:tabs>
              <w:ind w:right="-41"/>
              <w:jc w:val="both"/>
              <w:rPr>
                <w:rFonts w:eastAsia="Calibri"/>
              </w:rPr>
            </w:pPr>
          </w:p>
          <w:p w14:paraId="08536FBA" w14:textId="77777777" w:rsidR="00347229" w:rsidRPr="00347229" w:rsidRDefault="00347229" w:rsidP="00DE15C5">
            <w:pPr>
              <w:tabs>
                <w:tab w:val="left" w:pos="1134"/>
              </w:tabs>
              <w:ind w:right="-41"/>
              <w:jc w:val="both"/>
              <w:rPr>
                <w:rFonts w:eastAsia="Calibri"/>
              </w:rPr>
            </w:pPr>
          </w:p>
          <w:p w14:paraId="03F1EF1E" w14:textId="77777777" w:rsidR="00347229" w:rsidRPr="00347229" w:rsidRDefault="00347229" w:rsidP="00DE15C5">
            <w:pPr>
              <w:tabs>
                <w:tab w:val="left" w:pos="1134"/>
              </w:tabs>
              <w:ind w:right="-41"/>
              <w:jc w:val="both"/>
              <w:rPr>
                <w:rFonts w:eastAsia="Calibri"/>
              </w:rPr>
            </w:pPr>
            <w:r w:rsidRPr="00347229">
              <w:rPr>
                <w:rFonts w:eastAsia="Calibri"/>
              </w:rPr>
              <w:t>Пользователь должен заполнить все предложенные поля, для оформления заказа:</w:t>
            </w:r>
          </w:p>
          <w:p w14:paraId="736EFC61" w14:textId="77777777" w:rsidR="00347229" w:rsidRPr="00347229" w:rsidRDefault="00347229" w:rsidP="007A25D6">
            <w:pPr>
              <w:numPr>
                <w:ilvl w:val="0"/>
                <w:numId w:val="26"/>
              </w:numPr>
              <w:tabs>
                <w:tab w:val="left" w:pos="1134"/>
              </w:tabs>
              <w:ind w:right="-41"/>
              <w:contextualSpacing/>
              <w:jc w:val="both"/>
              <w:rPr>
                <w:rFonts w:eastAsia="Calibri"/>
              </w:rPr>
            </w:pPr>
            <w:r w:rsidRPr="00347229">
              <w:rPr>
                <w:rFonts w:eastAsia="Calibri"/>
              </w:rPr>
              <w:t>Клиент: заполняет ФИО, номер телефона, адрес и время доставки, тип оплаты;</w:t>
            </w:r>
          </w:p>
          <w:p w14:paraId="03D51512" w14:textId="77777777" w:rsidR="00347229" w:rsidRPr="00347229" w:rsidRDefault="00347229" w:rsidP="007A25D6">
            <w:pPr>
              <w:numPr>
                <w:ilvl w:val="0"/>
                <w:numId w:val="26"/>
              </w:numPr>
              <w:tabs>
                <w:tab w:val="left" w:pos="1134"/>
              </w:tabs>
              <w:ind w:right="-41"/>
              <w:contextualSpacing/>
              <w:jc w:val="both"/>
              <w:rPr>
                <w:rFonts w:eastAsia="Calibri"/>
              </w:rPr>
            </w:pPr>
            <w:r w:rsidRPr="00347229">
              <w:rPr>
                <w:rFonts w:eastAsia="Calibri"/>
              </w:rPr>
              <w:t>Компания: заполняет ФИО и номер телефона сотрудника, который делает заказ, информацию о компании, тип оплаты – банковский перевод, реквизиты доступны на странице оформления.</w:t>
            </w:r>
          </w:p>
        </w:tc>
      </w:tr>
      <w:tr w:rsidR="00347229" w:rsidRPr="00347229" w14:paraId="60FFB283" w14:textId="77777777" w:rsidTr="00504B06">
        <w:tc>
          <w:tcPr>
            <w:tcW w:w="3256" w:type="dxa"/>
          </w:tcPr>
          <w:p w14:paraId="35EB7DE3" w14:textId="77777777" w:rsidR="00347229" w:rsidRPr="00347229" w:rsidRDefault="00347229" w:rsidP="00DE15C5">
            <w:pPr>
              <w:tabs>
                <w:tab w:val="left" w:pos="1134"/>
              </w:tabs>
              <w:ind w:right="-41"/>
              <w:jc w:val="both"/>
              <w:rPr>
                <w:rFonts w:eastAsia="Calibri"/>
              </w:rPr>
            </w:pPr>
            <w:r w:rsidRPr="00347229">
              <w:rPr>
                <w:rFonts w:eastAsia="Calibri"/>
                <w:lang w:val="en-US"/>
              </w:rPr>
              <w:t>.</w:t>
            </w:r>
            <w:r w:rsidRPr="00347229">
              <w:rPr>
                <w:rFonts w:eastAsia="Calibri"/>
              </w:rPr>
              <w:t>Отправка</w:t>
            </w:r>
          </w:p>
        </w:tc>
        <w:tc>
          <w:tcPr>
            <w:tcW w:w="6089" w:type="dxa"/>
          </w:tcPr>
          <w:p w14:paraId="26493194" w14:textId="77777777" w:rsidR="00347229" w:rsidRPr="00347229" w:rsidRDefault="00347229" w:rsidP="00DE15C5">
            <w:pPr>
              <w:tabs>
                <w:tab w:val="left" w:pos="1134"/>
              </w:tabs>
              <w:ind w:right="-41"/>
              <w:jc w:val="both"/>
              <w:rPr>
                <w:rFonts w:eastAsia="Calibri"/>
              </w:rPr>
            </w:pPr>
            <w:r w:rsidRPr="00347229">
              <w:rPr>
                <w:rFonts w:eastAsia="Calibri"/>
              </w:rPr>
              <w:t>По завершению заполнения всех полей, пользователь нажимает на кнопку «Оформить заказ» и данные о заказе отправляются менеджеру.</w:t>
            </w:r>
          </w:p>
        </w:tc>
      </w:tr>
    </w:tbl>
    <w:p w14:paraId="4C702AD3" w14:textId="465D2A3C" w:rsidR="00347229" w:rsidRDefault="00347229" w:rsidP="00DE15C5">
      <w:pPr>
        <w:spacing w:after="0" w:line="240" w:lineRule="auto"/>
        <w:rPr>
          <w:rFonts w:eastAsia="Times New Roman" w:cs="Times New Roman"/>
          <w:szCs w:val="24"/>
          <w:lang w:eastAsia="ru-RU"/>
        </w:rPr>
      </w:pPr>
      <w:r w:rsidRPr="00347229">
        <w:rPr>
          <w:rFonts w:eastAsia="Calibri" w:cs="Times New Roman"/>
        </w:rPr>
        <w:br w:type="page"/>
      </w:r>
      <w:r w:rsidR="009509C2">
        <w:rPr>
          <w:rFonts w:eastAsia="Calibri" w:cs="Times New Roman"/>
        </w:rPr>
        <w:lastRenderedPageBreak/>
        <w:t xml:space="preserve">Продолжение </w:t>
      </w:r>
      <w:r w:rsidR="009509C2">
        <w:rPr>
          <w:rFonts w:eastAsia="Times New Roman" w:cs="Times New Roman"/>
          <w:szCs w:val="24"/>
          <w:lang w:eastAsia="ru-RU"/>
        </w:rPr>
        <w:t>таблицы</w:t>
      </w:r>
      <w:r>
        <w:rPr>
          <w:rFonts w:eastAsia="Times New Roman" w:cs="Times New Roman"/>
          <w:szCs w:val="24"/>
          <w:lang w:eastAsia="ru-RU"/>
        </w:rPr>
        <w:t xml:space="preserve"> </w:t>
      </w:r>
      <w:r w:rsidR="00ED0FE3">
        <w:rPr>
          <w:rFonts w:eastAsia="Times New Roman" w:cs="Times New Roman"/>
          <w:szCs w:val="24"/>
          <w:lang w:eastAsia="ru-RU"/>
        </w:rPr>
        <w:t>2</w:t>
      </w:r>
      <w:r w:rsidRPr="00347229">
        <w:rPr>
          <w:rFonts w:eastAsia="Times New Roman" w:cs="Times New Roman"/>
          <w:szCs w:val="24"/>
          <w:lang w:eastAsia="ru-RU"/>
        </w:rPr>
        <w:t>.</w:t>
      </w:r>
      <w:r>
        <w:rPr>
          <w:rFonts w:eastAsia="Times New Roman" w:cs="Times New Roman"/>
          <w:szCs w:val="24"/>
          <w:lang w:eastAsia="ru-RU"/>
        </w:rPr>
        <w:t>11</w:t>
      </w:r>
    </w:p>
    <w:tbl>
      <w:tblPr>
        <w:tblStyle w:val="101"/>
        <w:tblW w:w="0" w:type="auto"/>
        <w:tblLook w:val="04A0" w:firstRow="1" w:lastRow="0" w:firstColumn="1" w:lastColumn="0" w:noHBand="0" w:noVBand="1"/>
      </w:tblPr>
      <w:tblGrid>
        <w:gridCol w:w="3256"/>
        <w:gridCol w:w="6089"/>
      </w:tblGrid>
      <w:tr w:rsidR="00E46115" w:rsidRPr="00347229" w14:paraId="5FC91D93" w14:textId="77777777" w:rsidTr="00E46115">
        <w:tc>
          <w:tcPr>
            <w:tcW w:w="3256" w:type="dxa"/>
          </w:tcPr>
          <w:p w14:paraId="0FC6F27A" w14:textId="77777777" w:rsidR="00E46115" w:rsidRPr="00347229" w:rsidRDefault="00E46115" w:rsidP="00DE15C5">
            <w:pPr>
              <w:tabs>
                <w:tab w:val="left" w:pos="1134"/>
              </w:tabs>
              <w:ind w:right="-41"/>
              <w:jc w:val="center"/>
              <w:rPr>
                <w:rFonts w:eastAsia="Calibri"/>
              </w:rPr>
            </w:pPr>
            <w:r w:rsidRPr="00347229">
              <w:rPr>
                <w:rFonts w:eastAsia="Calibri"/>
              </w:rPr>
              <w:t>Функция</w:t>
            </w:r>
          </w:p>
        </w:tc>
        <w:tc>
          <w:tcPr>
            <w:tcW w:w="6089" w:type="dxa"/>
          </w:tcPr>
          <w:p w14:paraId="5E50E0B3" w14:textId="77777777" w:rsidR="00E46115" w:rsidRPr="00347229" w:rsidRDefault="00E46115" w:rsidP="00DE15C5">
            <w:pPr>
              <w:tabs>
                <w:tab w:val="left" w:pos="1134"/>
              </w:tabs>
              <w:ind w:right="-41"/>
              <w:jc w:val="center"/>
              <w:rPr>
                <w:rFonts w:eastAsia="Calibri"/>
              </w:rPr>
            </w:pPr>
            <w:r w:rsidRPr="00347229">
              <w:rPr>
                <w:rFonts w:eastAsia="Calibri"/>
              </w:rPr>
              <w:t>Описание</w:t>
            </w:r>
          </w:p>
        </w:tc>
      </w:tr>
      <w:tr w:rsidR="00347229" w:rsidRPr="00347229" w14:paraId="1908C285" w14:textId="77777777" w:rsidTr="00504B06">
        <w:tc>
          <w:tcPr>
            <w:tcW w:w="3256" w:type="dxa"/>
          </w:tcPr>
          <w:p w14:paraId="0627B553" w14:textId="77777777" w:rsidR="00347229" w:rsidRPr="00347229" w:rsidRDefault="00347229" w:rsidP="00DE15C5">
            <w:pPr>
              <w:tabs>
                <w:tab w:val="left" w:pos="1134"/>
              </w:tabs>
              <w:ind w:right="-41"/>
              <w:jc w:val="both"/>
              <w:rPr>
                <w:rFonts w:eastAsia="Calibri"/>
              </w:rPr>
            </w:pPr>
            <w:r w:rsidRPr="00347229">
              <w:rPr>
                <w:rFonts w:eastAsia="Calibri"/>
              </w:rPr>
              <w:t>Оформление заказа.</w:t>
            </w:r>
          </w:p>
          <w:p w14:paraId="3C63EE5F" w14:textId="77777777" w:rsidR="00347229" w:rsidRPr="00347229" w:rsidRDefault="00347229" w:rsidP="00DE15C5">
            <w:pPr>
              <w:tabs>
                <w:tab w:val="left" w:pos="1134"/>
              </w:tabs>
              <w:ind w:right="-41"/>
              <w:jc w:val="both"/>
              <w:rPr>
                <w:rFonts w:eastAsia="Calibri"/>
              </w:rPr>
            </w:pPr>
            <w:r w:rsidRPr="00347229">
              <w:rPr>
                <w:rFonts w:eastAsia="Calibri"/>
              </w:rPr>
              <w:t>Завершение</w:t>
            </w:r>
          </w:p>
          <w:p w14:paraId="60BC7559" w14:textId="77777777" w:rsidR="00347229" w:rsidRPr="00347229" w:rsidRDefault="00347229" w:rsidP="00DE15C5">
            <w:pPr>
              <w:tabs>
                <w:tab w:val="left" w:pos="1134"/>
              </w:tabs>
              <w:ind w:right="-41"/>
              <w:jc w:val="both"/>
              <w:rPr>
                <w:rFonts w:eastAsia="Calibri"/>
              </w:rPr>
            </w:pPr>
          </w:p>
          <w:p w14:paraId="38EEB212" w14:textId="77777777" w:rsidR="00347229" w:rsidRPr="00347229" w:rsidRDefault="00347229" w:rsidP="00DE15C5">
            <w:pPr>
              <w:tabs>
                <w:tab w:val="left" w:pos="1134"/>
              </w:tabs>
              <w:ind w:right="-41"/>
              <w:jc w:val="both"/>
              <w:rPr>
                <w:rFonts w:eastAsia="Calibri"/>
              </w:rPr>
            </w:pPr>
            <w:proofErr w:type="gramStart"/>
            <w:r w:rsidRPr="00347229">
              <w:rPr>
                <w:rFonts w:eastAsia="Calibri"/>
              </w:rPr>
              <w:t>.Управление</w:t>
            </w:r>
            <w:proofErr w:type="gramEnd"/>
            <w:r w:rsidRPr="00347229">
              <w:rPr>
                <w:rFonts w:eastAsia="Calibri"/>
              </w:rPr>
              <w:t xml:space="preserve"> оформлением</w:t>
            </w:r>
          </w:p>
          <w:p w14:paraId="3832351B" w14:textId="77777777" w:rsidR="00347229" w:rsidRPr="00347229" w:rsidRDefault="00347229" w:rsidP="00DE15C5">
            <w:pPr>
              <w:tabs>
                <w:tab w:val="left" w:pos="1134"/>
              </w:tabs>
              <w:ind w:right="-41"/>
              <w:jc w:val="both"/>
              <w:rPr>
                <w:rFonts w:eastAsia="Calibri"/>
              </w:rPr>
            </w:pPr>
          </w:p>
          <w:p w14:paraId="792C1B1B" w14:textId="77777777" w:rsidR="00347229" w:rsidRPr="00347229" w:rsidRDefault="00347229" w:rsidP="00DE15C5">
            <w:pPr>
              <w:tabs>
                <w:tab w:val="left" w:pos="1134"/>
              </w:tabs>
              <w:ind w:right="-41"/>
              <w:jc w:val="both"/>
              <w:rPr>
                <w:rFonts w:eastAsia="Calibri"/>
              </w:rPr>
            </w:pPr>
          </w:p>
          <w:p w14:paraId="2C18D3E5" w14:textId="77777777" w:rsidR="00347229" w:rsidRPr="00347229" w:rsidRDefault="00347229" w:rsidP="00DE15C5">
            <w:pPr>
              <w:tabs>
                <w:tab w:val="left" w:pos="1134"/>
              </w:tabs>
              <w:ind w:right="-41"/>
              <w:jc w:val="both"/>
              <w:rPr>
                <w:rFonts w:eastAsia="Calibri"/>
              </w:rPr>
            </w:pPr>
            <w:proofErr w:type="gramStart"/>
            <w:r w:rsidRPr="00347229">
              <w:rPr>
                <w:rFonts w:eastAsia="Calibri"/>
              </w:rPr>
              <w:t>.Статус</w:t>
            </w:r>
            <w:proofErr w:type="gramEnd"/>
            <w:r w:rsidRPr="00347229">
              <w:rPr>
                <w:rFonts w:eastAsia="Calibri"/>
              </w:rPr>
              <w:t xml:space="preserve"> заказа</w:t>
            </w:r>
          </w:p>
          <w:p w14:paraId="4F85C00C" w14:textId="77777777" w:rsidR="00347229" w:rsidRPr="00347229" w:rsidRDefault="00347229" w:rsidP="00DE15C5">
            <w:pPr>
              <w:tabs>
                <w:tab w:val="left" w:pos="1134"/>
              </w:tabs>
              <w:ind w:right="-41"/>
              <w:jc w:val="both"/>
              <w:rPr>
                <w:rFonts w:eastAsia="Calibri"/>
              </w:rPr>
            </w:pPr>
          </w:p>
        </w:tc>
        <w:tc>
          <w:tcPr>
            <w:tcW w:w="6089" w:type="dxa"/>
          </w:tcPr>
          <w:p w14:paraId="59256D9D" w14:textId="77777777" w:rsidR="00347229" w:rsidRPr="00347229" w:rsidRDefault="00347229" w:rsidP="00DE15C5">
            <w:pPr>
              <w:tabs>
                <w:tab w:val="left" w:pos="1134"/>
              </w:tabs>
              <w:ind w:right="-41"/>
              <w:jc w:val="both"/>
              <w:rPr>
                <w:rFonts w:eastAsia="Calibri"/>
              </w:rPr>
            </w:pPr>
            <w:r w:rsidRPr="00347229">
              <w:rPr>
                <w:rFonts w:eastAsia="Calibri"/>
              </w:rPr>
              <w:t>Получение товара</w:t>
            </w:r>
          </w:p>
          <w:p w14:paraId="0BEB1766" w14:textId="77777777" w:rsidR="00347229" w:rsidRPr="00347229" w:rsidRDefault="00347229" w:rsidP="00DE15C5">
            <w:pPr>
              <w:tabs>
                <w:tab w:val="left" w:pos="1134"/>
              </w:tabs>
              <w:ind w:right="-41"/>
              <w:jc w:val="both"/>
              <w:rPr>
                <w:rFonts w:eastAsia="Calibri"/>
              </w:rPr>
            </w:pPr>
          </w:p>
          <w:p w14:paraId="54ED6517" w14:textId="77777777" w:rsidR="00347229" w:rsidRPr="00347229" w:rsidRDefault="00347229" w:rsidP="00DE15C5">
            <w:pPr>
              <w:tabs>
                <w:tab w:val="left" w:pos="1134"/>
              </w:tabs>
              <w:ind w:right="-41"/>
              <w:jc w:val="both"/>
              <w:rPr>
                <w:rFonts w:eastAsia="Calibri"/>
              </w:rPr>
            </w:pPr>
          </w:p>
          <w:p w14:paraId="324C16AC" w14:textId="77777777" w:rsidR="00347229" w:rsidRPr="00347229" w:rsidRDefault="00347229" w:rsidP="00DE15C5">
            <w:pPr>
              <w:tabs>
                <w:tab w:val="left" w:pos="1134"/>
              </w:tabs>
              <w:ind w:right="-41"/>
              <w:jc w:val="both"/>
              <w:rPr>
                <w:rFonts w:eastAsia="Calibri"/>
              </w:rPr>
            </w:pPr>
            <w:r w:rsidRPr="00347229">
              <w:rPr>
                <w:rFonts w:eastAsia="Calibri"/>
              </w:rPr>
              <w:t>Пользователю предоставляется возможность просматривать свои заказы, отслеживать их состояние</w:t>
            </w:r>
          </w:p>
          <w:p w14:paraId="2C0E8CDE" w14:textId="77777777" w:rsidR="00347229" w:rsidRPr="00347229" w:rsidRDefault="00347229" w:rsidP="00DE15C5">
            <w:pPr>
              <w:tabs>
                <w:tab w:val="left" w:pos="1134"/>
              </w:tabs>
              <w:ind w:right="-41"/>
              <w:jc w:val="both"/>
              <w:rPr>
                <w:rFonts w:eastAsia="Calibri"/>
              </w:rPr>
            </w:pPr>
          </w:p>
          <w:p w14:paraId="453EE5F5" w14:textId="77777777" w:rsidR="00347229" w:rsidRPr="00347229" w:rsidRDefault="00347229" w:rsidP="00DE15C5">
            <w:pPr>
              <w:tabs>
                <w:tab w:val="left" w:pos="1134"/>
              </w:tabs>
              <w:ind w:right="-41"/>
              <w:jc w:val="both"/>
              <w:rPr>
                <w:rFonts w:eastAsia="Calibri"/>
              </w:rPr>
            </w:pPr>
            <w:r w:rsidRPr="00347229">
              <w:rPr>
                <w:rFonts w:eastAsia="Calibri"/>
              </w:rPr>
              <w:t>Менеджер обрабатывает данные о заказе, подтверждает, отклоняет или откладывает его. При подтверждении заказа, он собирается и готовится к доставке. При доставке клиента и оплате клиента, менеджер подтверждает продажу.</w:t>
            </w:r>
          </w:p>
        </w:tc>
      </w:tr>
    </w:tbl>
    <w:p w14:paraId="001B2BFB" w14:textId="77777777" w:rsidR="00347229" w:rsidRPr="00347229" w:rsidRDefault="00347229" w:rsidP="00DE15C5">
      <w:pPr>
        <w:tabs>
          <w:tab w:val="left" w:pos="1134"/>
        </w:tabs>
        <w:spacing w:after="0" w:line="240" w:lineRule="auto"/>
        <w:ind w:right="-41" w:firstLine="709"/>
        <w:contextualSpacing/>
        <w:jc w:val="both"/>
        <w:rPr>
          <w:rFonts w:eastAsia="Calibri" w:cs="Times New Roman"/>
          <w:szCs w:val="28"/>
        </w:rPr>
      </w:pPr>
    </w:p>
    <w:p w14:paraId="2D72F07C" w14:textId="092D686C" w:rsidR="00347229" w:rsidRPr="00347229" w:rsidRDefault="00347229" w:rsidP="00DE15C5">
      <w:pPr>
        <w:tabs>
          <w:tab w:val="left" w:pos="1134"/>
        </w:tabs>
        <w:spacing w:after="0" w:line="240" w:lineRule="auto"/>
        <w:ind w:right="-41" w:firstLine="709"/>
        <w:contextualSpacing/>
        <w:jc w:val="both"/>
        <w:rPr>
          <w:rFonts w:eastAsia="Calibri" w:cs="Times New Roman"/>
          <w:szCs w:val="28"/>
        </w:rPr>
      </w:pPr>
      <w:r w:rsidRPr="00347229">
        <w:rPr>
          <w:rFonts w:eastAsia="Calibri" w:cs="Times New Roman"/>
          <w:szCs w:val="28"/>
        </w:rPr>
        <w:t>Пользователь, авторизированный как менеджер, может управлять заказами клиентов. Менеджер выбирает склад для реализации заказа, если товаров хватает, переводит заказ в работу, иначе откладыва</w:t>
      </w:r>
      <w:r>
        <w:rPr>
          <w:rFonts w:eastAsia="Calibri" w:cs="Times New Roman"/>
          <w:szCs w:val="28"/>
        </w:rPr>
        <w:t xml:space="preserve">ет или отменяет его. В таблице </w:t>
      </w:r>
      <w:r w:rsidR="00ED0FE3">
        <w:rPr>
          <w:rFonts w:eastAsia="Calibri" w:cs="Times New Roman"/>
          <w:szCs w:val="28"/>
        </w:rPr>
        <w:t>2</w:t>
      </w:r>
      <w:r w:rsidRPr="00347229">
        <w:rPr>
          <w:rFonts w:eastAsia="Calibri" w:cs="Times New Roman"/>
          <w:szCs w:val="28"/>
        </w:rPr>
        <w:t>.</w:t>
      </w:r>
      <w:r>
        <w:rPr>
          <w:rFonts w:eastAsia="Calibri" w:cs="Times New Roman"/>
          <w:szCs w:val="28"/>
        </w:rPr>
        <w:t>12</w:t>
      </w:r>
      <w:r w:rsidRPr="00347229">
        <w:rPr>
          <w:rFonts w:eastAsia="Calibri" w:cs="Times New Roman"/>
          <w:szCs w:val="28"/>
        </w:rPr>
        <w:t xml:space="preserve"> описаны функциональные требования управления заказами.</w:t>
      </w:r>
    </w:p>
    <w:p w14:paraId="2D8096A6" w14:textId="77777777" w:rsidR="00347229" w:rsidRPr="00347229" w:rsidRDefault="00347229" w:rsidP="00DE15C5">
      <w:pPr>
        <w:tabs>
          <w:tab w:val="left" w:pos="1134"/>
        </w:tabs>
        <w:spacing w:after="0" w:line="240" w:lineRule="auto"/>
        <w:ind w:right="-41" w:firstLine="709"/>
        <w:contextualSpacing/>
        <w:jc w:val="both"/>
        <w:rPr>
          <w:rFonts w:eastAsia="Times New Roman" w:cs="Times New Roman"/>
          <w:szCs w:val="24"/>
          <w:lang w:eastAsia="ru-RU"/>
        </w:rPr>
      </w:pPr>
    </w:p>
    <w:p w14:paraId="392018C0" w14:textId="6ECF4EBB" w:rsidR="00347229" w:rsidRPr="00347229" w:rsidRDefault="00347229" w:rsidP="00DE15C5">
      <w:pPr>
        <w:tabs>
          <w:tab w:val="left" w:pos="1134"/>
        </w:tabs>
        <w:spacing w:after="0" w:line="240" w:lineRule="auto"/>
        <w:ind w:right="-41"/>
        <w:jc w:val="both"/>
        <w:rPr>
          <w:rFonts w:eastAsia="Times New Roman" w:cs="Times New Roman"/>
          <w:szCs w:val="24"/>
          <w:lang w:eastAsia="ru-RU"/>
        </w:rPr>
      </w:pPr>
      <w:r w:rsidRPr="00347229">
        <w:rPr>
          <w:rFonts w:eastAsia="Times New Roman" w:cs="Times New Roman"/>
          <w:szCs w:val="24"/>
          <w:lang w:eastAsia="ru-RU"/>
        </w:rPr>
        <w:t xml:space="preserve">Таблица </w:t>
      </w:r>
      <w:r w:rsidR="00ED0FE3">
        <w:rPr>
          <w:rFonts w:eastAsia="Times New Roman" w:cs="Times New Roman"/>
          <w:szCs w:val="24"/>
          <w:lang w:eastAsia="ru-RU"/>
        </w:rPr>
        <w:t>2</w:t>
      </w:r>
      <w:r w:rsidRPr="00347229">
        <w:rPr>
          <w:rFonts w:eastAsia="Times New Roman" w:cs="Times New Roman"/>
          <w:szCs w:val="24"/>
          <w:lang w:eastAsia="ru-RU"/>
        </w:rPr>
        <w:t>.</w:t>
      </w:r>
      <w:r>
        <w:rPr>
          <w:rFonts w:eastAsia="Times New Roman" w:cs="Times New Roman"/>
          <w:szCs w:val="24"/>
          <w:lang w:eastAsia="ru-RU"/>
        </w:rPr>
        <w:t>12</w:t>
      </w:r>
      <w:r w:rsidRPr="00347229">
        <w:rPr>
          <w:rFonts w:eastAsia="Times New Roman" w:cs="Times New Roman"/>
          <w:szCs w:val="24"/>
          <w:lang w:eastAsia="ru-RU"/>
        </w:rPr>
        <w:t xml:space="preserve"> – Функциональные требования управления заказами</w:t>
      </w:r>
    </w:p>
    <w:tbl>
      <w:tblPr>
        <w:tblStyle w:val="101"/>
        <w:tblW w:w="0" w:type="auto"/>
        <w:tblLook w:val="04A0" w:firstRow="1" w:lastRow="0" w:firstColumn="1" w:lastColumn="0" w:noHBand="0" w:noVBand="1"/>
      </w:tblPr>
      <w:tblGrid>
        <w:gridCol w:w="3256"/>
        <w:gridCol w:w="6089"/>
      </w:tblGrid>
      <w:tr w:rsidR="00347229" w:rsidRPr="00347229" w14:paraId="3C42F75D" w14:textId="77777777" w:rsidTr="00504B06">
        <w:tc>
          <w:tcPr>
            <w:tcW w:w="3256" w:type="dxa"/>
          </w:tcPr>
          <w:p w14:paraId="1F624B4E" w14:textId="77777777" w:rsidR="00347229" w:rsidRPr="00347229" w:rsidRDefault="00347229" w:rsidP="00DE15C5">
            <w:pPr>
              <w:tabs>
                <w:tab w:val="left" w:pos="1134"/>
              </w:tabs>
              <w:ind w:right="-41"/>
              <w:jc w:val="both"/>
              <w:rPr>
                <w:rFonts w:eastAsia="Calibri"/>
              </w:rPr>
            </w:pPr>
            <w:r w:rsidRPr="00347229">
              <w:rPr>
                <w:rFonts w:eastAsia="Calibri"/>
              </w:rPr>
              <w:t>Функция</w:t>
            </w:r>
          </w:p>
        </w:tc>
        <w:tc>
          <w:tcPr>
            <w:tcW w:w="6089" w:type="dxa"/>
          </w:tcPr>
          <w:p w14:paraId="18EFA2BD" w14:textId="77777777" w:rsidR="00347229" w:rsidRPr="00347229" w:rsidRDefault="00347229" w:rsidP="00DE15C5">
            <w:pPr>
              <w:tabs>
                <w:tab w:val="left" w:pos="1134"/>
              </w:tabs>
              <w:ind w:right="-41"/>
              <w:jc w:val="both"/>
              <w:rPr>
                <w:rFonts w:eastAsia="Calibri"/>
              </w:rPr>
            </w:pPr>
            <w:r w:rsidRPr="00347229">
              <w:rPr>
                <w:rFonts w:eastAsia="Calibri"/>
              </w:rPr>
              <w:t>Описание</w:t>
            </w:r>
          </w:p>
        </w:tc>
      </w:tr>
      <w:tr w:rsidR="00347229" w:rsidRPr="00347229" w14:paraId="66ECA72C" w14:textId="77777777" w:rsidTr="00504B06">
        <w:tc>
          <w:tcPr>
            <w:tcW w:w="3256" w:type="dxa"/>
          </w:tcPr>
          <w:p w14:paraId="7018884B" w14:textId="77777777" w:rsidR="00347229" w:rsidRPr="00347229" w:rsidRDefault="00347229" w:rsidP="00DE15C5">
            <w:pPr>
              <w:tabs>
                <w:tab w:val="left" w:pos="1134"/>
              </w:tabs>
              <w:ind w:right="-41"/>
              <w:jc w:val="both"/>
              <w:rPr>
                <w:rFonts w:eastAsia="Calibri"/>
              </w:rPr>
            </w:pPr>
            <w:r w:rsidRPr="00347229">
              <w:rPr>
                <w:rFonts w:eastAsia="Calibri"/>
              </w:rPr>
              <w:t>Просмотр заказов.</w:t>
            </w:r>
          </w:p>
          <w:p w14:paraId="78319975" w14:textId="77777777" w:rsidR="00347229" w:rsidRPr="00347229" w:rsidRDefault="00347229" w:rsidP="00DE15C5">
            <w:pPr>
              <w:tabs>
                <w:tab w:val="left" w:pos="1134"/>
              </w:tabs>
              <w:ind w:right="-41"/>
              <w:jc w:val="both"/>
              <w:rPr>
                <w:rFonts w:eastAsia="Calibri"/>
              </w:rPr>
            </w:pPr>
            <w:r w:rsidRPr="00347229">
              <w:rPr>
                <w:rFonts w:eastAsia="Calibri"/>
              </w:rPr>
              <w:t>Выбор заказа</w:t>
            </w:r>
          </w:p>
          <w:p w14:paraId="21D91338" w14:textId="77777777" w:rsidR="00347229" w:rsidRPr="00347229" w:rsidRDefault="00347229" w:rsidP="00DE15C5">
            <w:pPr>
              <w:tabs>
                <w:tab w:val="left" w:pos="1134"/>
              </w:tabs>
              <w:ind w:right="-41"/>
              <w:jc w:val="both"/>
              <w:rPr>
                <w:rFonts w:eastAsia="Calibri"/>
              </w:rPr>
            </w:pPr>
          </w:p>
          <w:p w14:paraId="1FC30C9C" w14:textId="77777777" w:rsidR="00347229" w:rsidRPr="00347229" w:rsidRDefault="00347229" w:rsidP="00DE15C5">
            <w:pPr>
              <w:tabs>
                <w:tab w:val="left" w:pos="1134"/>
              </w:tabs>
              <w:ind w:right="-41"/>
              <w:jc w:val="both"/>
              <w:rPr>
                <w:rFonts w:eastAsia="Calibri"/>
              </w:rPr>
            </w:pPr>
            <w:proofErr w:type="gramStart"/>
            <w:r w:rsidRPr="00347229">
              <w:rPr>
                <w:rFonts w:eastAsia="Calibri"/>
              </w:rPr>
              <w:t>.Заказ</w:t>
            </w:r>
            <w:proofErr w:type="gramEnd"/>
          </w:p>
          <w:p w14:paraId="18C7782B" w14:textId="77777777" w:rsidR="00347229" w:rsidRPr="00347229" w:rsidRDefault="00347229" w:rsidP="00DE15C5">
            <w:pPr>
              <w:tabs>
                <w:tab w:val="left" w:pos="1134"/>
              </w:tabs>
              <w:ind w:right="-41"/>
              <w:jc w:val="both"/>
              <w:rPr>
                <w:rFonts w:eastAsia="Calibri"/>
              </w:rPr>
            </w:pPr>
          </w:p>
        </w:tc>
        <w:tc>
          <w:tcPr>
            <w:tcW w:w="6089" w:type="dxa"/>
          </w:tcPr>
          <w:p w14:paraId="3759C5A4" w14:textId="77777777" w:rsidR="00347229" w:rsidRPr="00347229" w:rsidRDefault="00347229" w:rsidP="00DE15C5">
            <w:pPr>
              <w:tabs>
                <w:tab w:val="left" w:pos="1134"/>
              </w:tabs>
              <w:ind w:right="-41"/>
              <w:jc w:val="both"/>
              <w:rPr>
                <w:rFonts w:eastAsia="Calibri"/>
              </w:rPr>
            </w:pPr>
            <w:r w:rsidRPr="00347229">
              <w:rPr>
                <w:rFonts w:eastAsia="Calibri"/>
              </w:rPr>
              <w:t>Просмотр и выбор заказа</w:t>
            </w:r>
          </w:p>
          <w:p w14:paraId="09FFEB04" w14:textId="77777777" w:rsidR="00347229" w:rsidRPr="00347229" w:rsidRDefault="00347229" w:rsidP="00DE15C5">
            <w:pPr>
              <w:tabs>
                <w:tab w:val="left" w:pos="1134"/>
              </w:tabs>
              <w:ind w:right="-41"/>
              <w:jc w:val="both"/>
              <w:rPr>
                <w:rFonts w:eastAsia="Calibri"/>
              </w:rPr>
            </w:pPr>
          </w:p>
          <w:p w14:paraId="39E7A20A" w14:textId="77777777" w:rsidR="00347229" w:rsidRPr="00347229" w:rsidRDefault="00347229" w:rsidP="00DE15C5">
            <w:pPr>
              <w:tabs>
                <w:tab w:val="left" w:pos="1134"/>
              </w:tabs>
              <w:ind w:right="-41"/>
              <w:jc w:val="both"/>
              <w:rPr>
                <w:rFonts w:eastAsia="Calibri"/>
              </w:rPr>
            </w:pPr>
          </w:p>
          <w:p w14:paraId="06402C35" w14:textId="77777777" w:rsidR="00347229" w:rsidRPr="00347229" w:rsidRDefault="00347229" w:rsidP="00DE15C5">
            <w:pPr>
              <w:tabs>
                <w:tab w:val="left" w:pos="1134"/>
              </w:tabs>
              <w:ind w:right="-41"/>
              <w:jc w:val="both"/>
              <w:rPr>
                <w:rFonts w:eastAsia="Calibri"/>
              </w:rPr>
            </w:pPr>
            <w:r w:rsidRPr="00347229">
              <w:rPr>
                <w:rFonts w:eastAsia="Calibri"/>
              </w:rPr>
              <w:t>Менеджер должен выбрать необходимый заказ для работы с ним.</w:t>
            </w:r>
          </w:p>
        </w:tc>
      </w:tr>
      <w:tr w:rsidR="00347229" w:rsidRPr="00347229" w14:paraId="6FD36E64" w14:textId="77777777" w:rsidTr="00504B06">
        <w:tc>
          <w:tcPr>
            <w:tcW w:w="3256" w:type="dxa"/>
          </w:tcPr>
          <w:p w14:paraId="7675614B" w14:textId="4CF6582F" w:rsidR="00347229" w:rsidRPr="00347229" w:rsidRDefault="00347229" w:rsidP="00DE15C5">
            <w:pPr>
              <w:tabs>
                <w:tab w:val="left" w:pos="1134"/>
              </w:tabs>
              <w:ind w:right="-41"/>
              <w:jc w:val="both"/>
              <w:rPr>
                <w:rFonts w:eastAsia="Calibri"/>
              </w:rPr>
            </w:pPr>
            <w:r w:rsidRPr="00347229">
              <w:rPr>
                <w:rFonts w:eastAsia="Calibri"/>
              </w:rPr>
              <w:br w:type="page"/>
              <w:t>Управление заказом.</w:t>
            </w:r>
          </w:p>
          <w:p w14:paraId="102268B2" w14:textId="77777777" w:rsidR="00347229" w:rsidRPr="00347229" w:rsidRDefault="00347229" w:rsidP="00DE15C5">
            <w:pPr>
              <w:tabs>
                <w:tab w:val="left" w:pos="1134"/>
              </w:tabs>
              <w:ind w:right="-41"/>
              <w:jc w:val="both"/>
              <w:rPr>
                <w:rFonts w:eastAsia="Calibri"/>
              </w:rPr>
            </w:pPr>
            <w:r w:rsidRPr="00347229">
              <w:rPr>
                <w:rFonts w:eastAsia="Calibri"/>
              </w:rPr>
              <w:t>Управление</w:t>
            </w:r>
          </w:p>
          <w:p w14:paraId="13171E41" w14:textId="77777777" w:rsidR="00347229" w:rsidRPr="00347229" w:rsidRDefault="00347229" w:rsidP="00DE15C5">
            <w:pPr>
              <w:tabs>
                <w:tab w:val="left" w:pos="1134"/>
              </w:tabs>
              <w:ind w:right="-41"/>
              <w:jc w:val="both"/>
              <w:rPr>
                <w:rFonts w:eastAsia="Calibri"/>
              </w:rPr>
            </w:pPr>
          </w:p>
          <w:p w14:paraId="78F04FD1" w14:textId="77777777" w:rsidR="00347229" w:rsidRPr="00347229" w:rsidRDefault="00347229" w:rsidP="00DE15C5">
            <w:pPr>
              <w:tabs>
                <w:tab w:val="left" w:pos="1134"/>
              </w:tabs>
              <w:ind w:right="-41"/>
              <w:jc w:val="both"/>
              <w:rPr>
                <w:rFonts w:eastAsia="Calibri"/>
              </w:rPr>
            </w:pPr>
            <w:proofErr w:type="gramStart"/>
            <w:r w:rsidRPr="00347229">
              <w:rPr>
                <w:rFonts w:eastAsia="Calibri"/>
              </w:rPr>
              <w:t>.Выбор</w:t>
            </w:r>
            <w:proofErr w:type="gramEnd"/>
            <w:r w:rsidRPr="00347229">
              <w:rPr>
                <w:rFonts w:eastAsia="Calibri"/>
              </w:rPr>
              <w:t xml:space="preserve"> склада</w:t>
            </w:r>
          </w:p>
          <w:p w14:paraId="36330B93" w14:textId="77777777" w:rsidR="00347229" w:rsidRPr="00347229" w:rsidRDefault="00347229" w:rsidP="00DE15C5">
            <w:pPr>
              <w:tabs>
                <w:tab w:val="left" w:pos="1134"/>
              </w:tabs>
              <w:ind w:right="-41"/>
              <w:jc w:val="both"/>
              <w:rPr>
                <w:rFonts w:eastAsia="Calibri"/>
              </w:rPr>
            </w:pPr>
          </w:p>
          <w:p w14:paraId="5F4FC99D" w14:textId="77777777" w:rsidR="00347229" w:rsidRPr="00347229" w:rsidRDefault="00347229" w:rsidP="00DE15C5">
            <w:pPr>
              <w:tabs>
                <w:tab w:val="left" w:pos="1134"/>
              </w:tabs>
              <w:ind w:right="-41"/>
              <w:jc w:val="both"/>
              <w:rPr>
                <w:rFonts w:eastAsia="Calibri"/>
              </w:rPr>
            </w:pPr>
          </w:p>
          <w:p w14:paraId="12F66341" w14:textId="77777777" w:rsidR="00347229" w:rsidRPr="00347229" w:rsidRDefault="00347229" w:rsidP="00DE15C5">
            <w:pPr>
              <w:tabs>
                <w:tab w:val="left" w:pos="1134"/>
              </w:tabs>
              <w:ind w:right="-41"/>
              <w:jc w:val="both"/>
              <w:rPr>
                <w:rFonts w:eastAsia="Calibri"/>
              </w:rPr>
            </w:pPr>
          </w:p>
          <w:p w14:paraId="114A7894" w14:textId="77777777" w:rsidR="00347229" w:rsidRPr="00347229" w:rsidRDefault="00347229" w:rsidP="00DE15C5">
            <w:pPr>
              <w:tabs>
                <w:tab w:val="left" w:pos="1134"/>
              </w:tabs>
              <w:ind w:right="-41"/>
              <w:jc w:val="both"/>
              <w:rPr>
                <w:rFonts w:eastAsia="Calibri"/>
              </w:rPr>
            </w:pPr>
          </w:p>
          <w:p w14:paraId="71006F93" w14:textId="77777777" w:rsidR="00347229" w:rsidRPr="00347229" w:rsidRDefault="00347229" w:rsidP="00DE15C5">
            <w:pPr>
              <w:tabs>
                <w:tab w:val="left" w:pos="1134"/>
              </w:tabs>
              <w:ind w:right="-41"/>
              <w:jc w:val="both"/>
              <w:rPr>
                <w:rFonts w:eastAsia="Calibri"/>
              </w:rPr>
            </w:pPr>
          </w:p>
          <w:p w14:paraId="38C541E1" w14:textId="77777777" w:rsidR="00347229" w:rsidRPr="00347229" w:rsidRDefault="00347229" w:rsidP="00DE15C5">
            <w:pPr>
              <w:tabs>
                <w:tab w:val="left" w:pos="1134"/>
              </w:tabs>
              <w:ind w:right="-41"/>
              <w:jc w:val="both"/>
              <w:rPr>
                <w:rFonts w:eastAsia="Calibri"/>
              </w:rPr>
            </w:pPr>
          </w:p>
          <w:p w14:paraId="027D28BD" w14:textId="77777777" w:rsidR="00347229" w:rsidRPr="00347229" w:rsidRDefault="00347229" w:rsidP="00DE15C5">
            <w:pPr>
              <w:tabs>
                <w:tab w:val="left" w:pos="1134"/>
              </w:tabs>
              <w:ind w:right="-41"/>
              <w:jc w:val="both"/>
              <w:rPr>
                <w:rFonts w:eastAsia="Calibri"/>
              </w:rPr>
            </w:pPr>
          </w:p>
          <w:p w14:paraId="16907F87" w14:textId="77777777" w:rsidR="00347229" w:rsidRPr="00347229" w:rsidRDefault="00347229" w:rsidP="00DE15C5">
            <w:pPr>
              <w:tabs>
                <w:tab w:val="left" w:pos="1134"/>
              </w:tabs>
              <w:ind w:right="-41"/>
              <w:jc w:val="both"/>
              <w:rPr>
                <w:rFonts w:eastAsia="Calibri"/>
              </w:rPr>
            </w:pPr>
          </w:p>
          <w:p w14:paraId="40791F9C" w14:textId="77777777" w:rsidR="00347229" w:rsidRPr="00347229" w:rsidRDefault="00347229" w:rsidP="00DE15C5">
            <w:pPr>
              <w:tabs>
                <w:tab w:val="left" w:pos="1134"/>
              </w:tabs>
              <w:ind w:right="-41"/>
              <w:jc w:val="both"/>
              <w:rPr>
                <w:rFonts w:eastAsia="Calibri"/>
              </w:rPr>
            </w:pPr>
            <w:proofErr w:type="gramStart"/>
            <w:r w:rsidRPr="00347229">
              <w:rPr>
                <w:rFonts w:eastAsia="Calibri"/>
              </w:rPr>
              <w:t>.Подтверждение</w:t>
            </w:r>
            <w:proofErr w:type="gramEnd"/>
          </w:p>
          <w:p w14:paraId="01BE6BAF" w14:textId="77777777" w:rsidR="00347229" w:rsidRPr="00347229" w:rsidRDefault="00347229" w:rsidP="00DE15C5">
            <w:pPr>
              <w:tabs>
                <w:tab w:val="left" w:pos="1134"/>
              </w:tabs>
              <w:ind w:right="-41"/>
              <w:jc w:val="both"/>
              <w:rPr>
                <w:rFonts w:eastAsia="Calibri"/>
              </w:rPr>
            </w:pPr>
          </w:p>
        </w:tc>
        <w:tc>
          <w:tcPr>
            <w:tcW w:w="6089" w:type="dxa"/>
          </w:tcPr>
          <w:p w14:paraId="0135BB0C" w14:textId="77777777" w:rsidR="00347229" w:rsidRPr="00347229" w:rsidRDefault="00347229" w:rsidP="00DE15C5">
            <w:pPr>
              <w:tabs>
                <w:tab w:val="left" w:pos="1134"/>
              </w:tabs>
              <w:ind w:right="-41"/>
              <w:jc w:val="both"/>
              <w:rPr>
                <w:rFonts w:eastAsia="Calibri"/>
              </w:rPr>
            </w:pPr>
            <w:r w:rsidRPr="00347229">
              <w:rPr>
                <w:rFonts w:eastAsia="Calibri"/>
              </w:rPr>
              <w:t>Оформление заказа клиентом</w:t>
            </w:r>
          </w:p>
          <w:p w14:paraId="05555DC2" w14:textId="77777777" w:rsidR="00347229" w:rsidRPr="00347229" w:rsidRDefault="00347229" w:rsidP="00DE15C5">
            <w:pPr>
              <w:tabs>
                <w:tab w:val="left" w:pos="1134"/>
              </w:tabs>
              <w:ind w:right="-41"/>
              <w:jc w:val="both"/>
              <w:rPr>
                <w:rFonts w:eastAsia="Calibri"/>
              </w:rPr>
            </w:pPr>
          </w:p>
          <w:p w14:paraId="36FA8DE6" w14:textId="77777777" w:rsidR="00347229" w:rsidRPr="00347229" w:rsidRDefault="00347229" w:rsidP="00DE15C5">
            <w:pPr>
              <w:tabs>
                <w:tab w:val="left" w:pos="1134"/>
              </w:tabs>
              <w:ind w:right="-41"/>
              <w:jc w:val="both"/>
              <w:rPr>
                <w:rFonts w:eastAsia="Calibri"/>
              </w:rPr>
            </w:pPr>
          </w:p>
          <w:p w14:paraId="452280A2" w14:textId="77777777" w:rsidR="00347229" w:rsidRPr="00347229" w:rsidRDefault="00347229" w:rsidP="00DE15C5">
            <w:pPr>
              <w:tabs>
                <w:tab w:val="left" w:pos="1134"/>
              </w:tabs>
              <w:ind w:right="-41"/>
              <w:jc w:val="both"/>
              <w:rPr>
                <w:rFonts w:eastAsia="Calibri"/>
              </w:rPr>
            </w:pPr>
            <w:r w:rsidRPr="00347229">
              <w:rPr>
                <w:rFonts w:eastAsia="Calibri"/>
              </w:rPr>
              <w:t xml:space="preserve">Менеджеры просматривает товары заказа пользователя, выбирает необходимый склад, для реализации заказа. Если товаров не хватает, менеджер может отложить или отменить заказ. Если товаров хватает, менеджер подтверждает заказ, товары списываются со склада, заказа готовится к отправке  </w:t>
            </w:r>
          </w:p>
          <w:p w14:paraId="57ADAF3A" w14:textId="77777777" w:rsidR="00347229" w:rsidRPr="00347229" w:rsidRDefault="00347229" w:rsidP="00DE15C5">
            <w:pPr>
              <w:tabs>
                <w:tab w:val="left" w:pos="1134"/>
              </w:tabs>
              <w:ind w:right="-41"/>
              <w:jc w:val="both"/>
              <w:rPr>
                <w:rFonts w:eastAsia="Calibri"/>
              </w:rPr>
            </w:pPr>
          </w:p>
          <w:p w14:paraId="3D281EE2" w14:textId="77777777" w:rsidR="00347229" w:rsidRPr="00347229" w:rsidRDefault="00347229" w:rsidP="00DE15C5">
            <w:pPr>
              <w:tabs>
                <w:tab w:val="left" w:pos="1134"/>
              </w:tabs>
              <w:ind w:right="-41"/>
              <w:jc w:val="both"/>
              <w:rPr>
                <w:rFonts w:eastAsia="Calibri"/>
              </w:rPr>
            </w:pPr>
          </w:p>
          <w:p w14:paraId="4735A3A3" w14:textId="77777777" w:rsidR="00347229" w:rsidRPr="00347229" w:rsidRDefault="00347229" w:rsidP="00DE15C5">
            <w:pPr>
              <w:tabs>
                <w:tab w:val="left" w:pos="1134"/>
              </w:tabs>
              <w:ind w:right="-41"/>
              <w:jc w:val="both"/>
              <w:rPr>
                <w:rFonts w:eastAsia="Calibri"/>
              </w:rPr>
            </w:pPr>
            <w:r w:rsidRPr="00347229">
              <w:rPr>
                <w:rFonts w:eastAsia="Calibri"/>
              </w:rPr>
              <w:t>Если товар доставлен и клиент оплатил заказ, менеджер подтверждает продажу, продажа сохраняется в базу данных.</w:t>
            </w:r>
          </w:p>
        </w:tc>
      </w:tr>
    </w:tbl>
    <w:p w14:paraId="1D3EEBCA" w14:textId="77777777" w:rsidR="00347229" w:rsidRPr="00347229" w:rsidRDefault="00347229" w:rsidP="00DE15C5">
      <w:pPr>
        <w:spacing w:after="0" w:line="240" w:lineRule="auto"/>
        <w:rPr>
          <w:rFonts w:eastAsia="Calibri" w:cs="Times New Roman"/>
        </w:rPr>
      </w:pPr>
    </w:p>
    <w:p w14:paraId="4C32C2ED" w14:textId="75582B6F" w:rsidR="00347229" w:rsidRPr="00347229" w:rsidRDefault="00347229" w:rsidP="00DE15C5">
      <w:pPr>
        <w:spacing w:after="0" w:line="240" w:lineRule="auto"/>
        <w:ind w:firstLine="708"/>
        <w:jc w:val="both"/>
        <w:rPr>
          <w:rFonts w:eastAsia="Calibri" w:cs="Times New Roman"/>
        </w:rPr>
      </w:pPr>
      <w:r w:rsidRPr="00347229">
        <w:rPr>
          <w:rFonts w:eastAsia="Calibri" w:cs="Times New Roman"/>
          <w:szCs w:val="28"/>
        </w:rPr>
        <w:t xml:space="preserve">Пользователь, авторизированный как </w:t>
      </w:r>
      <w:r>
        <w:rPr>
          <w:rFonts w:eastAsia="Calibri" w:cs="Times New Roman"/>
          <w:szCs w:val="28"/>
        </w:rPr>
        <w:t>менеджер</w:t>
      </w:r>
      <w:r w:rsidRPr="00347229">
        <w:rPr>
          <w:rFonts w:eastAsia="Calibri" w:cs="Times New Roman"/>
          <w:szCs w:val="28"/>
        </w:rPr>
        <w:t>, имеет возможность управления складами и товарами. Пользователь может добавлять, удалять, создавать новые и редактировать склады</w:t>
      </w:r>
      <w:r>
        <w:rPr>
          <w:rFonts w:eastAsia="Calibri" w:cs="Times New Roman"/>
          <w:szCs w:val="28"/>
        </w:rPr>
        <w:t xml:space="preserve"> и товары</w:t>
      </w:r>
      <w:r w:rsidRPr="00347229">
        <w:rPr>
          <w:rFonts w:eastAsia="Calibri" w:cs="Times New Roman"/>
          <w:szCs w:val="28"/>
        </w:rPr>
        <w:t xml:space="preserve">. Так же пользователь может управлять товарами на складе, добавлять новые товары из системы, менять количество уже существующих. В таблице </w:t>
      </w:r>
      <w:r w:rsidR="00ED0FE3">
        <w:rPr>
          <w:rFonts w:eastAsia="Calibri" w:cs="Times New Roman"/>
          <w:szCs w:val="28"/>
        </w:rPr>
        <w:t>2</w:t>
      </w:r>
      <w:r w:rsidRPr="00347229">
        <w:rPr>
          <w:rFonts w:eastAsia="Calibri" w:cs="Times New Roman"/>
          <w:szCs w:val="28"/>
        </w:rPr>
        <w:t>.</w:t>
      </w:r>
      <w:r>
        <w:rPr>
          <w:rFonts w:eastAsia="Calibri" w:cs="Times New Roman"/>
          <w:szCs w:val="28"/>
        </w:rPr>
        <w:t>13</w:t>
      </w:r>
      <w:r w:rsidRPr="00347229">
        <w:rPr>
          <w:rFonts w:eastAsia="Calibri" w:cs="Times New Roman"/>
          <w:szCs w:val="28"/>
        </w:rPr>
        <w:t xml:space="preserve"> описаны функциональные требования управления складами и товарами.</w:t>
      </w:r>
    </w:p>
    <w:p w14:paraId="526CEF17" w14:textId="77777777" w:rsidR="00347229" w:rsidRPr="00347229" w:rsidRDefault="00347229" w:rsidP="00DE15C5">
      <w:pPr>
        <w:spacing w:line="240" w:lineRule="auto"/>
        <w:rPr>
          <w:rFonts w:eastAsia="Times New Roman" w:cs="Times New Roman"/>
          <w:szCs w:val="24"/>
          <w:lang w:eastAsia="ru-RU"/>
        </w:rPr>
      </w:pPr>
    </w:p>
    <w:p w14:paraId="381D1BE6" w14:textId="0EDA6A25" w:rsidR="00347229" w:rsidRPr="00347229" w:rsidRDefault="00347229" w:rsidP="00DE15C5">
      <w:pPr>
        <w:tabs>
          <w:tab w:val="left" w:pos="1134"/>
        </w:tabs>
        <w:spacing w:after="0" w:line="240" w:lineRule="auto"/>
        <w:ind w:right="-41"/>
        <w:jc w:val="both"/>
        <w:rPr>
          <w:rFonts w:eastAsia="Times New Roman" w:cs="Times New Roman"/>
          <w:szCs w:val="24"/>
          <w:lang w:eastAsia="ru-RU"/>
        </w:rPr>
      </w:pPr>
      <w:r w:rsidRPr="00347229">
        <w:rPr>
          <w:rFonts w:eastAsia="Times New Roman" w:cs="Times New Roman"/>
          <w:szCs w:val="24"/>
          <w:lang w:eastAsia="ru-RU"/>
        </w:rPr>
        <w:t xml:space="preserve">Таблица </w:t>
      </w:r>
      <w:r w:rsidR="00ED0FE3">
        <w:rPr>
          <w:rFonts w:eastAsia="Times New Roman" w:cs="Times New Roman"/>
          <w:szCs w:val="24"/>
          <w:lang w:eastAsia="ru-RU"/>
        </w:rPr>
        <w:t>2</w:t>
      </w:r>
      <w:r w:rsidRPr="00347229">
        <w:rPr>
          <w:rFonts w:eastAsia="Times New Roman" w:cs="Times New Roman"/>
          <w:szCs w:val="24"/>
          <w:lang w:eastAsia="ru-RU"/>
        </w:rPr>
        <w:t>.</w:t>
      </w:r>
      <w:r>
        <w:rPr>
          <w:rFonts w:eastAsia="Times New Roman" w:cs="Times New Roman"/>
          <w:szCs w:val="24"/>
          <w:lang w:eastAsia="ru-RU"/>
        </w:rPr>
        <w:t>13</w:t>
      </w:r>
      <w:r w:rsidRPr="00347229">
        <w:rPr>
          <w:rFonts w:eastAsia="Times New Roman" w:cs="Times New Roman"/>
          <w:szCs w:val="24"/>
          <w:lang w:eastAsia="ru-RU"/>
        </w:rPr>
        <w:t xml:space="preserve"> – Функциональные требования управления складами и товарами</w:t>
      </w:r>
    </w:p>
    <w:tbl>
      <w:tblPr>
        <w:tblStyle w:val="101"/>
        <w:tblW w:w="0" w:type="auto"/>
        <w:tblLook w:val="04A0" w:firstRow="1" w:lastRow="0" w:firstColumn="1" w:lastColumn="0" w:noHBand="0" w:noVBand="1"/>
      </w:tblPr>
      <w:tblGrid>
        <w:gridCol w:w="3256"/>
        <w:gridCol w:w="6089"/>
      </w:tblGrid>
      <w:tr w:rsidR="00347229" w:rsidRPr="00347229" w14:paraId="2C361EA8" w14:textId="77777777" w:rsidTr="00504B06">
        <w:tc>
          <w:tcPr>
            <w:tcW w:w="3256" w:type="dxa"/>
          </w:tcPr>
          <w:p w14:paraId="4FC41887" w14:textId="77777777" w:rsidR="00347229" w:rsidRPr="00347229" w:rsidRDefault="00347229" w:rsidP="00DE15C5">
            <w:pPr>
              <w:tabs>
                <w:tab w:val="left" w:pos="1134"/>
              </w:tabs>
              <w:ind w:right="-41"/>
              <w:jc w:val="center"/>
              <w:rPr>
                <w:rFonts w:eastAsia="Calibri"/>
              </w:rPr>
            </w:pPr>
            <w:r w:rsidRPr="00347229">
              <w:rPr>
                <w:rFonts w:eastAsia="Calibri"/>
              </w:rPr>
              <w:t>Функция</w:t>
            </w:r>
          </w:p>
        </w:tc>
        <w:tc>
          <w:tcPr>
            <w:tcW w:w="6089" w:type="dxa"/>
          </w:tcPr>
          <w:p w14:paraId="30EDC1F2" w14:textId="77777777" w:rsidR="00347229" w:rsidRPr="00347229" w:rsidRDefault="00347229" w:rsidP="00DE15C5">
            <w:pPr>
              <w:tabs>
                <w:tab w:val="left" w:pos="1134"/>
              </w:tabs>
              <w:ind w:right="-41"/>
              <w:jc w:val="center"/>
              <w:rPr>
                <w:rFonts w:eastAsia="Calibri"/>
              </w:rPr>
            </w:pPr>
            <w:r w:rsidRPr="00347229">
              <w:rPr>
                <w:rFonts w:eastAsia="Calibri"/>
              </w:rPr>
              <w:t>Описание</w:t>
            </w:r>
          </w:p>
        </w:tc>
      </w:tr>
      <w:tr w:rsidR="00347229" w:rsidRPr="00347229" w14:paraId="2B50FAF0" w14:textId="77777777" w:rsidTr="00504B06">
        <w:tc>
          <w:tcPr>
            <w:tcW w:w="3256" w:type="dxa"/>
          </w:tcPr>
          <w:p w14:paraId="3342E049" w14:textId="77777777" w:rsidR="00347229" w:rsidRPr="00347229" w:rsidRDefault="00347229" w:rsidP="00DE15C5">
            <w:pPr>
              <w:tabs>
                <w:tab w:val="left" w:pos="1134"/>
              </w:tabs>
              <w:ind w:right="-41"/>
              <w:jc w:val="both"/>
              <w:rPr>
                <w:rFonts w:eastAsia="Calibri"/>
              </w:rPr>
            </w:pPr>
            <w:r w:rsidRPr="00347229">
              <w:rPr>
                <w:rFonts w:eastAsia="Calibri"/>
              </w:rPr>
              <w:t>Управление товарами.</w:t>
            </w:r>
          </w:p>
          <w:p w14:paraId="27A30E6A" w14:textId="77777777" w:rsidR="00347229" w:rsidRPr="00347229" w:rsidRDefault="00347229" w:rsidP="00DE15C5">
            <w:pPr>
              <w:tabs>
                <w:tab w:val="left" w:pos="1134"/>
              </w:tabs>
              <w:ind w:right="-41"/>
              <w:jc w:val="both"/>
              <w:rPr>
                <w:rFonts w:eastAsia="Calibri"/>
              </w:rPr>
            </w:pPr>
            <w:r w:rsidRPr="00347229">
              <w:rPr>
                <w:rFonts w:eastAsia="Calibri"/>
              </w:rPr>
              <w:t xml:space="preserve">Просмотр </w:t>
            </w:r>
          </w:p>
          <w:p w14:paraId="356CAD55" w14:textId="77777777" w:rsidR="00347229" w:rsidRPr="00347229" w:rsidRDefault="00347229" w:rsidP="00DE15C5">
            <w:pPr>
              <w:tabs>
                <w:tab w:val="left" w:pos="1134"/>
              </w:tabs>
              <w:ind w:right="-41"/>
              <w:jc w:val="both"/>
              <w:rPr>
                <w:rFonts w:eastAsia="Calibri"/>
              </w:rPr>
            </w:pPr>
          </w:p>
          <w:p w14:paraId="254271E5" w14:textId="77777777" w:rsidR="00347229" w:rsidRPr="00347229" w:rsidRDefault="00347229" w:rsidP="00DE15C5">
            <w:pPr>
              <w:tabs>
                <w:tab w:val="left" w:pos="1134"/>
              </w:tabs>
              <w:ind w:right="-41"/>
              <w:jc w:val="both"/>
              <w:rPr>
                <w:rFonts w:eastAsia="Calibri"/>
              </w:rPr>
            </w:pPr>
            <w:proofErr w:type="gramStart"/>
            <w:r w:rsidRPr="00347229">
              <w:rPr>
                <w:rFonts w:eastAsia="Calibri"/>
              </w:rPr>
              <w:t>.Создание</w:t>
            </w:r>
            <w:proofErr w:type="gramEnd"/>
          </w:p>
          <w:p w14:paraId="011813C5" w14:textId="77777777" w:rsidR="00347229" w:rsidRPr="00347229" w:rsidRDefault="00347229" w:rsidP="00DE15C5">
            <w:pPr>
              <w:tabs>
                <w:tab w:val="left" w:pos="1134"/>
              </w:tabs>
              <w:ind w:right="-41"/>
              <w:jc w:val="both"/>
              <w:rPr>
                <w:rFonts w:eastAsia="Calibri"/>
              </w:rPr>
            </w:pPr>
          </w:p>
          <w:p w14:paraId="13BB1B2D" w14:textId="77777777" w:rsidR="00347229" w:rsidRPr="00347229" w:rsidRDefault="00347229" w:rsidP="00DE15C5">
            <w:pPr>
              <w:tabs>
                <w:tab w:val="left" w:pos="1134"/>
              </w:tabs>
              <w:ind w:right="-41"/>
              <w:jc w:val="both"/>
              <w:rPr>
                <w:rFonts w:eastAsia="Calibri"/>
              </w:rPr>
            </w:pPr>
          </w:p>
          <w:p w14:paraId="0C0E4014" w14:textId="77777777" w:rsidR="00347229" w:rsidRPr="00347229" w:rsidRDefault="00347229" w:rsidP="00DE15C5">
            <w:pPr>
              <w:tabs>
                <w:tab w:val="left" w:pos="1134"/>
              </w:tabs>
              <w:ind w:right="-41"/>
              <w:jc w:val="both"/>
              <w:rPr>
                <w:rFonts w:eastAsia="Calibri"/>
              </w:rPr>
            </w:pPr>
            <w:proofErr w:type="gramStart"/>
            <w:r w:rsidRPr="00347229">
              <w:rPr>
                <w:rFonts w:eastAsia="Calibri"/>
              </w:rPr>
              <w:t>.Редактирование</w:t>
            </w:r>
            <w:proofErr w:type="gramEnd"/>
          </w:p>
          <w:p w14:paraId="19BCFD1F" w14:textId="77777777" w:rsidR="00347229" w:rsidRPr="00347229" w:rsidRDefault="00347229" w:rsidP="00DE15C5">
            <w:pPr>
              <w:tabs>
                <w:tab w:val="left" w:pos="1134"/>
              </w:tabs>
              <w:ind w:right="-41"/>
              <w:jc w:val="both"/>
              <w:rPr>
                <w:rFonts w:eastAsia="Calibri"/>
              </w:rPr>
            </w:pPr>
          </w:p>
          <w:p w14:paraId="024752CA" w14:textId="77777777" w:rsidR="00347229" w:rsidRPr="00347229" w:rsidRDefault="00347229" w:rsidP="00DE15C5">
            <w:pPr>
              <w:tabs>
                <w:tab w:val="left" w:pos="1134"/>
              </w:tabs>
              <w:ind w:right="-41"/>
              <w:jc w:val="both"/>
              <w:rPr>
                <w:rFonts w:eastAsia="Calibri"/>
              </w:rPr>
            </w:pPr>
            <w:r w:rsidRPr="00347229">
              <w:rPr>
                <w:rFonts w:eastAsia="Calibri"/>
              </w:rPr>
              <w:t>.Удаление</w:t>
            </w:r>
          </w:p>
        </w:tc>
        <w:tc>
          <w:tcPr>
            <w:tcW w:w="6089" w:type="dxa"/>
          </w:tcPr>
          <w:p w14:paraId="053FB3EA" w14:textId="77777777" w:rsidR="00347229" w:rsidRPr="00347229" w:rsidRDefault="00347229" w:rsidP="00DE15C5">
            <w:pPr>
              <w:tabs>
                <w:tab w:val="left" w:pos="1134"/>
              </w:tabs>
              <w:ind w:right="-41"/>
              <w:jc w:val="both"/>
              <w:rPr>
                <w:rFonts w:eastAsia="Calibri"/>
              </w:rPr>
            </w:pPr>
            <w:r w:rsidRPr="00347229">
              <w:rPr>
                <w:rFonts w:eastAsia="Calibri"/>
              </w:rPr>
              <w:t>Просмотр существующих товаров в системе.</w:t>
            </w:r>
          </w:p>
          <w:p w14:paraId="77E5CD65" w14:textId="77777777" w:rsidR="00347229" w:rsidRPr="00347229" w:rsidRDefault="00347229" w:rsidP="00DE15C5">
            <w:pPr>
              <w:tabs>
                <w:tab w:val="left" w:pos="1134"/>
              </w:tabs>
              <w:ind w:right="-41"/>
              <w:jc w:val="both"/>
              <w:rPr>
                <w:rFonts w:eastAsia="Calibri"/>
              </w:rPr>
            </w:pPr>
          </w:p>
          <w:p w14:paraId="4605896A" w14:textId="77777777" w:rsidR="00347229" w:rsidRPr="00347229" w:rsidRDefault="00347229" w:rsidP="00DE15C5">
            <w:pPr>
              <w:tabs>
                <w:tab w:val="left" w:pos="1134"/>
              </w:tabs>
              <w:ind w:right="-41"/>
              <w:jc w:val="both"/>
              <w:rPr>
                <w:rFonts w:eastAsia="Calibri"/>
              </w:rPr>
            </w:pPr>
          </w:p>
          <w:p w14:paraId="5D7585D7" w14:textId="77777777" w:rsidR="00347229" w:rsidRPr="00347229" w:rsidRDefault="00347229" w:rsidP="00DE15C5">
            <w:pPr>
              <w:tabs>
                <w:tab w:val="left" w:pos="1134"/>
              </w:tabs>
              <w:ind w:right="-41"/>
              <w:jc w:val="both"/>
              <w:rPr>
                <w:rFonts w:eastAsia="Calibri"/>
              </w:rPr>
            </w:pPr>
            <w:r w:rsidRPr="00347229">
              <w:rPr>
                <w:rFonts w:eastAsia="Calibri"/>
              </w:rPr>
              <w:t>Пользователь может создать и добавить новый товар в систему.</w:t>
            </w:r>
          </w:p>
          <w:p w14:paraId="009C7D40" w14:textId="77777777" w:rsidR="00347229" w:rsidRPr="00347229" w:rsidRDefault="00347229" w:rsidP="00DE15C5">
            <w:pPr>
              <w:tabs>
                <w:tab w:val="left" w:pos="1134"/>
              </w:tabs>
              <w:ind w:right="-41"/>
              <w:jc w:val="both"/>
              <w:rPr>
                <w:rFonts w:eastAsia="Calibri"/>
              </w:rPr>
            </w:pPr>
          </w:p>
          <w:p w14:paraId="0E7DA232" w14:textId="77777777" w:rsidR="00347229" w:rsidRPr="00347229" w:rsidRDefault="00347229" w:rsidP="00DE15C5">
            <w:pPr>
              <w:tabs>
                <w:tab w:val="left" w:pos="1134"/>
              </w:tabs>
              <w:ind w:right="-41"/>
              <w:jc w:val="both"/>
              <w:rPr>
                <w:rFonts w:eastAsia="Calibri"/>
              </w:rPr>
            </w:pPr>
            <w:r w:rsidRPr="00347229">
              <w:rPr>
                <w:rFonts w:eastAsia="Calibri"/>
              </w:rPr>
              <w:t>Пользователь может редактировать товар.</w:t>
            </w:r>
          </w:p>
          <w:p w14:paraId="04C41682" w14:textId="77777777" w:rsidR="00347229" w:rsidRPr="00347229" w:rsidRDefault="00347229" w:rsidP="00DE15C5">
            <w:pPr>
              <w:tabs>
                <w:tab w:val="left" w:pos="1134"/>
              </w:tabs>
              <w:ind w:right="-41"/>
              <w:jc w:val="both"/>
              <w:rPr>
                <w:rFonts w:eastAsia="Calibri"/>
              </w:rPr>
            </w:pPr>
          </w:p>
          <w:p w14:paraId="71A03CFF" w14:textId="77777777" w:rsidR="00347229" w:rsidRPr="00347229" w:rsidRDefault="00347229" w:rsidP="00DE15C5">
            <w:pPr>
              <w:tabs>
                <w:tab w:val="left" w:pos="1134"/>
              </w:tabs>
              <w:ind w:right="-41"/>
              <w:jc w:val="both"/>
              <w:rPr>
                <w:rFonts w:eastAsia="Calibri"/>
              </w:rPr>
            </w:pPr>
            <w:r w:rsidRPr="00347229">
              <w:rPr>
                <w:rFonts w:eastAsia="Calibri"/>
              </w:rPr>
              <w:t>Пользователь может удалить товар, если он не находится ни на одном складу.</w:t>
            </w:r>
          </w:p>
        </w:tc>
      </w:tr>
      <w:tr w:rsidR="00347229" w:rsidRPr="00347229" w14:paraId="32953FD5" w14:textId="77777777" w:rsidTr="00504B06">
        <w:tc>
          <w:tcPr>
            <w:tcW w:w="3256" w:type="dxa"/>
          </w:tcPr>
          <w:p w14:paraId="508A5EBB" w14:textId="77777777" w:rsidR="00347229" w:rsidRPr="00347229" w:rsidRDefault="00347229" w:rsidP="00DE15C5">
            <w:pPr>
              <w:tabs>
                <w:tab w:val="left" w:pos="1134"/>
              </w:tabs>
              <w:ind w:right="-41"/>
              <w:jc w:val="both"/>
              <w:rPr>
                <w:rFonts w:eastAsia="Calibri"/>
              </w:rPr>
            </w:pPr>
            <w:r w:rsidRPr="00347229">
              <w:rPr>
                <w:rFonts w:eastAsia="Calibri"/>
              </w:rPr>
              <w:t>Управление складами.</w:t>
            </w:r>
          </w:p>
          <w:p w14:paraId="67611881" w14:textId="77777777" w:rsidR="00347229" w:rsidRPr="00347229" w:rsidRDefault="00347229" w:rsidP="00DE15C5">
            <w:pPr>
              <w:tabs>
                <w:tab w:val="left" w:pos="1134"/>
              </w:tabs>
              <w:ind w:right="-41"/>
              <w:jc w:val="both"/>
              <w:rPr>
                <w:rFonts w:eastAsia="Calibri"/>
              </w:rPr>
            </w:pPr>
            <w:r w:rsidRPr="00347229">
              <w:rPr>
                <w:rFonts w:eastAsia="Calibri"/>
              </w:rPr>
              <w:t>Просмотр</w:t>
            </w:r>
          </w:p>
          <w:p w14:paraId="12F5EE46" w14:textId="77777777" w:rsidR="00347229" w:rsidRPr="00347229" w:rsidRDefault="00347229" w:rsidP="00DE15C5">
            <w:pPr>
              <w:tabs>
                <w:tab w:val="left" w:pos="1134"/>
              </w:tabs>
              <w:ind w:right="-41"/>
              <w:jc w:val="both"/>
              <w:rPr>
                <w:rFonts w:eastAsia="Calibri"/>
              </w:rPr>
            </w:pPr>
          </w:p>
          <w:p w14:paraId="7FC2ABFF" w14:textId="77777777" w:rsidR="00347229" w:rsidRPr="00347229" w:rsidRDefault="00347229" w:rsidP="00DE15C5">
            <w:pPr>
              <w:tabs>
                <w:tab w:val="left" w:pos="1134"/>
              </w:tabs>
              <w:ind w:right="-41"/>
              <w:jc w:val="both"/>
              <w:rPr>
                <w:rFonts w:eastAsia="Calibri"/>
              </w:rPr>
            </w:pPr>
            <w:proofErr w:type="gramStart"/>
            <w:r w:rsidRPr="00347229">
              <w:rPr>
                <w:rFonts w:eastAsia="Calibri"/>
              </w:rPr>
              <w:t>.Склад</w:t>
            </w:r>
            <w:proofErr w:type="gramEnd"/>
          </w:p>
          <w:p w14:paraId="6A4D5B28" w14:textId="77777777" w:rsidR="00347229" w:rsidRPr="00347229" w:rsidRDefault="00347229" w:rsidP="00DE15C5">
            <w:pPr>
              <w:tabs>
                <w:tab w:val="left" w:pos="1134"/>
              </w:tabs>
              <w:ind w:right="-41"/>
              <w:jc w:val="both"/>
              <w:rPr>
                <w:rFonts w:eastAsia="Calibri"/>
              </w:rPr>
            </w:pPr>
          </w:p>
        </w:tc>
        <w:tc>
          <w:tcPr>
            <w:tcW w:w="6089" w:type="dxa"/>
          </w:tcPr>
          <w:p w14:paraId="34AF01BF" w14:textId="77777777" w:rsidR="00347229" w:rsidRPr="00347229" w:rsidRDefault="00347229" w:rsidP="00DE15C5">
            <w:pPr>
              <w:tabs>
                <w:tab w:val="left" w:pos="1134"/>
              </w:tabs>
              <w:ind w:right="-41"/>
              <w:jc w:val="both"/>
              <w:rPr>
                <w:rFonts w:eastAsia="Calibri"/>
              </w:rPr>
            </w:pPr>
            <w:r w:rsidRPr="00347229">
              <w:rPr>
                <w:rFonts w:eastAsia="Calibri"/>
              </w:rPr>
              <w:t>Просмотр информации о складах в таблица информации о складах</w:t>
            </w:r>
          </w:p>
          <w:p w14:paraId="38E2CBA9" w14:textId="77777777" w:rsidR="00347229" w:rsidRPr="00347229" w:rsidRDefault="00347229" w:rsidP="00DE15C5">
            <w:pPr>
              <w:tabs>
                <w:tab w:val="left" w:pos="1134"/>
              </w:tabs>
              <w:ind w:right="-41"/>
              <w:jc w:val="both"/>
              <w:rPr>
                <w:rFonts w:eastAsia="Calibri"/>
              </w:rPr>
            </w:pPr>
          </w:p>
          <w:p w14:paraId="6FABF2F9" w14:textId="77777777" w:rsidR="00347229" w:rsidRPr="00347229" w:rsidRDefault="00347229" w:rsidP="00DE15C5">
            <w:pPr>
              <w:tabs>
                <w:tab w:val="left" w:pos="1134"/>
              </w:tabs>
              <w:ind w:right="-41"/>
              <w:jc w:val="both"/>
              <w:rPr>
                <w:rFonts w:eastAsia="Calibri"/>
              </w:rPr>
            </w:pPr>
            <w:r w:rsidRPr="00347229">
              <w:rPr>
                <w:rFonts w:eastAsia="Calibri"/>
              </w:rPr>
              <w:t>Пользователь должен выбрать необходимый склад для работы с ним</w:t>
            </w:r>
          </w:p>
        </w:tc>
      </w:tr>
      <w:tr w:rsidR="00347229" w:rsidRPr="00347229" w14:paraId="53A2FF81" w14:textId="77777777" w:rsidTr="00504B06">
        <w:tc>
          <w:tcPr>
            <w:tcW w:w="3256" w:type="dxa"/>
          </w:tcPr>
          <w:p w14:paraId="22BE8E25" w14:textId="77777777" w:rsidR="00347229" w:rsidRPr="00347229" w:rsidRDefault="00347229" w:rsidP="00DE15C5">
            <w:pPr>
              <w:tabs>
                <w:tab w:val="left" w:pos="1134"/>
              </w:tabs>
              <w:ind w:right="-41"/>
              <w:jc w:val="both"/>
              <w:rPr>
                <w:rFonts w:eastAsia="Calibri"/>
              </w:rPr>
            </w:pPr>
            <w:r w:rsidRPr="00347229">
              <w:rPr>
                <w:rFonts w:eastAsia="Calibri"/>
              </w:rPr>
              <w:t>Управление складом.</w:t>
            </w:r>
          </w:p>
          <w:p w14:paraId="035FEB06" w14:textId="77777777" w:rsidR="00347229" w:rsidRPr="00347229" w:rsidRDefault="00347229" w:rsidP="00DE15C5">
            <w:pPr>
              <w:tabs>
                <w:tab w:val="left" w:pos="1134"/>
              </w:tabs>
              <w:ind w:right="-41"/>
              <w:jc w:val="both"/>
              <w:rPr>
                <w:rFonts w:eastAsia="Calibri"/>
              </w:rPr>
            </w:pPr>
            <w:r w:rsidRPr="00347229">
              <w:rPr>
                <w:rFonts w:eastAsia="Calibri"/>
              </w:rPr>
              <w:t>Управление</w:t>
            </w:r>
          </w:p>
          <w:p w14:paraId="11C806E5" w14:textId="77777777" w:rsidR="00347229" w:rsidRPr="00347229" w:rsidRDefault="00347229" w:rsidP="00DE15C5">
            <w:pPr>
              <w:tabs>
                <w:tab w:val="left" w:pos="1134"/>
              </w:tabs>
              <w:ind w:right="-41"/>
              <w:jc w:val="both"/>
              <w:rPr>
                <w:rFonts w:eastAsia="Calibri"/>
              </w:rPr>
            </w:pPr>
          </w:p>
          <w:p w14:paraId="41BD3E22" w14:textId="77777777" w:rsidR="00347229" w:rsidRPr="00347229" w:rsidRDefault="00347229" w:rsidP="00DE15C5">
            <w:pPr>
              <w:tabs>
                <w:tab w:val="left" w:pos="1134"/>
              </w:tabs>
              <w:ind w:right="-41"/>
              <w:jc w:val="both"/>
              <w:rPr>
                <w:rFonts w:eastAsia="Calibri"/>
              </w:rPr>
            </w:pPr>
            <w:proofErr w:type="gramStart"/>
            <w:r w:rsidRPr="00347229">
              <w:rPr>
                <w:rFonts w:eastAsia="Calibri"/>
              </w:rPr>
              <w:t>.Управление</w:t>
            </w:r>
            <w:proofErr w:type="gramEnd"/>
            <w:r w:rsidRPr="00347229">
              <w:rPr>
                <w:rFonts w:eastAsia="Calibri"/>
              </w:rPr>
              <w:t xml:space="preserve"> товарами</w:t>
            </w:r>
          </w:p>
          <w:p w14:paraId="14056802" w14:textId="77777777" w:rsidR="00347229" w:rsidRPr="00347229" w:rsidRDefault="00347229" w:rsidP="00DE15C5">
            <w:pPr>
              <w:tabs>
                <w:tab w:val="left" w:pos="1134"/>
              </w:tabs>
              <w:ind w:right="-41"/>
              <w:jc w:val="both"/>
              <w:rPr>
                <w:rFonts w:eastAsia="Calibri"/>
              </w:rPr>
            </w:pPr>
          </w:p>
          <w:p w14:paraId="2E73DD69" w14:textId="77777777" w:rsidR="00347229" w:rsidRPr="00347229" w:rsidRDefault="00347229" w:rsidP="00DE15C5">
            <w:pPr>
              <w:tabs>
                <w:tab w:val="left" w:pos="1134"/>
              </w:tabs>
              <w:ind w:right="-41"/>
              <w:jc w:val="both"/>
              <w:rPr>
                <w:rFonts w:eastAsia="Calibri"/>
              </w:rPr>
            </w:pPr>
          </w:p>
          <w:p w14:paraId="2E01BFF7" w14:textId="77777777" w:rsidR="00347229" w:rsidRPr="00347229" w:rsidRDefault="00347229" w:rsidP="00DE15C5">
            <w:pPr>
              <w:tabs>
                <w:tab w:val="left" w:pos="1134"/>
              </w:tabs>
              <w:ind w:right="-41"/>
              <w:jc w:val="both"/>
              <w:rPr>
                <w:rFonts w:eastAsia="Calibri"/>
              </w:rPr>
            </w:pPr>
          </w:p>
          <w:p w14:paraId="142E30C3" w14:textId="77777777" w:rsidR="00347229" w:rsidRPr="00347229" w:rsidRDefault="00347229" w:rsidP="00DE15C5">
            <w:pPr>
              <w:tabs>
                <w:tab w:val="left" w:pos="1134"/>
              </w:tabs>
              <w:ind w:right="-41"/>
              <w:jc w:val="both"/>
              <w:rPr>
                <w:rFonts w:eastAsia="Calibri"/>
              </w:rPr>
            </w:pPr>
            <w:proofErr w:type="gramStart"/>
            <w:r w:rsidRPr="00347229">
              <w:rPr>
                <w:rFonts w:eastAsia="Calibri"/>
              </w:rPr>
              <w:t>.Редактирование</w:t>
            </w:r>
            <w:proofErr w:type="gramEnd"/>
            <w:r w:rsidRPr="00347229">
              <w:rPr>
                <w:rFonts w:eastAsia="Calibri"/>
              </w:rPr>
              <w:t xml:space="preserve"> склада</w:t>
            </w:r>
          </w:p>
          <w:p w14:paraId="4B116E00" w14:textId="77777777" w:rsidR="00347229" w:rsidRPr="00347229" w:rsidRDefault="00347229" w:rsidP="00DE15C5">
            <w:pPr>
              <w:tabs>
                <w:tab w:val="left" w:pos="1134"/>
              </w:tabs>
              <w:ind w:right="-41"/>
              <w:jc w:val="both"/>
              <w:rPr>
                <w:rFonts w:eastAsia="Calibri"/>
              </w:rPr>
            </w:pPr>
          </w:p>
          <w:p w14:paraId="76B5C293" w14:textId="77777777" w:rsidR="00347229" w:rsidRPr="00347229" w:rsidRDefault="00347229" w:rsidP="00DE15C5">
            <w:pPr>
              <w:tabs>
                <w:tab w:val="left" w:pos="1134"/>
              </w:tabs>
              <w:ind w:right="-41"/>
              <w:jc w:val="both"/>
              <w:rPr>
                <w:rFonts w:eastAsia="Calibri"/>
              </w:rPr>
            </w:pPr>
          </w:p>
          <w:p w14:paraId="35F673AB" w14:textId="77777777" w:rsidR="00347229" w:rsidRPr="00347229" w:rsidRDefault="00347229" w:rsidP="00DE15C5">
            <w:pPr>
              <w:tabs>
                <w:tab w:val="left" w:pos="1134"/>
              </w:tabs>
              <w:ind w:right="-41"/>
              <w:jc w:val="both"/>
              <w:rPr>
                <w:rFonts w:eastAsia="Calibri"/>
              </w:rPr>
            </w:pPr>
            <w:proofErr w:type="gramStart"/>
            <w:r w:rsidRPr="00347229">
              <w:rPr>
                <w:rFonts w:eastAsia="Calibri"/>
              </w:rPr>
              <w:t>.Удаление</w:t>
            </w:r>
            <w:proofErr w:type="gramEnd"/>
            <w:r w:rsidRPr="00347229">
              <w:rPr>
                <w:rFonts w:eastAsia="Calibri"/>
              </w:rPr>
              <w:t xml:space="preserve"> склада</w:t>
            </w:r>
          </w:p>
          <w:p w14:paraId="4AC0411C" w14:textId="77777777" w:rsidR="00347229" w:rsidRPr="00347229" w:rsidRDefault="00347229" w:rsidP="00DE15C5">
            <w:pPr>
              <w:tabs>
                <w:tab w:val="left" w:pos="1134"/>
              </w:tabs>
              <w:ind w:right="-41"/>
              <w:jc w:val="both"/>
              <w:rPr>
                <w:rFonts w:eastAsia="Calibri"/>
              </w:rPr>
            </w:pPr>
          </w:p>
        </w:tc>
        <w:tc>
          <w:tcPr>
            <w:tcW w:w="6089" w:type="dxa"/>
          </w:tcPr>
          <w:p w14:paraId="4C8EAEC8" w14:textId="77777777" w:rsidR="00347229" w:rsidRPr="00347229" w:rsidRDefault="00347229" w:rsidP="00DE15C5">
            <w:pPr>
              <w:tabs>
                <w:tab w:val="left" w:pos="1134"/>
              </w:tabs>
              <w:ind w:right="-41"/>
              <w:jc w:val="both"/>
              <w:rPr>
                <w:rFonts w:eastAsia="Calibri"/>
              </w:rPr>
            </w:pPr>
            <w:r w:rsidRPr="00347229">
              <w:rPr>
                <w:rFonts w:eastAsia="Calibri"/>
              </w:rPr>
              <w:t>Управление складом</w:t>
            </w:r>
          </w:p>
          <w:p w14:paraId="18D3FFCE" w14:textId="77777777" w:rsidR="00347229" w:rsidRPr="00347229" w:rsidRDefault="00347229" w:rsidP="00DE15C5">
            <w:pPr>
              <w:tabs>
                <w:tab w:val="left" w:pos="1134"/>
              </w:tabs>
              <w:ind w:right="-41"/>
              <w:jc w:val="both"/>
              <w:rPr>
                <w:rFonts w:eastAsia="Calibri"/>
              </w:rPr>
            </w:pPr>
          </w:p>
          <w:p w14:paraId="180950D0" w14:textId="77777777" w:rsidR="00347229" w:rsidRPr="00347229" w:rsidRDefault="00347229" w:rsidP="00DE15C5">
            <w:pPr>
              <w:tabs>
                <w:tab w:val="left" w:pos="1134"/>
              </w:tabs>
              <w:ind w:right="-41"/>
              <w:jc w:val="both"/>
              <w:rPr>
                <w:rFonts w:eastAsia="Calibri"/>
              </w:rPr>
            </w:pPr>
          </w:p>
          <w:p w14:paraId="386E0046" w14:textId="77777777" w:rsidR="00347229" w:rsidRPr="00347229" w:rsidRDefault="00347229" w:rsidP="00DE15C5">
            <w:pPr>
              <w:tabs>
                <w:tab w:val="left" w:pos="1134"/>
              </w:tabs>
              <w:ind w:right="-41"/>
              <w:jc w:val="both"/>
              <w:rPr>
                <w:rFonts w:eastAsia="Calibri"/>
              </w:rPr>
            </w:pPr>
            <w:r w:rsidRPr="00347229">
              <w:rPr>
                <w:rFonts w:eastAsia="Calibri"/>
              </w:rPr>
              <w:t>Пользователь должен управлять товарами склада: добавлять товары, удалять товары, редактировать их количество.</w:t>
            </w:r>
          </w:p>
          <w:p w14:paraId="6F0D468F" w14:textId="77777777" w:rsidR="00347229" w:rsidRPr="00347229" w:rsidRDefault="00347229" w:rsidP="00DE15C5">
            <w:pPr>
              <w:tabs>
                <w:tab w:val="left" w:pos="1134"/>
              </w:tabs>
              <w:ind w:right="-41"/>
              <w:jc w:val="both"/>
              <w:rPr>
                <w:rFonts w:eastAsia="Calibri"/>
              </w:rPr>
            </w:pPr>
          </w:p>
          <w:p w14:paraId="6B58C093" w14:textId="77777777" w:rsidR="00347229" w:rsidRPr="00347229" w:rsidRDefault="00347229" w:rsidP="00DE15C5">
            <w:pPr>
              <w:tabs>
                <w:tab w:val="left" w:pos="1134"/>
              </w:tabs>
              <w:ind w:right="-41"/>
              <w:jc w:val="both"/>
              <w:rPr>
                <w:rFonts w:eastAsia="Calibri"/>
              </w:rPr>
            </w:pPr>
            <w:r w:rsidRPr="00347229">
              <w:rPr>
                <w:rFonts w:eastAsia="Calibri"/>
              </w:rPr>
              <w:t>Пользователь может редактировать информацию и складе: название, адрес, тип склада.</w:t>
            </w:r>
          </w:p>
          <w:p w14:paraId="46E0C582" w14:textId="77777777" w:rsidR="00347229" w:rsidRPr="00347229" w:rsidRDefault="00347229" w:rsidP="00DE15C5">
            <w:pPr>
              <w:tabs>
                <w:tab w:val="left" w:pos="1134"/>
              </w:tabs>
              <w:ind w:right="-41"/>
              <w:jc w:val="both"/>
              <w:rPr>
                <w:rFonts w:eastAsia="Calibri"/>
              </w:rPr>
            </w:pPr>
          </w:p>
          <w:p w14:paraId="3805DAAD" w14:textId="77777777" w:rsidR="00347229" w:rsidRPr="00347229" w:rsidRDefault="00347229" w:rsidP="00DE15C5">
            <w:pPr>
              <w:tabs>
                <w:tab w:val="left" w:pos="1134"/>
              </w:tabs>
              <w:ind w:right="-41"/>
              <w:jc w:val="both"/>
              <w:rPr>
                <w:rFonts w:eastAsia="Calibri"/>
              </w:rPr>
            </w:pPr>
            <w:r w:rsidRPr="00347229">
              <w:rPr>
                <w:rFonts w:eastAsia="Calibri"/>
              </w:rPr>
              <w:t>Если склад пустой, пользователь может удалить его из системы.</w:t>
            </w:r>
          </w:p>
        </w:tc>
      </w:tr>
    </w:tbl>
    <w:p w14:paraId="2F30DDD8" w14:textId="77777777" w:rsidR="00347229" w:rsidRPr="00347229" w:rsidRDefault="00347229" w:rsidP="00DE15C5">
      <w:pPr>
        <w:spacing w:after="0" w:line="240" w:lineRule="auto"/>
        <w:jc w:val="both"/>
        <w:rPr>
          <w:rFonts w:eastAsia="Calibri" w:cs="Times New Roman"/>
          <w:color w:val="000000"/>
          <w:szCs w:val="28"/>
        </w:rPr>
      </w:pPr>
    </w:p>
    <w:p w14:paraId="00BB631E" w14:textId="1EFEA360" w:rsidR="00347229" w:rsidRPr="00347229" w:rsidRDefault="00347229" w:rsidP="00DE15C5">
      <w:pPr>
        <w:tabs>
          <w:tab w:val="left" w:pos="1134"/>
        </w:tabs>
        <w:spacing w:after="0" w:line="240" w:lineRule="auto"/>
        <w:ind w:right="-41" w:firstLine="709"/>
        <w:contextualSpacing/>
        <w:jc w:val="both"/>
        <w:rPr>
          <w:rFonts w:eastAsia="Calibri" w:cs="Times New Roman"/>
          <w:szCs w:val="28"/>
        </w:rPr>
      </w:pPr>
      <w:r w:rsidRPr="00347229">
        <w:rPr>
          <w:rFonts w:eastAsia="Calibri" w:cs="Times New Roman"/>
          <w:szCs w:val="28"/>
        </w:rPr>
        <w:t xml:space="preserve">Пользователь, авторизированный как </w:t>
      </w:r>
      <w:r>
        <w:rPr>
          <w:rFonts w:eastAsia="Calibri" w:cs="Times New Roman"/>
          <w:szCs w:val="28"/>
        </w:rPr>
        <w:t>менеджер</w:t>
      </w:r>
      <w:r w:rsidRPr="00347229">
        <w:rPr>
          <w:rFonts w:eastAsia="Calibri" w:cs="Times New Roman"/>
          <w:szCs w:val="28"/>
        </w:rPr>
        <w:t xml:space="preserve">, имеет возможность просматривать аналитику </w:t>
      </w:r>
      <w:r>
        <w:rPr>
          <w:rFonts w:eastAsia="Calibri" w:cs="Times New Roman"/>
          <w:szCs w:val="28"/>
        </w:rPr>
        <w:t xml:space="preserve">заказов и продаж и генерировать аналитические отчеты. В таблице </w:t>
      </w:r>
      <w:r w:rsidR="00ED0FE3">
        <w:rPr>
          <w:rFonts w:eastAsia="Calibri" w:cs="Times New Roman"/>
          <w:szCs w:val="28"/>
        </w:rPr>
        <w:t>2</w:t>
      </w:r>
      <w:r w:rsidRPr="00347229">
        <w:rPr>
          <w:rFonts w:eastAsia="Calibri" w:cs="Times New Roman"/>
          <w:szCs w:val="28"/>
        </w:rPr>
        <w:t>.</w:t>
      </w:r>
      <w:r>
        <w:rPr>
          <w:rFonts w:eastAsia="Calibri" w:cs="Times New Roman"/>
          <w:szCs w:val="28"/>
        </w:rPr>
        <w:t>13</w:t>
      </w:r>
      <w:r w:rsidRPr="00347229">
        <w:rPr>
          <w:rFonts w:eastAsia="Calibri" w:cs="Times New Roman"/>
          <w:szCs w:val="28"/>
        </w:rPr>
        <w:t xml:space="preserve"> описаны функциональные требования аналитики продаж.</w:t>
      </w:r>
    </w:p>
    <w:p w14:paraId="342405F0" w14:textId="43D3DA87" w:rsidR="00347229" w:rsidRPr="00347229" w:rsidRDefault="00FB335D" w:rsidP="00DE15C5">
      <w:pPr>
        <w:spacing w:line="240" w:lineRule="auto"/>
        <w:rPr>
          <w:rFonts w:eastAsia="Calibri" w:cs="Times New Roman"/>
          <w:szCs w:val="28"/>
        </w:rPr>
      </w:pPr>
      <w:r>
        <w:rPr>
          <w:rFonts w:eastAsia="Calibri" w:cs="Times New Roman"/>
          <w:szCs w:val="28"/>
        </w:rPr>
        <w:br w:type="page"/>
      </w:r>
    </w:p>
    <w:p w14:paraId="439CB4F7" w14:textId="53F7E7EF" w:rsidR="00347229" w:rsidRPr="00347229" w:rsidRDefault="00347229" w:rsidP="00DE15C5">
      <w:pPr>
        <w:tabs>
          <w:tab w:val="left" w:pos="1134"/>
        </w:tabs>
        <w:spacing w:after="0" w:line="240" w:lineRule="auto"/>
        <w:ind w:right="-41"/>
        <w:contextualSpacing/>
        <w:jc w:val="both"/>
        <w:rPr>
          <w:rFonts w:eastAsia="Times New Roman" w:cs="Times New Roman"/>
          <w:szCs w:val="24"/>
          <w:lang w:eastAsia="ru-RU"/>
        </w:rPr>
      </w:pPr>
      <w:r w:rsidRPr="00347229">
        <w:rPr>
          <w:rFonts w:eastAsia="Times New Roman" w:cs="Times New Roman"/>
          <w:szCs w:val="24"/>
          <w:lang w:eastAsia="ru-RU"/>
        </w:rPr>
        <w:lastRenderedPageBreak/>
        <w:t xml:space="preserve">Таблица </w:t>
      </w:r>
      <w:r w:rsidR="00ED0FE3">
        <w:rPr>
          <w:rFonts w:eastAsia="Times New Roman" w:cs="Times New Roman"/>
          <w:szCs w:val="24"/>
          <w:lang w:eastAsia="ru-RU"/>
        </w:rPr>
        <w:t>2</w:t>
      </w:r>
      <w:r w:rsidRPr="00347229">
        <w:rPr>
          <w:rFonts w:eastAsia="Times New Roman" w:cs="Times New Roman"/>
          <w:szCs w:val="24"/>
          <w:lang w:eastAsia="ru-RU"/>
        </w:rPr>
        <w:t>.</w:t>
      </w:r>
      <w:r>
        <w:rPr>
          <w:rFonts w:eastAsia="Times New Roman" w:cs="Times New Roman"/>
          <w:szCs w:val="24"/>
          <w:lang w:eastAsia="ru-RU"/>
        </w:rPr>
        <w:t>13</w:t>
      </w:r>
      <w:r w:rsidRPr="00347229">
        <w:rPr>
          <w:rFonts w:eastAsia="Times New Roman" w:cs="Times New Roman"/>
          <w:szCs w:val="24"/>
          <w:lang w:eastAsia="ru-RU"/>
        </w:rPr>
        <w:t xml:space="preserve"> – Функциональные требования </w:t>
      </w:r>
      <w:r>
        <w:rPr>
          <w:rFonts w:eastAsia="Times New Roman" w:cs="Times New Roman"/>
          <w:szCs w:val="24"/>
          <w:lang w:eastAsia="ru-RU"/>
        </w:rPr>
        <w:t>аналитики заказов и продаж</w:t>
      </w:r>
    </w:p>
    <w:tbl>
      <w:tblPr>
        <w:tblStyle w:val="101"/>
        <w:tblW w:w="0" w:type="auto"/>
        <w:tblLook w:val="04A0" w:firstRow="1" w:lastRow="0" w:firstColumn="1" w:lastColumn="0" w:noHBand="0" w:noVBand="1"/>
      </w:tblPr>
      <w:tblGrid>
        <w:gridCol w:w="3256"/>
        <w:gridCol w:w="6089"/>
      </w:tblGrid>
      <w:tr w:rsidR="00347229" w:rsidRPr="00347229" w14:paraId="56D949FF" w14:textId="77777777" w:rsidTr="00504B06">
        <w:tc>
          <w:tcPr>
            <w:tcW w:w="3256" w:type="dxa"/>
          </w:tcPr>
          <w:p w14:paraId="6DD743ED" w14:textId="77777777" w:rsidR="00347229" w:rsidRPr="00347229" w:rsidRDefault="00347229" w:rsidP="00DE15C5">
            <w:pPr>
              <w:tabs>
                <w:tab w:val="left" w:pos="1134"/>
              </w:tabs>
              <w:ind w:right="-41"/>
              <w:jc w:val="center"/>
              <w:rPr>
                <w:rFonts w:eastAsia="Calibri"/>
              </w:rPr>
            </w:pPr>
            <w:r w:rsidRPr="00347229">
              <w:rPr>
                <w:rFonts w:eastAsia="Calibri"/>
              </w:rPr>
              <w:t>Функция</w:t>
            </w:r>
          </w:p>
        </w:tc>
        <w:tc>
          <w:tcPr>
            <w:tcW w:w="6089" w:type="dxa"/>
          </w:tcPr>
          <w:p w14:paraId="7655DBAC" w14:textId="77777777" w:rsidR="00347229" w:rsidRPr="00347229" w:rsidRDefault="00347229" w:rsidP="00DE15C5">
            <w:pPr>
              <w:tabs>
                <w:tab w:val="left" w:pos="1134"/>
              </w:tabs>
              <w:ind w:right="-41"/>
              <w:jc w:val="center"/>
              <w:rPr>
                <w:rFonts w:eastAsia="Calibri"/>
              </w:rPr>
            </w:pPr>
            <w:r w:rsidRPr="00347229">
              <w:rPr>
                <w:rFonts w:eastAsia="Calibri"/>
              </w:rPr>
              <w:t>Описание</w:t>
            </w:r>
          </w:p>
        </w:tc>
      </w:tr>
      <w:tr w:rsidR="00FB335D" w:rsidRPr="00347229" w14:paraId="11AF4089" w14:textId="77777777" w:rsidTr="00ED0FE3">
        <w:trPr>
          <w:trHeight w:val="6449"/>
        </w:trPr>
        <w:tc>
          <w:tcPr>
            <w:tcW w:w="3256" w:type="dxa"/>
          </w:tcPr>
          <w:p w14:paraId="68F8A6DB" w14:textId="77777777" w:rsidR="00FB335D" w:rsidRPr="00347229" w:rsidRDefault="00FB335D" w:rsidP="00DE15C5">
            <w:pPr>
              <w:tabs>
                <w:tab w:val="left" w:pos="1134"/>
              </w:tabs>
              <w:ind w:right="-41"/>
              <w:jc w:val="both"/>
              <w:rPr>
                <w:rFonts w:eastAsia="Calibri"/>
              </w:rPr>
            </w:pPr>
            <w:r w:rsidRPr="00347229">
              <w:rPr>
                <w:rFonts w:eastAsia="Calibri"/>
              </w:rPr>
              <w:t>Аналитика продаж</w:t>
            </w:r>
          </w:p>
          <w:p w14:paraId="26261CFE" w14:textId="77777777" w:rsidR="00FB335D" w:rsidRPr="00347229" w:rsidRDefault="00FB335D" w:rsidP="00DE15C5">
            <w:pPr>
              <w:tabs>
                <w:tab w:val="left" w:pos="1134"/>
              </w:tabs>
              <w:ind w:right="-41"/>
              <w:jc w:val="both"/>
              <w:rPr>
                <w:rFonts w:eastAsia="Calibri"/>
              </w:rPr>
            </w:pPr>
            <w:proofErr w:type="gramStart"/>
            <w:r w:rsidRPr="00347229">
              <w:rPr>
                <w:rFonts w:eastAsia="Calibri"/>
              </w:rPr>
              <w:t>.Просмотр</w:t>
            </w:r>
            <w:proofErr w:type="gramEnd"/>
          </w:p>
          <w:p w14:paraId="1F32F24D" w14:textId="77777777" w:rsidR="00FB335D" w:rsidRPr="00347229" w:rsidRDefault="00FB335D" w:rsidP="00DE15C5">
            <w:pPr>
              <w:tabs>
                <w:tab w:val="left" w:pos="1134"/>
              </w:tabs>
              <w:ind w:right="-41"/>
              <w:jc w:val="both"/>
              <w:rPr>
                <w:rFonts w:eastAsia="Calibri"/>
              </w:rPr>
            </w:pPr>
          </w:p>
          <w:p w14:paraId="00862607" w14:textId="7FB25FFB" w:rsidR="00FB335D" w:rsidRDefault="00FB335D" w:rsidP="00DE15C5">
            <w:pPr>
              <w:tabs>
                <w:tab w:val="left" w:pos="1134"/>
              </w:tabs>
              <w:ind w:right="-41"/>
              <w:jc w:val="both"/>
              <w:rPr>
                <w:rFonts w:eastAsia="Calibri"/>
              </w:rPr>
            </w:pPr>
            <w:proofErr w:type="gramStart"/>
            <w:r w:rsidRPr="00347229">
              <w:rPr>
                <w:rFonts w:eastAsia="Calibri"/>
              </w:rPr>
              <w:t>.Выбор</w:t>
            </w:r>
            <w:proofErr w:type="gramEnd"/>
            <w:r w:rsidRPr="00347229">
              <w:rPr>
                <w:rFonts w:eastAsia="Calibri"/>
              </w:rPr>
              <w:t xml:space="preserve"> периода продаж</w:t>
            </w:r>
          </w:p>
          <w:p w14:paraId="79190D0D" w14:textId="77777777" w:rsidR="00FB335D" w:rsidRPr="00347229" w:rsidRDefault="00FB335D" w:rsidP="00DE15C5">
            <w:pPr>
              <w:tabs>
                <w:tab w:val="left" w:pos="1134"/>
              </w:tabs>
              <w:ind w:right="-41"/>
              <w:jc w:val="both"/>
              <w:rPr>
                <w:rFonts w:eastAsia="Calibri"/>
              </w:rPr>
            </w:pPr>
          </w:p>
          <w:p w14:paraId="4EB3235B" w14:textId="77777777" w:rsidR="00FB335D" w:rsidRPr="00347229" w:rsidRDefault="00FB335D" w:rsidP="00DE15C5">
            <w:pPr>
              <w:tabs>
                <w:tab w:val="left" w:pos="1134"/>
              </w:tabs>
              <w:ind w:right="-41"/>
              <w:jc w:val="both"/>
              <w:rPr>
                <w:rFonts w:eastAsia="Calibri"/>
              </w:rPr>
            </w:pPr>
            <w:proofErr w:type="gramStart"/>
            <w:r w:rsidRPr="00347229">
              <w:rPr>
                <w:rFonts w:eastAsia="Calibri"/>
              </w:rPr>
              <w:t>.Выбор</w:t>
            </w:r>
            <w:proofErr w:type="gramEnd"/>
            <w:r w:rsidRPr="00347229">
              <w:rPr>
                <w:rFonts w:eastAsia="Calibri"/>
              </w:rPr>
              <w:t xml:space="preserve"> типа аналитики</w:t>
            </w:r>
          </w:p>
          <w:p w14:paraId="4960394B" w14:textId="77777777" w:rsidR="00FB335D" w:rsidRPr="00347229" w:rsidRDefault="00FB335D" w:rsidP="00DE15C5">
            <w:pPr>
              <w:tabs>
                <w:tab w:val="left" w:pos="1134"/>
              </w:tabs>
              <w:ind w:right="-41"/>
              <w:jc w:val="both"/>
              <w:rPr>
                <w:rFonts w:eastAsia="Calibri"/>
              </w:rPr>
            </w:pPr>
          </w:p>
          <w:p w14:paraId="0B82C6EB" w14:textId="77777777" w:rsidR="00FB335D" w:rsidRPr="00347229" w:rsidRDefault="00FB335D" w:rsidP="00DE15C5">
            <w:pPr>
              <w:tabs>
                <w:tab w:val="left" w:pos="1134"/>
              </w:tabs>
              <w:ind w:right="-41"/>
              <w:jc w:val="both"/>
              <w:rPr>
                <w:rFonts w:eastAsia="Calibri"/>
              </w:rPr>
            </w:pPr>
          </w:p>
          <w:p w14:paraId="3315E297" w14:textId="77777777" w:rsidR="00FB335D" w:rsidRDefault="00FB335D" w:rsidP="00DE15C5">
            <w:pPr>
              <w:tabs>
                <w:tab w:val="left" w:pos="1134"/>
              </w:tabs>
              <w:ind w:right="-41"/>
              <w:jc w:val="both"/>
              <w:rPr>
                <w:rFonts w:eastAsia="Calibri"/>
              </w:rPr>
            </w:pPr>
          </w:p>
          <w:p w14:paraId="69A27DB0" w14:textId="77777777" w:rsidR="00FB335D" w:rsidRPr="00347229" w:rsidRDefault="00FB335D" w:rsidP="00DE15C5">
            <w:pPr>
              <w:tabs>
                <w:tab w:val="left" w:pos="1134"/>
              </w:tabs>
              <w:ind w:right="-41"/>
              <w:rPr>
                <w:rFonts w:eastAsia="Calibri"/>
              </w:rPr>
            </w:pPr>
            <w:proofErr w:type="gramStart"/>
            <w:r>
              <w:rPr>
                <w:rFonts w:eastAsia="Calibri"/>
              </w:rPr>
              <w:t>.Просмотр</w:t>
            </w:r>
            <w:proofErr w:type="gramEnd"/>
            <w:r>
              <w:rPr>
                <w:rFonts w:eastAsia="Calibri"/>
              </w:rPr>
              <w:t xml:space="preserve"> истории продаж</w:t>
            </w:r>
          </w:p>
          <w:p w14:paraId="19BCCA0B" w14:textId="77777777" w:rsidR="00FB335D" w:rsidRPr="00347229" w:rsidRDefault="00FB335D" w:rsidP="00DE15C5">
            <w:pPr>
              <w:tabs>
                <w:tab w:val="left" w:pos="1134"/>
              </w:tabs>
              <w:ind w:right="-41"/>
              <w:jc w:val="both"/>
              <w:rPr>
                <w:rFonts w:eastAsia="Calibri"/>
              </w:rPr>
            </w:pPr>
          </w:p>
          <w:p w14:paraId="7A9FBA32" w14:textId="77777777" w:rsidR="00FB335D" w:rsidRDefault="00FB335D" w:rsidP="00DE15C5">
            <w:pPr>
              <w:tabs>
                <w:tab w:val="left" w:pos="1134"/>
              </w:tabs>
              <w:ind w:right="-41"/>
              <w:rPr>
                <w:rFonts w:eastAsia="Calibri"/>
              </w:rPr>
            </w:pPr>
            <w:proofErr w:type="gramStart"/>
            <w:r w:rsidRPr="00347229">
              <w:rPr>
                <w:rFonts w:eastAsia="Calibri"/>
              </w:rPr>
              <w:t>.</w:t>
            </w:r>
            <w:r>
              <w:rPr>
                <w:rFonts w:eastAsia="Calibri"/>
              </w:rPr>
              <w:t>Генерация</w:t>
            </w:r>
            <w:proofErr w:type="gramEnd"/>
            <w:r>
              <w:rPr>
                <w:rFonts w:eastAsia="Calibri"/>
              </w:rPr>
              <w:t xml:space="preserve"> отчета по продажам</w:t>
            </w:r>
          </w:p>
          <w:p w14:paraId="5CB704D3" w14:textId="77777777" w:rsidR="00FB335D" w:rsidRDefault="00FB335D" w:rsidP="00DE15C5">
            <w:pPr>
              <w:tabs>
                <w:tab w:val="left" w:pos="1134"/>
              </w:tabs>
              <w:ind w:right="-41"/>
              <w:rPr>
                <w:rFonts w:eastAsia="Calibri"/>
              </w:rPr>
            </w:pPr>
          </w:p>
          <w:p w14:paraId="74410BCF" w14:textId="77777777" w:rsidR="00FB335D" w:rsidRDefault="00FB335D" w:rsidP="00DE15C5">
            <w:pPr>
              <w:tabs>
                <w:tab w:val="left" w:pos="1134"/>
              </w:tabs>
              <w:ind w:right="-41"/>
              <w:rPr>
                <w:rFonts w:eastAsia="Calibri"/>
              </w:rPr>
            </w:pPr>
            <w:proofErr w:type="gramStart"/>
            <w:r w:rsidRPr="00347229">
              <w:rPr>
                <w:rFonts w:eastAsia="Calibri"/>
              </w:rPr>
              <w:t>.</w:t>
            </w:r>
            <w:r>
              <w:rPr>
                <w:rFonts w:eastAsia="Calibri"/>
              </w:rPr>
              <w:t>Генерация</w:t>
            </w:r>
            <w:proofErr w:type="gramEnd"/>
            <w:r>
              <w:rPr>
                <w:rFonts w:eastAsia="Calibri"/>
              </w:rPr>
              <w:t xml:space="preserve"> отчета по заказам</w:t>
            </w:r>
          </w:p>
          <w:p w14:paraId="7E6EF962" w14:textId="77777777" w:rsidR="00FB335D" w:rsidRDefault="00FB335D" w:rsidP="00DE15C5">
            <w:pPr>
              <w:tabs>
                <w:tab w:val="left" w:pos="1134"/>
              </w:tabs>
              <w:ind w:right="-41"/>
              <w:rPr>
                <w:rFonts w:eastAsia="Calibri"/>
              </w:rPr>
            </w:pPr>
          </w:p>
          <w:p w14:paraId="6A2F4084" w14:textId="0262281B" w:rsidR="00FB335D" w:rsidRPr="00347229" w:rsidRDefault="00FB335D" w:rsidP="00DE15C5">
            <w:pPr>
              <w:tabs>
                <w:tab w:val="left" w:pos="1134"/>
              </w:tabs>
              <w:ind w:right="-41"/>
              <w:rPr>
                <w:rFonts w:eastAsia="Calibri"/>
              </w:rPr>
            </w:pPr>
            <w:r w:rsidRPr="00347229">
              <w:rPr>
                <w:rFonts w:eastAsia="Calibri"/>
              </w:rPr>
              <w:t>.</w:t>
            </w:r>
            <w:r>
              <w:rPr>
                <w:rFonts w:eastAsia="Calibri"/>
              </w:rPr>
              <w:t>Генерация отчета ключевых показателей</w:t>
            </w:r>
          </w:p>
        </w:tc>
        <w:tc>
          <w:tcPr>
            <w:tcW w:w="6089" w:type="dxa"/>
          </w:tcPr>
          <w:p w14:paraId="31CAFE91" w14:textId="18FE4D15" w:rsidR="00FB335D" w:rsidRPr="00347229" w:rsidRDefault="00FB335D" w:rsidP="00DE15C5">
            <w:pPr>
              <w:tabs>
                <w:tab w:val="left" w:pos="1134"/>
              </w:tabs>
              <w:ind w:right="-41"/>
              <w:jc w:val="both"/>
              <w:rPr>
                <w:rFonts w:eastAsia="Calibri"/>
              </w:rPr>
            </w:pPr>
            <w:r w:rsidRPr="00347229">
              <w:rPr>
                <w:rFonts w:eastAsia="Calibri"/>
              </w:rPr>
              <w:t xml:space="preserve">Просмотр </w:t>
            </w:r>
            <w:r>
              <w:rPr>
                <w:rFonts w:eastAsia="Calibri"/>
              </w:rPr>
              <w:t>ключевых показателей розничного магазина, аналитики продаж, аналитики заказов</w:t>
            </w:r>
          </w:p>
          <w:p w14:paraId="0DE68A47" w14:textId="58461852" w:rsidR="00FB335D" w:rsidRPr="00347229" w:rsidRDefault="00FB335D" w:rsidP="00DE15C5">
            <w:pPr>
              <w:tabs>
                <w:tab w:val="left" w:pos="1134"/>
              </w:tabs>
              <w:ind w:right="-41"/>
              <w:jc w:val="both"/>
              <w:rPr>
                <w:rFonts w:eastAsia="Calibri"/>
              </w:rPr>
            </w:pPr>
          </w:p>
          <w:p w14:paraId="504564A2" w14:textId="77777777" w:rsidR="00FB335D" w:rsidRPr="00347229" w:rsidRDefault="00FB335D" w:rsidP="00DE15C5">
            <w:pPr>
              <w:tabs>
                <w:tab w:val="left" w:pos="1134"/>
              </w:tabs>
              <w:ind w:right="-41"/>
              <w:jc w:val="both"/>
              <w:rPr>
                <w:rFonts w:eastAsia="Calibri"/>
              </w:rPr>
            </w:pPr>
            <w:r>
              <w:rPr>
                <w:rFonts w:eastAsia="Calibri"/>
              </w:rPr>
              <w:t>Менеджер</w:t>
            </w:r>
            <w:r w:rsidRPr="00347229">
              <w:rPr>
                <w:rFonts w:eastAsia="Calibri"/>
              </w:rPr>
              <w:t xml:space="preserve"> может </w:t>
            </w:r>
            <w:r>
              <w:rPr>
                <w:rFonts w:eastAsia="Calibri"/>
              </w:rPr>
              <w:t>выбрать период для анализа</w:t>
            </w:r>
          </w:p>
          <w:p w14:paraId="52180238" w14:textId="77777777" w:rsidR="00FB335D" w:rsidRDefault="00FB335D" w:rsidP="00DE15C5">
            <w:pPr>
              <w:tabs>
                <w:tab w:val="left" w:pos="1134"/>
              </w:tabs>
              <w:ind w:right="-41"/>
              <w:jc w:val="both"/>
              <w:rPr>
                <w:rFonts w:eastAsia="Calibri"/>
              </w:rPr>
            </w:pPr>
          </w:p>
          <w:p w14:paraId="11326974" w14:textId="5B89D75D" w:rsidR="00FB335D" w:rsidRPr="00347229" w:rsidRDefault="00FB335D" w:rsidP="00DE15C5">
            <w:pPr>
              <w:tabs>
                <w:tab w:val="left" w:pos="1134"/>
              </w:tabs>
              <w:ind w:right="-41"/>
              <w:jc w:val="both"/>
              <w:rPr>
                <w:rFonts w:eastAsia="Calibri"/>
              </w:rPr>
            </w:pPr>
            <w:r>
              <w:rPr>
                <w:rFonts w:eastAsia="Calibri"/>
              </w:rPr>
              <w:t>Менеджер</w:t>
            </w:r>
            <w:r w:rsidRPr="00347229">
              <w:rPr>
                <w:rFonts w:eastAsia="Calibri"/>
              </w:rPr>
              <w:t xml:space="preserve"> может выбрать тип отображаемой аналитики: по продажам, по </w:t>
            </w:r>
            <w:r>
              <w:rPr>
                <w:rFonts w:eastAsia="Calibri"/>
              </w:rPr>
              <w:t>заказам, по ключевым показателям</w:t>
            </w:r>
            <w:r w:rsidRPr="00347229">
              <w:rPr>
                <w:rFonts w:eastAsia="Calibri"/>
              </w:rPr>
              <w:t xml:space="preserve">. </w:t>
            </w:r>
          </w:p>
          <w:p w14:paraId="56044F5F" w14:textId="77777777" w:rsidR="00FB335D" w:rsidRPr="00347229" w:rsidRDefault="00FB335D" w:rsidP="00DE15C5">
            <w:pPr>
              <w:tabs>
                <w:tab w:val="left" w:pos="1134"/>
              </w:tabs>
              <w:ind w:right="-41"/>
              <w:jc w:val="both"/>
              <w:rPr>
                <w:rFonts w:eastAsia="Calibri"/>
              </w:rPr>
            </w:pPr>
          </w:p>
          <w:p w14:paraId="7E65CD3E" w14:textId="77777777" w:rsidR="00FB335D" w:rsidRDefault="00FB335D" w:rsidP="00DE15C5">
            <w:pPr>
              <w:tabs>
                <w:tab w:val="left" w:pos="1134"/>
              </w:tabs>
              <w:ind w:right="-41"/>
              <w:jc w:val="both"/>
              <w:rPr>
                <w:rFonts w:eastAsia="Calibri"/>
              </w:rPr>
            </w:pPr>
            <w:r>
              <w:rPr>
                <w:rFonts w:eastAsia="Calibri"/>
              </w:rPr>
              <w:t>Менеджер</w:t>
            </w:r>
            <w:r w:rsidRPr="00347229">
              <w:rPr>
                <w:rFonts w:eastAsia="Calibri"/>
              </w:rPr>
              <w:t xml:space="preserve"> может посмотреть подробную информацию о каждой продаже</w:t>
            </w:r>
          </w:p>
          <w:p w14:paraId="227FCCA5" w14:textId="77777777" w:rsidR="00FB335D" w:rsidRDefault="00FB335D" w:rsidP="00DE15C5">
            <w:pPr>
              <w:tabs>
                <w:tab w:val="left" w:pos="1134"/>
              </w:tabs>
              <w:ind w:right="-41"/>
              <w:jc w:val="both"/>
              <w:rPr>
                <w:rFonts w:eastAsia="Calibri"/>
              </w:rPr>
            </w:pPr>
          </w:p>
          <w:p w14:paraId="1BDA9901" w14:textId="77777777" w:rsidR="00FB335D" w:rsidRDefault="00FB335D" w:rsidP="00DE15C5">
            <w:pPr>
              <w:tabs>
                <w:tab w:val="left" w:pos="1134"/>
              </w:tabs>
              <w:ind w:right="-41"/>
              <w:jc w:val="both"/>
              <w:rPr>
                <w:rFonts w:eastAsia="Calibri"/>
              </w:rPr>
            </w:pPr>
            <w:r>
              <w:rPr>
                <w:rFonts w:eastAsia="Calibri"/>
              </w:rPr>
              <w:t>Менеджер</w:t>
            </w:r>
            <w:r w:rsidRPr="00347229">
              <w:rPr>
                <w:rFonts w:eastAsia="Calibri"/>
              </w:rPr>
              <w:t xml:space="preserve"> может </w:t>
            </w:r>
            <w:r>
              <w:rPr>
                <w:rFonts w:eastAsia="Calibri"/>
              </w:rPr>
              <w:t>сгенерировать отчет по продажам</w:t>
            </w:r>
          </w:p>
          <w:p w14:paraId="2C2C84A5" w14:textId="77777777" w:rsidR="00FB335D" w:rsidRDefault="00FB335D" w:rsidP="00DE15C5">
            <w:pPr>
              <w:tabs>
                <w:tab w:val="left" w:pos="1134"/>
              </w:tabs>
              <w:ind w:right="-41"/>
              <w:jc w:val="both"/>
              <w:rPr>
                <w:rFonts w:eastAsia="Calibri"/>
              </w:rPr>
            </w:pPr>
          </w:p>
          <w:p w14:paraId="42E97A25" w14:textId="77777777" w:rsidR="00FB335D" w:rsidRDefault="00FB335D" w:rsidP="00DE15C5">
            <w:pPr>
              <w:tabs>
                <w:tab w:val="left" w:pos="1134"/>
              </w:tabs>
              <w:ind w:right="-41"/>
              <w:jc w:val="both"/>
              <w:rPr>
                <w:rFonts w:eastAsia="Calibri"/>
              </w:rPr>
            </w:pPr>
            <w:r>
              <w:rPr>
                <w:rFonts w:eastAsia="Calibri"/>
              </w:rPr>
              <w:t>Менеджер</w:t>
            </w:r>
            <w:r w:rsidRPr="00347229">
              <w:rPr>
                <w:rFonts w:eastAsia="Calibri"/>
              </w:rPr>
              <w:t xml:space="preserve"> может </w:t>
            </w:r>
            <w:r>
              <w:rPr>
                <w:rFonts w:eastAsia="Calibri"/>
              </w:rPr>
              <w:t>сгенерировать отчет по заказам</w:t>
            </w:r>
          </w:p>
          <w:p w14:paraId="11FFACDE" w14:textId="77777777" w:rsidR="00FB335D" w:rsidRDefault="00FB335D" w:rsidP="00DE15C5">
            <w:pPr>
              <w:tabs>
                <w:tab w:val="left" w:pos="1134"/>
              </w:tabs>
              <w:ind w:right="-41"/>
              <w:jc w:val="both"/>
              <w:rPr>
                <w:rFonts w:eastAsia="Calibri"/>
              </w:rPr>
            </w:pPr>
          </w:p>
          <w:p w14:paraId="189788CF" w14:textId="77777777" w:rsidR="00FB335D" w:rsidRDefault="00FB335D" w:rsidP="00DE15C5">
            <w:pPr>
              <w:tabs>
                <w:tab w:val="left" w:pos="1134"/>
              </w:tabs>
              <w:ind w:right="-41"/>
              <w:jc w:val="both"/>
              <w:rPr>
                <w:rFonts w:eastAsia="Calibri"/>
              </w:rPr>
            </w:pPr>
          </w:p>
          <w:p w14:paraId="105E6E04" w14:textId="08681D9B" w:rsidR="00FB335D" w:rsidRPr="00347229" w:rsidRDefault="00FB335D" w:rsidP="00DE15C5">
            <w:pPr>
              <w:tabs>
                <w:tab w:val="left" w:pos="1134"/>
              </w:tabs>
              <w:ind w:right="-41"/>
              <w:jc w:val="both"/>
              <w:rPr>
                <w:rFonts w:eastAsia="Calibri"/>
              </w:rPr>
            </w:pPr>
            <w:r>
              <w:rPr>
                <w:rFonts w:eastAsia="Calibri"/>
              </w:rPr>
              <w:t>Менеджер</w:t>
            </w:r>
            <w:r w:rsidRPr="00347229">
              <w:rPr>
                <w:rFonts w:eastAsia="Calibri"/>
              </w:rPr>
              <w:t xml:space="preserve"> может </w:t>
            </w:r>
            <w:r>
              <w:rPr>
                <w:rFonts w:eastAsia="Calibri"/>
              </w:rPr>
              <w:t>сгенерировать отчет ключевых показателей</w:t>
            </w:r>
          </w:p>
        </w:tc>
      </w:tr>
    </w:tbl>
    <w:p w14:paraId="43281521" w14:textId="77777777" w:rsidR="00347229" w:rsidRPr="00347229" w:rsidRDefault="00347229" w:rsidP="00DE15C5">
      <w:pPr>
        <w:spacing w:line="240" w:lineRule="auto"/>
        <w:rPr>
          <w:rFonts w:eastAsia="Calibri" w:cs="Times New Roman"/>
        </w:rPr>
      </w:pPr>
    </w:p>
    <w:p w14:paraId="73BF7CDC" w14:textId="77777777" w:rsidR="00347229" w:rsidRPr="00347229" w:rsidRDefault="00347229" w:rsidP="00DE15C5">
      <w:pPr>
        <w:spacing w:after="0" w:line="240" w:lineRule="auto"/>
        <w:ind w:firstLine="709"/>
        <w:jc w:val="both"/>
        <w:rPr>
          <w:rFonts w:eastAsia="Calibri" w:cs="Times New Roman"/>
          <w:color w:val="000000"/>
          <w:szCs w:val="28"/>
        </w:rPr>
      </w:pPr>
      <w:r w:rsidRPr="00347229">
        <w:rPr>
          <w:rFonts w:eastAsia="Calibri" w:cs="Times New Roman"/>
          <w:color w:val="000000"/>
          <w:szCs w:val="28"/>
        </w:rPr>
        <w:t>Таким образом были разработаны требования для программного средства.</w:t>
      </w:r>
    </w:p>
    <w:p w14:paraId="1425F704" w14:textId="77777777" w:rsidR="00347229" w:rsidRPr="00347229" w:rsidRDefault="00347229" w:rsidP="00DE15C5">
      <w:pPr>
        <w:tabs>
          <w:tab w:val="left" w:pos="1134"/>
        </w:tabs>
        <w:spacing w:after="0" w:line="240" w:lineRule="auto"/>
        <w:ind w:firstLine="709"/>
        <w:contextualSpacing/>
        <w:jc w:val="both"/>
        <w:rPr>
          <w:rFonts w:eastAsia="Times New Roman" w:cs="Times New Roman"/>
          <w:szCs w:val="28"/>
          <w:lang w:eastAsia="ru-RU"/>
        </w:rPr>
      </w:pPr>
      <w:r w:rsidRPr="00347229">
        <w:rPr>
          <w:rFonts w:eastAsia="Times New Roman" w:cs="Times New Roman"/>
          <w:szCs w:val="28"/>
          <w:lang w:eastAsia="ru-RU"/>
        </w:rPr>
        <w:t>Далее перейдем к описанию бизнес-контекста. В этом разделе необходимо подробнее представить профили основных категорий заинтересованных в проекте лиц.</w:t>
      </w:r>
    </w:p>
    <w:p w14:paraId="0F8207EF" w14:textId="19B4BB30" w:rsidR="00347229" w:rsidRPr="00347229" w:rsidRDefault="00347229" w:rsidP="00DE15C5">
      <w:pPr>
        <w:tabs>
          <w:tab w:val="left" w:pos="8789"/>
        </w:tabs>
        <w:spacing w:after="0" w:line="240" w:lineRule="auto"/>
        <w:ind w:right="-1" w:firstLine="709"/>
        <w:contextualSpacing/>
        <w:jc w:val="both"/>
        <w:rPr>
          <w:rFonts w:eastAsia="Times New Roman" w:cs="Times New Roman"/>
          <w:szCs w:val="24"/>
          <w:lang w:eastAsia="ru-RU"/>
        </w:rPr>
      </w:pPr>
      <w:r w:rsidRPr="00347229">
        <w:rPr>
          <w:rFonts w:eastAsia="Times New Roman" w:cs="Times New Roman"/>
          <w:szCs w:val="24"/>
          <w:lang w:eastAsia="ru-RU"/>
        </w:rPr>
        <w:t xml:space="preserve">В таблице </w:t>
      </w:r>
      <w:r w:rsidR="00ED0FE3">
        <w:rPr>
          <w:rFonts w:eastAsia="Times New Roman" w:cs="Times New Roman"/>
          <w:szCs w:val="24"/>
          <w:lang w:eastAsia="ru-RU"/>
        </w:rPr>
        <w:t>2</w:t>
      </w:r>
      <w:r w:rsidR="009509C2">
        <w:rPr>
          <w:rFonts w:eastAsia="Times New Roman" w:cs="Times New Roman"/>
          <w:szCs w:val="24"/>
          <w:lang w:eastAsia="ru-RU"/>
        </w:rPr>
        <w:t>.14</w:t>
      </w:r>
      <w:r w:rsidRPr="00347229">
        <w:rPr>
          <w:rFonts w:eastAsia="Times New Roman" w:cs="Times New Roman"/>
          <w:szCs w:val="24"/>
          <w:lang w:eastAsia="ru-RU"/>
        </w:rPr>
        <w:t xml:space="preserve"> ниже рассмотрим лица, которые активно вовлечены в проект, на которых активно влияет результат проекта и которые сами могут влиять на проект.</w:t>
      </w:r>
    </w:p>
    <w:p w14:paraId="0A770723" w14:textId="77777777" w:rsidR="00347229" w:rsidRPr="00347229" w:rsidRDefault="00347229" w:rsidP="00DE15C5">
      <w:pPr>
        <w:spacing w:line="240" w:lineRule="auto"/>
        <w:rPr>
          <w:rFonts w:eastAsia="Times New Roman" w:cs="Times New Roman"/>
          <w:szCs w:val="24"/>
          <w:lang w:eastAsia="ru-RU"/>
        </w:rPr>
      </w:pPr>
    </w:p>
    <w:p w14:paraId="13597CBE" w14:textId="44F1721E" w:rsidR="00347229" w:rsidRPr="00347229" w:rsidRDefault="00347229" w:rsidP="00DE15C5">
      <w:pPr>
        <w:tabs>
          <w:tab w:val="left" w:pos="8789"/>
        </w:tabs>
        <w:spacing w:after="0" w:line="240" w:lineRule="auto"/>
        <w:ind w:right="-1"/>
        <w:contextualSpacing/>
        <w:jc w:val="both"/>
        <w:rPr>
          <w:rFonts w:eastAsia="Times New Roman" w:cs="Times New Roman"/>
          <w:szCs w:val="24"/>
          <w:lang w:eastAsia="ru-RU"/>
        </w:rPr>
      </w:pPr>
      <w:r w:rsidRPr="00347229">
        <w:rPr>
          <w:rFonts w:eastAsia="Times New Roman" w:cs="Times New Roman"/>
          <w:szCs w:val="24"/>
          <w:lang w:eastAsia="ru-RU"/>
        </w:rPr>
        <w:t xml:space="preserve">Таблица </w:t>
      </w:r>
      <w:r w:rsidR="00ED0FE3">
        <w:rPr>
          <w:rFonts w:eastAsia="Times New Roman" w:cs="Times New Roman"/>
          <w:szCs w:val="24"/>
          <w:lang w:eastAsia="ru-RU"/>
        </w:rPr>
        <w:t>2</w:t>
      </w:r>
      <w:r w:rsidR="009509C2">
        <w:rPr>
          <w:rFonts w:eastAsia="Times New Roman" w:cs="Times New Roman"/>
          <w:szCs w:val="24"/>
          <w:lang w:eastAsia="ru-RU"/>
        </w:rPr>
        <w:t>.14</w:t>
      </w:r>
      <w:r w:rsidRPr="00347229">
        <w:rPr>
          <w:rFonts w:eastAsia="Times New Roman" w:cs="Times New Roman"/>
          <w:szCs w:val="24"/>
          <w:lang w:eastAsia="ru-RU"/>
        </w:rPr>
        <w:t xml:space="preserve"> – Профили заинтересованных лиц</w:t>
      </w:r>
    </w:p>
    <w:tbl>
      <w:tblPr>
        <w:tblStyle w:val="310"/>
        <w:tblW w:w="0" w:type="auto"/>
        <w:tblLook w:val="04A0" w:firstRow="1" w:lastRow="0" w:firstColumn="1" w:lastColumn="0" w:noHBand="0" w:noVBand="1"/>
      </w:tblPr>
      <w:tblGrid>
        <w:gridCol w:w="2177"/>
        <w:gridCol w:w="1817"/>
        <w:gridCol w:w="1821"/>
        <w:gridCol w:w="1884"/>
        <w:gridCol w:w="1646"/>
      </w:tblGrid>
      <w:tr w:rsidR="00FE4427" w:rsidRPr="00347229" w14:paraId="7C8CE14E" w14:textId="77777777" w:rsidTr="001B5FBA">
        <w:tc>
          <w:tcPr>
            <w:tcW w:w="1555" w:type="dxa"/>
          </w:tcPr>
          <w:p w14:paraId="6B13533F" w14:textId="77777777" w:rsidR="00347229" w:rsidRPr="00347229" w:rsidRDefault="00347229" w:rsidP="00DE15C5">
            <w:pPr>
              <w:jc w:val="center"/>
              <w:rPr>
                <w:szCs w:val="28"/>
              </w:rPr>
            </w:pPr>
            <w:r w:rsidRPr="00347229">
              <w:rPr>
                <w:bCs/>
                <w:color w:val="000000"/>
                <w:szCs w:val="28"/>
              </w:rPr>
              <w:t>Заинтересованное лицо</w:t>
            </w:r>
          </w:p>
        </w:tc>
        <w:tc>
          <w:tcPr>
            <w:tcW w:w="2439" w:type="dxa"/>
          </w:tcPr>
          <w:p w14:paraId="5F6D8A00" w14:textId="77777777" w:rsidR="00347229" w:rsidRPr="00347229" w:rsidRDefault="00347229" w:rsidP="00DE15C5">
            <w:pPr>
              <w:jc w:val="center"/>
              <w:rPr>
                <w:szCs w:val="28"/>
              </w:rPr>
            </w:pPr>
            <w:r w:rsidRPr="00347229">
              <w:rPr>
                <w:bCs/>
                <w:color w:val="000000"/>
                <w:szCs w:val="28"/>
              </w:rPr>
              <w:t>Основная ценность</w:t>
            </w:r>
          </w:p>
        </w:tc>
        <w:tc>
          <w:tcPr>
            <w:tcW w:w="1821" w:type="dxa"/>
          </w:tcPr>
          <w:p w14:paraId="0854146B" w14:textId="77777777" w:rsidR="00347229" w:rsidRPr="00347229" w:rsidRDefault="00347229" w:rsidP="00DE15C5">
            <w:pPr>
              <w:jc w:val="center"/>
              <w:rPr>
                <w:szCs w:val="28"/>
              </w:rPr>
            </w:pPr>
            <w:r w:rsidRPr="00347229">
              <w:rPr>
                <w:bCs/>
                <w:color w:val="000000"/>
                <w:szCs w:val="28"/>
              </w:rPr>
              <w:t>Отношение</w:t>
            </w:r>
          </w:p>
        </w:tc>
        <w:tc>
          <w:tcPr>
            <w:tcW w:w="1884" w:type="dxa"/>
          </w:tcPr>
          <w:p w14:paraId="1CA00E5C" w14:textId="77777777" w:rsidR="00347229" w:rsidRPr="00347229" w:rsidRDefault="00347229" w:rsidP="00DE15C5">
            <w:pPr>
              <w:jc w:val="center"/>
              <w:rPr>
                <w:szCs w:val="28"/>
              </w:rPr>
            </w:pPr>
            <w:r w:rsidRPr="00347229">
              <w:rPr>
                <w:bCs/>
                <w:color w:val="000000"/>
                <w:szCs w:val="28"/>
              </w:rPr>
              <w:t>Основные интересы</w:t>
            </w:r>
          </w:p>
        </w:tc>
        <w:tc>
          <w:tcPr>
            <w:tcW w:w="1646" w:type="dxa"/>
          </w:tcPr>
          <w:p w14:paraId="4353AFD2" w14:textId="77777777" w:rsidR="00347229" w:rsidRPr="00347229" w:rsidRDefault="00347229" w:rsidP="00DE15C5">
            <w:pPr>
              <w:jc w:val="center"/>
              <w:rPr>
                <w:szCs w:val="28"/>
              </w:rPr>
            </w:pPr>
            <w:r w:rsidRPr="00347229">
              <w:rPr>
                <w:bCs/>
                <w:color w:val="000000"/>
                <w:szCs w:val="28"/>
              </w:rPr>
              <w:t>Ограничения</w:t>
            </w:r>
          </w:p>
        </w:tc>
      </w:tr>
      <w:tr w:rsidR="00FE4427" w:rsidRPr="00347229" w14:paraId="39FAF7F1" w14:textId="77777777" w:rsidTr="001B5FBA">
        <w:tc>
          <w:tcPr>
            <w:tcW w:w="1555" w:type="dxa"/>
          </w:tcPr>
          <w:p w14:paraId="43AC5B41" w14:textId="77777777" w:rsidR="00347229" w:rsidRPr="00347229" w:rsidRDefault="00347229" w:rsidP="00DE15C5">
            <w:pPr>
              <w:jc w:val="both"/>
              <w:rPr>
                <w:szCs w:val="28"/>
              </w:rPr>
            </w:pPr>
            <w:r w:rsidRPr="00347229">
              <w:t>Клиент</w:t>
            </w:r>
          </w:p>
        </w:tc>
        <w:tc>
          <w:tcPr>
            <w:tcW w:w="2439" w:type="dxa"/>
          </w:tcPr>
          <w:p w14:paraId="15F162C7" w14:textId="043DF0FA" w:rsidR="00347229" w:rsidRPr="00347229" w:rsidRDefault="001B5FBA" w:rsidP="00DE15C5">
            <w:pPr>
              <w:tabs>
                <w:tab w:val="left" w:pos="8789"/>
              </w:tabs>
              <w:ind w:right="-1"/>
              <w:contextualSpacing/>
              <w:jc w:val="both"/>
            </w:pPr>
            <w:r>
              <w:t xml:space="preserve">Удобство </w:t>
            </w:r>
            <w:r w:rsidR="00347229" w:rsidRPr="00347229">
              <w:t>использование для поиска товаров и оформления заказов</w:t>
            </w:r>
          </w:p>
        </w:tc>
        <w:tc>
          <w:tcPr>
            <w:tcW w:w="1821" w:type="dxa"/>
          </w:tcPr>
          <w:p w14:paraId="686727B5" w14:textId="77777777" w:rsidR="00347229" w:rsidRPr="00347229" w:rsidRDefault="00347229" w:rsidP="00DE15C5">
            <w:pPr>
              <w:jc w:val="both"/>
              <w:rPr>
                <w:szCs w:val="28"/>
              </w:rPr>
            </w:pPr>
            <w:r w:rsidRPr="00347229">
              <w:t>Позитивные ожидания от использования интернет-магазина</w:t>
            </w:r>
          </w:p>
        </w:tc>
        <w:tc>
          <w:tcPr>
            <w:tcW w:w="1884" w:type="dxa"/>
          </w:tcPr>
          <w:p w14:paraId="586B4C87" w14:textId="77777777" w:rsidR="00347229" w:rsidRPr="00347229" w:rsidRDefault="00347229" w:rsidP="00DE15C5">
            <w:pPr>
              <w:jc w:val="both"/>
              <w:rPr>
                <w:szCs w:val="28"/>
              </w:rPr>
            </w:pPr>
            <w:r w:rsidRPr="00347229">
              <w:t>Простота использования, быстрота процесса оформления заказа, удобный поиск</w:t>
            </w:r>
          </w:p>
        </w:tc>
        <w:tc>
          <w:tcPr>
            <w:tcW w:w="1646" w:type="dxa"/>
          </w:tcPr>
          <w:p w14:paraId="2763C7F6" w14:textId="77777777" w:rsidR="00347229" w:rsidRPr="00347229" w:rsidRDefault="00347229" w:rsidP="00DE15C5">
            <w:pPr>
              <w:jc w:val="both"/>
              <w:rPr>
                <w:szCs w:val="28"/>
              </w:rPr>
            </w:pPr>
            <w:r w:rsidRPr="00347229">
              <w:t>Необходима регистрация в системе</w:t>
            </w:r>
          </w:p>
        </w:tc>
      </w:tr>
    </w:tbl>
    <w:p w14:paraId="6C06AEA4" w14:textId="282F6812" w:rsidR="00347229" w:rsidRDefault="00347229" w:rsidP="00DE15C5">
      <w:pPr>
        <w:spacing w:after="0" w:line="240" w:lineRule="auto"/>
        <w:jc w:val="both"/>
        <w:rPr>
          <w:rFonts w:eastAsia="Calibri" w:cs="Times New Roman"/>
        </w:rPr>
      </w:pPr>
      <w:r w:rsidRPr="00347229">
        <w:rPr>
          <w:rFonts w:eastAsia="Calibri" w:cs="Times New Roman"/>
        </w:rPr>
        <w:br w:type="page"/>
      </w:r>
      <w:r w:rsidRPr="00347229">
        <w:rPr>
          <w:rFonts w:eastAsia="Calibri" w:cs="Times New Roman"/>
        </w:rPr>
        <w:lastRenderedPageBreak/>
        <w:t xml:space="preserve">Продолжение таблицы </w:t>
      </w:r>
      <w:r w:rsidR="00ED0FE3">
        <w:rPr>
          <w:rFonts w:eastAsia="Calibri" w:cs="Times New Roman"/>
        </w:rPr>
        <w:t>2</w:t>
      </w:r>
      <w:r w:rsidR="00FB335D">
        <w:rPr>
          <w:rFonts w:eastAsia="Calibri" w:cs="Times New Roman"/>
        </w:rPr>
        <w:t>.14</w:t>
      </w:r>
    </w:p>
    <w:tbl>
      <w:tblPr>
        <w:tblStyle w:val="310"/>
        <w:tblW w:w="0" w:type="auto"/>
        <w:tblLook w:val="04A0" w:firstRow="1" w:lastRow="0" w:firstColumn="1" w:lastColumn="0" w:noHBand="0" w:noVBand="1"/>
      </w:tblPr>
      <w:tblGrid>
        <w:gridCol w:w="2177"/>
        <w:gridCol w:w="1817"/>
        <w:gridCol w:w="1821"/>
        <w:gridCol w:w="1884"/>
        <w:gridCol w:w="1646"/>
      </w:tblGrid>
      <w:tr w:rsidR="00E46115" w:rsidRPr="00347229" w14:paraId="648B71D3" w14:textId="77777777" w:rsidTr="00E46115">
        <w:tc>
          <w:tcPr>
            <w:tcW w:w="1533" w:type="dxa"/>
          </w:tcPr>
          <w:p w14:paraId="4B781B6F" w14:textId="77777777" w:rsidR="00E46115" w:rsidRPr="00347229" w:rsidRDefault="00E46115" w:rsidP="00DE15C5">
            <w:pPr>
              <w:jc w:val="center"/>
              <w:rPr>
                <w:szCs w:val="28"/>
              </w:rPr>
            </w:pPr>
            <w:r w:rsidRPr="00347229">
              <w:rPr>
                <w:bCs/>
                <w:color w:val="000000"/>
                <w:szCs w:val="28"/>
              </w:rPr>
              <w:t>Заинтересованное лицо</w:t>
            </w:r>
          </w:p>
        </w:tc>
        <w:tc>
          <w:tcPr>
            <w:tcW w:w="2077" w:type="dxa"/>
          </w:tcPr>
          <w:p w14:paraId="59C151D5" w14:textId="77777777" w:rsidR="00E46115" w:rsidRPr="00347229" w:rsidRDefault="00E46115" w:rsidP="00DE15C5">
            <w:pPr>
              <w:jc w:val="center"/>
              <w:rPr>
                <w:szCs w:val="28"/>
              </w:rPr>
            </w:pPr>
            <w:r w:rsidRPr="00347229">
              <w:rPr>
                <w:bCs/>
                <w:color w:val="000000"/>
                <w:szCs w:val="28"/>
              </w:rPr>
              <w:t>Основная ценность</w:t>
            </w:r>
          </w:p>
        </w:tc>
        <w:tc>
          <w:tcPr>
            <w:tcW w:w="1983" w:type="dxa"/>
          </w:tcPr>
          <w:p w14:paraId="686D306B" w14:textId="77777777" w:rsidR="00E46115" w:rsidRPr="00347229" w:rsidRDefault="00E46115" w:rsidP="00DE15C5">
            <w:pPr>
              <w:jc w:val="center"/>
              <w:rPr>
                <w:szCs w:val="28"/>
              </w:rPr>
            </w:pPr>
            <w:r w:rsidRPr="00347229">
              <w:rPr>
                <w:bCs/>
                <w:color w:val="000000"/>
                <w:szCs w:val="28"/>
              </w:rPr>
              <w:t>Отношение</w:t>
            </w:r>
          </w:p>
        </w:tc>
        <w:tc>
          <w:tcPr>
            <w:tcW w:w="2053" w:type="dxa"/>
          </w:tcPr>
          <w:p w14:paraId="3FE7631F" w14:textId="77777777" w:rsidR="00E46115" w:rsidRPr="00347229" w:rsidRDefault="00E46115" w:rsidP="00DE15C5">
            <w:pPr>
              <w:jc w:val="center"/>
              <w:rPr>
                <w:szCs w:val="28"/>
              </w:rPr>
            </w:pPr>
            <w:r w:rsidRPr="00347229">
              <w:rPr>
                <w:bCs/>
                <w:color w:val="000000"/>
                <w:szCs w:val="28"/>
              </w:rPr>
              <w:t>Основные интересы</w:t>
            </w:r>
          </w:p>
        </w:tc>
        <w:tc>
          <w:tcPr>
            <w:tcW w:w="1699" w:type="dxa"/>
          </w:tcPr>
          <w:p w14:paraId="2AD26578" w14:textId="77777777" w:rsidR="00E46115" w:rsidRPr="00347229" w:rsidRDefault="00E46115" w:rsidP="00DE15C5">
            <w:pPr>
              <w:jc w:val="center"/>
              <w:rPr>
                <w:szCs w:val="28"/>
              </w:rPr>
            </w:pPr>
            <w:r w:rsidRPr="00347229">
              <w:rPr>
                <w:bCs/>
                <w:color w:val="000000"/>
                <w:szCs w:val="28"/>
              </w:rPr>
              <w:t>Ограничения</w:t>
            </w:r>
          </w:p>
        </w:tc>
      </w:tr>
      <w:tr w:rsidR="00347229" w:rsidRPr="00347229" w14:paraId="19544D17" w14:textId="77777777" w:rsidTr="001B5FBA">
        <w:tc>
          <w:tcPr>
            <w:tcW w:w="1533" w:type="dxa"/>
          </w:tcPr>
          <w:p w14:paraId="5479E574" w14:textId="77777777" w:rsidR="00347229" w:rsidRPr="00347229" w:rsidRDefault="00347229" w:rsidP="00DE15C5">
            <w:pPr>
              <w:jc w:val="both"/>
            </w:pPr>
            <w:r w:rsidRPr="00347229">
              <w:t>Менеджер</w:t>
            </w:r>
          </w:p>
        </w:tc>
        <w:tc>
          <w:tcPr>
            <w:tcW w:w="2077" w:type="dxa"/>
          </w:tcPr>
          <w:p w14:paraId="63647392" w14:textId="6E671CAB" w:rsidR="00347229" w:rsidRPr="00347229" w:rsidRDefault="00347229" w:rsidP="00DE15C5">
            <w:pPr>
              <w:tabs>
                <w:tab w:val="left" w:pos="8789"/>
              </w:tabs>
              <w:ind w:right="-1"/>
              <w:contextualSpacing/>
              <w:jc w:val="both"/>
            </w:pPr>
            <w:r w:rsidRPr="00347229">
              <w:t>Более эффективное использование рабочего времени для</w:t>
            </w:r>
            <w:r w:rsidR="001B5FBA">
              <w:t xml:space="preserve"> аналитики заказов и продаж,</w:t>
            </w:r>
            <w:r w:rsidRPr="00347229">
              <w:t xml:space="preserve"> ответа на заявки клиентов</w:t>
            </w:r>
            <w:r w:rsidR="001B5FBA">
              <w:t>, управлением товарами и складами магазина</w:t>
            </w:r>
            <w:r w:rsidRPr="00347229">
              <w:t xml:space="preserve"> </w:t>
            </w:r>
          </w:p>
        </w:tc>
        <w:tc>
          <w:tcPr>
            <w:tcW w:w="1983" w:type="dxa"/>
          </w:tcPr>
          <w:p w14:paraId="1FB29F7A" w14:textId="77777777" w:rsidR="00347229" w:rsidRPr="00347229" w:rsidRDefault="00347229" w:rsidP="00DE15C5">
            <w:pPr>
              <w:jc w:val="both"/>
            </w:pPr>
            <w:r w:rsidRPr="00347229">
              <w:t xml:space="preserve">Позитивные ожидания от использования системы </w:t>
            </w:r>
          </w:p>
        </w:tc>
        <w:tc>
          <w:tcPr>
            <w:tcW w:w="2053" w:type="dxa"/>
          </w:tcPr>
          <w:p w14:paraId="229CD354" w14:textId="23387237" w:rsidR="00347229" w:rsidRPr="00347229" w:rsidRDefault="00347229" w:rsidP="00DE15C5">
            <w:pPr>
              <w:jc w:val="both"/>
            </w:pPr>
            <w:r w:rsidRPr="00347229">
              <w:t>Простота использования,</w:t>
            </w:r>
            <w:r w:rsidR="001B5FBA">
              <w:t xml:space="preserve"> простая и понятная система аналитики и отчетов,</w:t>
            </w:r>
            <w:r w:rsidRPr="00347229">
              <w:t xml:space="preserve"> быстрый поиск и ответ на заявки клиентов</w:t>
            </w:r>
          </w:p>
        </w:tc>
        <w:tc>
          <w:tcPr>
            <w:tcW w:w="1699" w:type="dxa"/>
          </w:tcPr>
          <w:p w14:paraId="75640658" w14:textId="77777777" w:rsidR="00347229" w:rsidRPr="00347229" w:rsidRDefault="00347229" w:rsidP="00DE15C5">
            <w:pPr>
              <w:jc w:val="both"/>
            </w:pPr>
            <w:r w:rsidRPr="00347229">
              <w:t>Необходима регистрация в системе</w:t>
            </w:r>
          </w:p>
        </w:tc>
      </w:tr>
    </w:tbl>
    <w:p w14:paraId="0CA6F438" w14:textId="77777777" w:rsidR="00347229" w:rsidRDefault="00347229" w:rsidP="00DE15C5">
      <w:pPr>
        <w:tabs>
          <w:tab w:val="left" w:pos="993"/>
        </w:tabs>
        <w:spacing w:after="0" w:line="240" w:lineRule="auto"/>
        <w:ind w:right="-40" w:firstLine="709"/>
        <w:jc w:val="both"/>
        <w:rPr>
          <w:ins w:id="16" w:author="Анна Шелест" w:date="2025-03-14T13:36:00Z"/>
          <w:rFonts w:eastAsia="Times New Roman" w:cs="Times New Roman"/>
          <w:szCs w:val="28"/>
          <w:lang w:eastAsia="ru-RU"/>
        </w:rPr>
      </w:pPr>
    </w:p>
    <w:p w14:paraId="7AE3E4BF" w14:textId="49F1D0B7" w:rsidR="00311D99" w:rsidRPr="00311D99" w:rsidRDefault="00311D99" w:rsidP="00DE15C5">
      <w:pPr>
        <w:spacing w:after="0" w:line="240" w:lineRule="auto"/>
        <w:ind w:firstLine="720"/>
        <w:jc w:val="both"/>
        <w:rPr>
          <w:rFonts w:eastAsia="Arial" w:cs="Times New Roman"/>
          <w:szCs w:val="28"/>
          <w:lang w:val="ru"/>
        </w:rPr>
      </w:pPr>
      <w:r w:rsidRPr="00311D99">
        <w:rPr>
          <w:rFonts w:eastAsia="Arial" w:cs="Times New Roman"/>
          <w:szCs w:val="28"/>
          <w:lang w:val="ru"/>
        </w:rPr>
        <w:t xml:space="preserve">Нефункциональные требования – это ограничения или требования, предъявляемые к системе. Они определяют атрибут качества программного обеспечения. Нефункциональные требования касаются таких вопросов, как масштабируемость, производительность, переносимость, безопасность, надежность и многие другие. </w:t>
      </w:r>
    </w:p>
    <w:p w14:paraId="13CB71CB" w14:textId="77777777" w:rsidR="00311D99" w:rsidRPr="00311D99" w:rsidRDefault="00311D99" w:rsidP="00DE15C5">
      <w:pPr>
        <w:spacing w:after="0" w:line="240" w:lineRule="auto"/>
        <w:ind w:firstLine="720"/>
        <w:jc w:val="both"/>
        <w:rPr>
          <w:rFonts w:eastAsia="Arial" w:cs="Times New Roman"/>
          <w:szCs w:val="28"/>
          <w:lang w:val="ru"/>
        </w:rPr>
      </w:pPr>
      <w:r w:rsidRPr="00311D99">
        <w:rPr>
          <w:rFonts w:eastAsia="Arial" w:cs="Times New Roman"/>
          <w:szCs w:val="28"/>
          <w:lang w:val="ru"/>
        </w:rPr>
        <w:t xml:space="preserve">Были выявлены следующие нефункциональные требования: </w:t>
      </w:r>
    </w:p>
    <w:p w14:paraId="7ED93CB4" w14:textId="77777777" w:rsidR="00311D99" w:rsidRPr="00311D99" w:rsidRDefault="00311D99" w:rsidP="007A25D6">
      <w:pPr>
        <w:numPr>
          <w:ilvl w:val="0"/>
          <w:numId w:val="23"/>
        </w:numPr>
        <w:spacing w:after="0" w:line="240" w:lineRule="auto"/>
        <w:ind w:left="0" w:firstLine="720"/>
        <w:contextualSpacing/>
        <w:jc w:val="both"/>
        <w:rPr>
          <w:rFonts w:eastAsia="Times New Roman" w:cs="Times New Roman"/>
          <w:szCs w:val="28"/>
        </w:rPr>
      </w:pPr>
      <w:r w:rsidRPr="00311D99">
        <w:rPr>
          <w:rFonts w:eastAsia="Times New Roman" w:cs="Times New Roman"/>
          <w:szCs w:val="28"/>
        </w:rPr>
        <w:t xml:space="preserve">программное средство должно быть разработано для операционной системы </w:t>
      </w:r>
      <w:r w:rsidRPr="00311D99">
        <w:rPr>
          <w:rFonts w:eastAsia="Times New Roman" w:cs="Times New Roman"/>
          <w:i/>
          <w:iCs/>
          <w:szCs w:val="28"/>
        </w:rPr>
        <w:t>Windows</w:t>
      </w:r>
      <w:r w:rsidRPr="00311D99">
        <w:rPr>
          <w:rFonts w:eastAsia="Times New Roman" w:cs="Times New Roman"/>
          <w:szCs w:val="28"/>
        </w:rPr>
        <w:t xml:space="preserve"> 8 и выше с возможной предустановкой библиотек или пакетов выбранной среды программирования; </w:t>
      </w:r>
    </w:p>
    <w:p w14:paraId="6EFABBED" w14:textId="77777777" w:rsidR="00311D99" w:rsidRPr="00311D99" w:rsidRDefault="00311D99" w:rsidP="007A25D6">
      <w:pPr>
        <w:numPr>
          <w:ilvl w:val="0"/>
          <w:numId w:val="23"/>
        </w:numPr>
        <w:spacing w:after="0" w:line="240" w:lineRule="auto"/>
        <w:ind w:left="0" w:firstLine="720"/>
        <w:contextualSpacing/>
        <w:jc w:val="both"/>
        <w:rPr>
          <w:rFonts w:eastAsia="Times New Roman" w:cs="Times New Roman"/>
          <w:szCs w:val="28"/>
        </w:rPr>
      </w:pPr>
      <w:r w:rsidRPr="00311D99">
        <w:rPr>
          <w:rFonts w:eastAsia="Times New Roman" w:cs="Times New Roman"/>
          <w:szCs w:val="28"/>
        </w:rPr>
        <w:t xml:space="preserve">программное средство должно состоять из клиентского и серверного компонентов, расположенных на разных физических узлах; </w:t>
      </w:r>
    </w:p>
    <w:p w14:paraId="24085ABA" w14:textId="77777777" w:rsidR="00311D99" w:rsidRPr="00311D99" w:rsidRDefault="00311D99" w:rsidP="007A25D6">
      <w:pPr>
        <w:numPr>
          <w:ilvl w:val="0"/>
          <w:numId w:val="23"/>
        </w:numPr>
        <w:spacing w:after="0" w:line="240" w:lineRule="auto"/>
        <w:ind w:left="0" w:firstLine="720"/>
        <w:contextualSpacing/>
        <w:jc w:val="both"/>
        <w:rPr>
          <w:rFonts w:eastAsia="Times New Roman" w:cs="Times New Roman"/>
          <w:szCs w:val="28"/>
        </w:rPr>
      </w:pPr>
      <w:r w:rsidRPr="00311D99">
        <w:rPr>
          <w:rFonts w:eastAsia="Times New Roman" w:cs="Times New Roman"/>
          <w:szCs w:val="28"/>
        </w:rPr>
        <w:t>к программному средству должна быть подключена база данных;</w:t>
      </w:r>
    </w:p>
    <w:p w14:paraId="6F8D4D23" w14:textId="77777777" w:rsidR="00311D99" w:rsidRPr="00311D99" w:rsidRDefault="00311D99" w:rsidP="007A25D6">
      <w:pPr>
        <w:numPr>
          <w:ilvl w:val="0"/>
          <w:numId w:val="23"/>
        </w:numPr>
        <w:spacing w:after="0" w:line="240" w:lineRule="auto"/>
        <w:ind w:left="0" w:firstLine="720"/>
        <w:contextualSpacing/>
        <w:jc w:val="both"/>
        <w:rPr>
          <w:rFonts w:eastAsia="Times New Roman" w:cs="Times New Roman"/>
          <w:szCs w:val="28"/>
        </w:rPr>
      </w:pPr>
      <w:r w:rsidRPr="00311D99">
        <w:rPr>
          <w:rFonts w:eastAsia="Times New Roman" w:cs="Times New Roman"/>
          <w:szCs w:val="28"/>
        </w:rPr>
        <w:t xml:space="preserve">программное средство должно поддерживаться браузерами </w:t>
      </w:r>
      <w:r w:rsidRPr="00311D99">
        <w:rPr>
          <w:rFonts w:eastAsia="Times New Roman" w:cs="Times New Roman"/>
          <w:i/>
          <w:iCs/>
          <w:szCs w:val="28"/>
        </w:rPr>
        <w:t>Yandex, Firefox, Chrome</w:t>
      </w:r>
      <w:r w:rsidRPr="00311D99">
        <w:rPr>
          <w:rFonts w:eastAsia="Times New Roman" w:cs="Times New Roman"/>
          <w:szCs w:val="28"/>
        </w:rPr>
        <w:t xml:space="preserve"> либо </w:t>
      </w:r>
      <w:r w:rsidRPr="00311D99">
        <w:rPr>
          <w:rFonts w:eastAsia="Times New Roman" w:cs="Times New Roman"/>
          <w:i/>
          <w:iCs/>
          <w:szCs w:val="28"/>
        </w:rPr>
        <w:t>Opera</w:t>
      </w:r>
      <w:r w:rsidRPr="00311D99">
        <w:rPr>
          <w:rFonts w:eastAsia="Times New Roman" w:cs="Times New Roman"/>
          <w:szCs w:val="28"/>
        </w:rPr>
        <w:t xml:space="preserve"> актуальной версии; </w:t>
      </w:r>
    </w:p>
    <w:p w14:paraId="1AD52111" w14:textId="77777777" w:rsidR="00311D99" w:rsidRPr="00311D99" w:rsidRDefault="00311D99" w:rsidP="007A25D6">
      <w:pPr>
        <w:numPr>
          <w:ilvl w:val="0"/>
          <w:numId w:val="23"/>
        </w:numPr>
        <w:spacing w:after="0" w:line="240" w:lineRule="auto"/>
        <w:ind w:left="0" w:firstLine="720"/>
        <w:contextualSpacing/>
        <w:jc w:val="both"/>
        <w:rPr>
          <w:rFonts w:eastAsia="Times New Roman" w:cs="Times New Roman"/>
          <w:szCs w:val="28"/>
        </w:rPr>
      </w:pPr>
      <w:r w:rsidRPr="00311D99">
        <w:rPr>
          <w:rFonts w:eastAsia="Times New Roman" w:cs="Times New Roman"/>
          <w:szCs w:val="28"/>
        </w:rPr>
        <w:t xml:space="preserve">система должна быть способна сохранять работоспособность и восстанавливаться после сбоев; </w:t>
      </w:r>
    </w:p>
    <w:p w14:paraId="7D624BA2" w14:textId="77777777" w:rsidR="00311D99" w:rsidRPr="00311D99" w:rsidRDefault="00311D99" w:rsidP="007A25D6">
      <w:pPr>
        <w:numPr>
          <w:ilvl w:val="0"/>
          <w:numId w:val="23"/>
        </w:numPr>
        <w:spacing w:after="0" w:line="240" w:lineRule="auto"/>
        <w:ind w:left="0" w:firstLine="720"/>
        <w:contextualSpacing/>
        <w:jc w:val="both"/>
        <w:rPr>
          <w:rFonts w:eastAsia="Times New Roman" w:cs="Times New Roman"/>
          <w:szCs w:val="28"/>
        </w:rPr>
      </w:pPr>
      <w:r w:rsidRPr="00311D99">
        <w:rPr>
          <w:rFonts w:eastAsia="Times New Roman" w:cs="Times New Roman"/>
          <w:szCs w:val="28"/>
        </w:rPr>
        <w:t xml:space="preserve">время загрузки сайта – 3 секунды; </w:t>
      </w:r>
    </w:p>
    <w:p w14:paraId="3EFC8A7A" w14:textId="77777777" w:rsidR="00311D99" w:rsidRPr="00311D99" w:rsidRDefault="00311D99" w:rsidP="007A25D6">
      <w:pPr>
        <w:numPr>
          <w:ilvl w:val="0"/>
          <w:numId w:val="23"/>
        </w:numPr>
        <w:spacing w:after="0" w:line="240" w:lineRule="auto"/>
        <w:ind w:left="0" w:firstLine="720"/>
        <w:contextualSpacing/>
        <w:jc w:val="both"/>
        <w:rPr>
          <w:rFonts w:eastAsia="Times New Roman" w:cs="Times New Roman"/>
          <w:szCs w:val="28"/>
        </w:rPr>
      </w:pPr>
      <w:r w:rsidRPr="00311D99">
        <w:rPr>
          <w:rFonts w:eastAsia="Times New Roman" w:cs="Times New Roman"/>
          <w:szCs w:val="28"/>
        </w:rPr>
        <w:t xml:space="preserve">при потере соединения все введенные данные должны быть сохранены; </w:t>
      </w:r>
    </w:p>
    <w:p w14:paraId="79593146" w14:textId="77777777" w:rsidR="00311D99" w:rsidRPr="00311D99" w:rsidRDefault="00311D99" w:rsidP="007A25D6">
      <w:pPr>
        <w:numPr>
          <w:ilvl w:val="0"/>
          <w:numId w:val="23"/>
        </w:numPr>
        <w:spacing w:after="0" w:line="240" w:lineRule="auto"/>
        <w:ind w:left="0" w:firstLine="720"/>
        <w:contextualSpacing/>
        <w:jc w:val="both"/>
        <w:rPr>
          <w:rFonts w:eastAsia="Times New Roman" w:cs="Times New Roman"/>
          <w:szCs w:val="28"/>
        </w:rPr>
      </w:pPr>
      <w:r w:rsidRPr="00311D99">
        <w:rPr>
          <w:rFonts w:eastAsia="Times New Roman" w:cs="Times New Roman"/>
          <w:szCs w:val="28"/>
        </w:rPr>
        <w:t xml:space="preserve">пользователи всегда должны иметь доступ к системе, даже в ночное время; </w:t>
      </w:r>
    </w:p>
    <w:p w14:paraId="6DC44B27" w14:textId="77777777" w:rsidR="00311D99" w:rsidRPr="00311D99" w:rsidRDefault="00311D99" w:rsidP="007A25D6">
      <w:pPr>
        <w:numPr>
          <w:ilvl w:val="0"/>
          <w:numId w:val="23"/>
        </w:numPr>
        <w:spacing w:after="0" w:line="240" w:lineRule="auto"/>
        <w:ind w:left="0" w:firstLine="720"/>
        <w:contextualSpacing/>
        <w:jc w:val="both"/>
        <w:rPr>
          <w:rFonts w:eastAsia="Times New Roman" w:cs="Times New Roman"/>
          <w:szCs w:val="28"/>
        </w:rPr>
      </w:pPr>
      <w:r w:rsidRPr="00311D99">
        <w:rPr>
          <w:rFonts w:eastAsia="Times New Roman" w:cs="Times New Roman"/>
          <w:szCs w:val="28"/>
        </w:rPr>
        <w:t xml:space="preserve">риски от внешних атак должны быть максимально снижены; </w:t>
      </w:r>
    </w:p>
    <w:p w14:paraId="785384E9" w14:textId="4E9D1604" w:rsidR="00E71367" w:rsidRPr="00311D99" w:rsidRDefault="00311D99" w:rsidP="007A25D6">
      <w:pPr>
        <w:numPr>
          <w:ilvl w:val="0"/>
          <w:numId w:val="23"/>
        </w:numPr>
        <w:spacing w:after="0" w:line="240" w:lineRule="auto"/>
        <w:ind w:left="0" w:firstLine="720"/>
        <w:contextualSpacing/>
        <w:jc w:val="both"/>
        <w:rPr>
          <w:rFonts w:eastAsia="Times New Roman" w:cs="Times New Roman"/>
          <w:szCs w:val="28"/>
        </w:rPr>
      </w:pPr>
      <w:r w:rsidRPr="00311D99">
        <w:rPr>
          <w:rFonts w:eastAsia="Times New Roman" w:cs="Times New Roman"/>
          <w:szCs w:val="28"/>
        </w:rPr>
        <w:t xml:space="preserve">данные о клиентах не должны распространяться публично, то есть должна быть организована работа с приватными данными. </w:t>
      </w:r>
    </w:p>
    <w:p w14:paraId="0103246A" w14:textId="2971E677" w:rsidR="00311D99" w:rsidRDefault="00311D99" w:rsidP="00DE15C5">
      <w:pPr>
        <w:tabs>
          <w:tab w:val="left" w:pos="709"/>
        </w:tabs>
        <w:spacing w:after="0" w:line="240" w:lineRule="auto"/>
        <w:ind w:firstLine="720"/>
        <w:jc w:val="both"/>
        <w:rPr>
          <w:rFonts w:eastAsia="Arial" w:cs="Times New Roman"/>
          <w:szCs w:val="28"/>
        </w:rPr>
      </w:pPr>
      <w:r w:rsidRPr="00311D99">
        <w:rPr>
          <w:rFonts w:eastAsia="Arial" w:cs="Times New Roman"/>
          <w:szCs w:val="28"/>
        </w:rPr>
        <w:lastRenderedPageBreak/>
        <w:t>Таким образом, разработка спецификации тре</w:t>
      </w:r>
      <w:r>
        <w:rPr>
          <w:rFonts w:eastAsia="Arial" w:cs="Times New Roman"/>
          <w:szCs w:val="28"/>
        </w:rPr>
        <w:t xml:space="preserve">бований к программному средству </w:t>
      </w:r>
      <w:r w:rsidRPr="00311D99">
        <w:rPr>
          <w:rFonts w:eastAsia="Arial" w:cs="Times New Roman"/>
          <w:szCs w:val="28"/>
        </w:rPr>
        <w:t xml:space="preserve">является важным этапом проектирования, определяющим функциональные, нефункциональные и бизнес-требования к онлайн-сервису. В рамках данного процесса были сформулированы ключевые бизнес-цели, критерии успеха и возможные риски, которые необходимо учитывать при создании продукта. Спецификация требований обеспечивает четкое понимание задач, которые должен решать сервис, а также ожидаемые результаты его внедрения.  Определенные требования позволят разработчикам создать удобный, надежный и востребованный инструмент для проверки научных статей на заимствования. Четкое соответствие спецификации обеспечит высокий уровень точности анализа, удобную интеграцию с образовательными платформами и защиту пользовательских данных. </w:t>
      </w:r>
    </w:p>
    <w:p w14:paraId="11A333A2" w14:textId="77777777" w:rsidR="00311D99" w:rsidRPr="00311D99" w:rsidRDefault="00311D99" w:rsidP="00DE15C5">
      <w:pPr>
        <w:tabs>
          <w:tab w:val="left" w:pos="709"/>
        </w:tabs>
        <w:spacing w:after="0" w:line="240" w:lineRule="auto"/>
        <w:ind w:firstLine="720"/>
        <w:jc w:val="both"/>
        <w:rPr>
          <w:rFonts w:eastAsia="Arial" w:cs="Times New Roman"/>
          <w:szCs w:val="28"/>
        </w:rPr>
      </w:pPr>
    </w:p>
    <w:p w14:paraId="35F1EE77" w14:textId="77777777" w:rsidR="00ED0FE3" w:rsidRPr="00ED0FE3" w:rsidRDefault="00ED0FE3" w:rsidP="00DE15C5">
      <w:pPr>
        <w:keepNext/>
        <w:keepLines/>
        <w:spacing w:after="0" w:line="240" w:lineRule="auto"/>
        <w:ind w:firstLine="709"/>
        <w:jc w:val="both"/>
        <w:outlineLvl w:val="1"/>
        <w:rPr>
          <w:rFonts w:eastAsia="Times New Roman" w:cs="Times New Roman"/>
          <w:bCs/>
          <w:color w:val="000000"/>
          <w:szCs w:val="28"/>
        </w:rPr>
      </w:pPr>
      <w:bookmarkStart w:id="17" w:name="_Toc134990979"/>
      <w:bookmarkStart w:id="18" w:name="_Toc196856055"/>
      <w:bookmarkStart w:id="19" w:name="_Toc197047762"/>
      <w:r w:rsidRPr="00ED0FE3">
        <w:rPr>
          <w:rFonts w:eastAsia="Times New Roman" w:cs="Times New Roman"/>
          <w:b/>
          <w:bCs/>
          <w:color w:val="000000"/>
          <w:szCs w:val="28"/>
        </w:rPr>
        <w:t xml:space="preserve">2.3 </w:t>
      </w:r>
      <w:bookmarkEnd w:id="17"/>
      <w:r w:rsidRPr="00ED0FE3">
        <w:rPr>
          <w:rFonts w:eastAsia="Times New Roman" w:cs="Times New Roman"/>
          <w:b/>
          <w:bCs/>
          <w:color w:val="000000"/>
          <w:szCs w:val="28"/>
        </w:rPr>
        <w:t>Образ предлагаемого решения</w:t>
      </w:r>
      <w:bookmarkEnd w:id="18"/>
      <w:bookmarkEnd w:id="19"/>
    </w:p>
    <w:p w14:paraId="42E9DDD2" w14:textId="30CA4992" w:rsidR="00E45BF1" w:rsidRPr="00BE74AA" w:rsidRDefault="00E45BF1" w:rsidP="00DE15C5">
      <w:pPr>
        <w:spacing w:after="0" w:line="240" w:lineRule="auto"/>
        <w:rPr>
          <w:rFonts w:eastAsia="Times New Roman" w:cs="Times New Roman"/>
          <w:color w:val="FF0000"/>
          <w:sz w:val="24"/>
          <w:szCs w:val="24"/>
        </w:rPr>
      </w:pPr>
    </w:p>
    <w:p w14:paraId="6B42F4CA" w14:textId="0A654F12" w:rsidR="00311D99" w:rsidRPr="00311D99" w:rsidRDefault="00311D99" w:rsidP="00DE15C5">
      <w:pPr>
        <w:spacing w:after="0" w:line="240" w:lineRule="auto"/>
        <w:ind w:firstLine="720"/>
        <w:jc w:val="both"/>
        <w:rPr>
          <w:rFonts w:eastAsia="Arial" w:cs="Times New Roman"/>
          <w:szCs w:val="28"/>
        </w:rPr>
      </w:pPr>
      <w:r w:rsidRPr="00311D99">
        <w:rPr>
          <w:rFonts w:eastAsia="Arial" w:cs="Times New Roman"/>
          <w:szCs w:val="28"/>
        </w:rPr>
        <w:t>Предлагаемое программное средство анализа заказов и продаж в розничном магазине представляет собой мощный инструмент для автоматизации процессов учета и анализа данных о продажах и заказах, а также управления ими. Система предназначена для повышения эффективности работы розничных магазинов, оптимизации бизнес-процессов и улучшения взаимодействия с клиентами, что в свою очередь способствует росту прибыли и повышению конкурентоспособности предприятия.</w:t>
      </w:r>
    </w:p>
    <w:p w14:paraId="02B5C852" w14:textId="220459E6" w:rsidR="00311D99" w:rsidRPr="00311D99" w:rsidRDefault="00311D99" w:rsidP="00DE15C5">
      <w:pPr>
        <w:spacing w:after="0" w:line="240" w:lineRule="auto"/>
        <w:ind w:firstLine="720"/>
        <w:jc w:val="both"/>
        <w:rPr>
          <w:rFonts w:eastAsia="Arial" w:cs="Times New Roman"/>
          <w:szCs w:val="28"/>
        </w:rPr>
      </w:pPr>
      <w:r w:rsidRPr="00311D99">
        <w:rPr>
          <w:rFonts w:eastAsia="Arial" w:cs="Times New Roman"/>
          <w:szCs w:val="28"/>
        </w:rPr>
        <w:t>Основной функционал системы заключается в детализированном анал</w:t>
      </w:r>
      <w:r w:rsidR="001B5FBA">
        <w:rPr>
          <w:rFonts w:eastAsia="Arial" w:cs="Times New Roman"/>
          <w:szCs w:val="28"/>
        </w:rPr>
        <w:t>изе данных о продажах и заказах</w:t>
      </w:r>
      <w:r w:rsidRPr="00311D99">
        <w:rPr>
          <w:rFonts w:eastAsia="Arial" w:cs="Times New Roman"/>
          <w:szCs w:val="28"/>
        </w:rPr>
        <w:t>. Вся информация о товарах, продажах и заказах собирается в реальном времени, что позволяет оперативно реагировать на изменения и исключает возможность ошибок, связанных с ручным вводом данных.</w:t>
      </w:r>
    </w:p>
    <w:p w14:paraId="12D2AAAA" w14:textId="77777777" w:rsidR="00311D99" w:rsidRPr="00311D99" w:rsidRDefault="00311D99" w:rsidP="00DE15C5">
      <w:pPr>
        <w:spacing w:after="0" w:line="240" w:lineRule="auto"/>
        <w:ind w:firstLine="720"/>
        <w:jc w:val="both"/>
        <w:rPr>
          <w:rFonts w:eastAsia="Arial" w:cs="Times New Roman"/>
          <w:szCs w:val="28"/>
        </w:rPr>
      </w:pPr>
      <w:r w:rsidRPr="00311D99">
        <w:rPr>
          <w:rFonts w:eastAsia="Arial" w:cs="Times New Roman"/>
          <w:szCs w:val="28"/>
        </w:rPr>
        <w:t>Кроме того, программное средство автоматизирует процесс учета товаров, остатков на складе, а также генерирует отчеты по продажам и заказам. Это значительно ускоряет процессы учета и анализа данных, повышает точность отчетности и исключает человеческий фактор. Программа также позволяет управлять заявками клиентов, контролировать их статус и оперативно информировать покупателей о ходе выполнения их заказов.</w:t>
      </w:r>
    </w:p>
    <w:p w14:paraId="36E9EA11" w14:textId="0ED8B7F0" w:rsidR="00311D99" w:rsidRDefault="00311D99" w:rsidP="00DE15C5">
      <w:pPr>
        <w:spacing w:after="0" w:line="240" w:lineRule="auto"/>
        <w:ind w:firstLine="720"/>
        <w:jc w:val="both"/>
        <w:rPr>
          <w:rFonts w:eastAsia="Arial" w:cs="Times New Roman"/>
          <w:szCs w:val="28"/>
        </w:rPr>
      </w:pPr>
      <w:r w:rsidRPr="00311D99">
        <w:rPr>
          <w:rFonts w:eastAsia="Arial" w:cs="Times New Roman"/>
          <w:szCs w:val="28"/>
        </w:rPr>
        <w:t xml:space="preserve">Система имеет функции прогнозирования спроса на основе исторических данных, что позволяет более точно планировать закупки и минимизировать риски излишков или дефицита товаров. Это особенно важно для розничных магазинов, где постоянное поддержание баланса между спросом и предложением является залогом успешной работы. </w:t>
      </w:r>
      <w:r w:rsidR="00BE74AA">
        <w:rPr>
          <w:rFonts w:eastAsia="Arial" w:cs="Times New Roman"/>
          <w:szCs w:val="28"/>
        </w:rPr>
        <w:t>Функциональная</w:t>
      </w:r>
      <w:r w:rsidR="00BE74AA" w:rsidRPr="00BE74AA">
        <w:rPr>
          <w:rFonts w:eastAsia="Arial" w:cs="Times New Roman"/>
          <w:szCs w:val="28"/>
        </w:rPr>
        <w:t xml:space="preserve"> архитектуру решения</w:t>
      </w:r>
      <w:r w:rsidR="00BE74AA">
        <w:rPr>
          <w:rFonts w:eastAsia="Arial" w:cs="Times New Roman"/>
          <w:szCs w:val="28"/>
        </w:rPr>
        <w:t xml:space="preserve"> представлена на рисунке </w:t>
      </w:r>
      <w:r w:rsidR="00ED0FE3">
        <w:rPr>
          <w:rFonts w:eastAsia="Arial" w:cs="Times New Roman"/>
          <w:szCs w:val="28"/>
        </w:rPr>
        <w:t>2</w:t>
      </w:r>
      <w:r w:rsidR="00BE74AA">
        <w:rPr>
          <w:rFonts w:eastAsia="Arial" w:cs="Times New Roman"/>
          <w:szCs w:val="28"/>
        </w:rPr>
        <w:t>.8.</w:t>
      </w:r>
    </w:p>
    <w:p w14:paraId="5F8A6D91" w14:textId="77777777" w:rsidR="00BE74AA" w:rsidRDefault="00BE74AA" w:rsidP="00DE15C5">
      <w:pPr>
        <w:spacing w:after="0" w:line="240" w:lineRule="auto"/>
        <w:ind w:firstLine="720"/>
        <w:jc w:val="both"/>
        <w:rPr>
          <w:rFonts w:eastAsia="Arial" w:cs="Times New Roman"/>
          <w:szCs w:val="28"/>
        </w:rPr>
      </w:pPr>
    </w:p>
    <w:p w14:paraId="6BD4411C" w14:textId="0F6EA93D" w:rsidR="00BE74AA" w:rsidRDefault="00BE74AA" w:rsidP="00DE15C5">
      <w:pPr>
        <w:spacing w:after="0" w:line="240" w:lineRule="auto"/>
        <w:jc w:val="both"/>
        <w:rPr>
          <w:rFonts w:eastAsia="Arial" w:cs="Times New Roman"/>
          <w:szCs w:val="28"/>
        </w:rPr>
      </w:pPr>
      <w:r>
        <w:rPr>
          <w:rFonts w:eastAsia="Arial" w:cs="Times New Roman"/>
          <w:noProof/>
          <w:szCs w:val="28"/>
          <w:lang w:val="en-US"/>
        </w:rPr>
        <w:lastRenderedPageBreak/>
        <w:drawing>
          <wp:inline distT="0" distB="0" distL="0" distR="0" wp14:anchorId="73F0D38A" wp14:editId="2B51B4C5">
            <wp:extent cx="5940425" cy="2772410"/>
            <wp:effectExtent l="0" t="0" r="3175" b="889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Схема составных частей основного бизнес-процесса.drawio.png"/>
                    <pic:cNvPicPr/>
                  </pic:nvPicPr>
                  <pic:blipFill>
                    <a:blip r:embed="rId12">
                      <a:extLst>
                        <a:ext uri="{28A0092B-C50C-407E-A947-70E740481C1C}">
                          <a14:useLocalDpi xmlns:a14="http://schemas.microsoft.com/office/drawing/2010/main" val="0"/>
                        </a:ext>
                      </a:extLst>
                    </a:blip>
                    <a:stretch>
                      <a:fillRect/>
                    </a:stretch>
                  </pic:blipFill>
                  <pic:spPr>
                    <a:xfrm>
                      <a:off x="0" y="0"/>
                      <a:ext cx="5940425" cy="2772410"/>
                    </a:xfrm>
                    <a:prstGeom prst="rect">
                      <a:avLst/>
                    </a:prstGeom>
                  </pic:spPr>
                </pic:pic>
              </a:graphicData>
            </a:graphic>
          </wp:inline>
        </w:drawing>
      </w:r>
    </w:p>
    <w:p w14:paraId="235F40D6" w14:textId="01CF6CAB" w:rsidR="00BE74AA" w:rsidRDefault="00BE74AA" w:rsidP="00DE15C5">
      <w:pPr>
        <w:spacing w:after="0" w:line="240" w:lineRule="auto"/>
        <w:jc w:val="both"/>
        <w:rPr>
          <w:rFonts w:eastAsia="Arial" w:cs="Times New Roman"/>
          <w:szCs w:val="28"/>
        </w:rPr>
      </w:pPr>
    </w:p>
    <w:p w14:paraId="0D889405" w14:textId="1700F257" w:rsidR="00BE74AA" w:rsidRDefault="00BE74AA" w:rsidP="00DE15C5">
      <w:pPr>
        <w:spacing w:after="0" w:line="240" w:lineRule="auto"/>
        <w:jc w:val="center"/>
        <w:rPr>
          <w:rFonts w:eastAsia="Arial" w:cs="Times New Roman"/>
          <w:szCs w:val="28"/>
        </w:rPr>
      </w:pPr>
      <w:r>
        <w:rPr>
          <w:rFonts w:eastAsia="Arial" w:cs="Times New Roman"/>
          <w:szCs w:val="28"/>
        </w:rPr>
        <w:t xml:space="preserve">Рисунок </w:t>
      </w:r>
      <w:r w:rsidR="00ED0FE3">
        <w:rPr>
          <w:rFonts w:eastAsia="Arial" w:cs="Times New Roman"/>
          <w:szCs w:val="28"/>
        </w:rPr>
        <w:t>2</w:t>
      </w:r>
      <w:r>
        <w:rPr>
          <w:rFonts w:eastAsia="Arial" w:cs="Times New Roman"/>
          <w:szCs w:val="28"/>
        </w:rPr>
        <w:t>.8 – Функциональная</w:t>
      </w:r>
      <w:r w:rsidRPr="00BE74AA">
        <w:rPr>
          <w:rFonts w:eastAsia="Arial" w:cs="Times New Roman"/>
          <w:szCs w:val="28"/>
        </w:rPr>
        <w:t xml:space="preserve"> архитектуру решения</w:t>
      </w:r>
    </w:p>
    <w:p w14:paraId="45BDE315" w14:textId="77777777" w:rsidR="00BE74AA" w:rsidRPr="00BE74AA" w:rsidRDefault="00BE74AA" w:rsidP="00DE15C5">
      <w:pPr>
        <w:spacing w:after="0" w:line="240" w:lineRule="auto"/>
        <w:jc w:val="both"/>
        <w:rPr>
          <w:rFonts w:eastAsia="Arial" w:cs="Times New Roman"/>
          <w:szCs w:val="28"/>
        </w:rPr>
      </w:pPr>
    </w:p>
    <w:p w14:paraId="1D5C9CD4" w14:textId="49BF87E5" w:rsidR="00311D99" w:rsidRPr="00311D99" w:rsidRDefault="00311D99" w:rsidP="00DE15C5">
      <w:pPr>
        <w:spacing w:after="0" w:line="240" w:lineRule="auto"/>
        <w:ind w:firstLine="720"/>
        <w:jc w:val="both"/>
        <w:rPr>
          <w:rFonts w:eastAsia="Arial" w:cs="Times New Roman"/>
          <w:szCs w:val="28"/>
        </w:rPr>
      </w:pPr>
      <w:r w:rsidRPr="00311D99">
        <w:rPr>
          <w:rFonts w:eastAsia="Arial" w:cs="Times New Roman"/>
          <w:szCs w:val="28"/>
        </w:rPr>
        <w:t xml:space="preserve">Архитектура системы построена по принципу клиент-сервер, где серверная часть обрабатывает и хранит данные, а клиентская часть предоставляет пользователю удобный интерфейс для работы с программным обеспечением. Обмен данными между клиентом и сервером осуществляется через </w:t>
      </w:r>
      <w:r w:rsidRPr="00BE74AA">
        <w:rPr>
          <w:rFonts w:eastAsia="Arial" w:cs="Times New Roman"/>
          <w:i/>
          <w:szCs w:val="28"/>
        </w:rPr>
        <w:t>RESTful API</w:t>
      </w:r>
      <w:r w:rsidRPr="00311D99">
        <w:rPr>
          <w:rFonts w:eastAsia="Arial" w:cs="Times New Roman"/>
          <w:szCs w:val="28"/>
        </w:rPr>
        <w:t>, что гарантирует высокую скорость работы и масштабируемость системы. Серверная часть будет реализована с использованием современных технологий, с применением фреймворков для эффективной обработки запросов и работы с базами данных. В свою очередь, клиентская часть будет представлена в виде веб-приложения, что обеспечит доступ к системе с любого устройства, подключенного к интернету.</w:t>
      </w:r>
    </w:p>
    <w:p w14:paraId="168533AA" w14:textId="3CEA7A4B" w:rsidR="00ED0FE3" w:rsidRDefault="00311D99" w:rsidP="00DE15C5">
      <w:pPr>
        <w:spacing w:after="0" w:line="240" w:lineRule="auto"/>
        <w:ind w:firstLine="567"/>
        <w:jc w:val="both"/>
        <w:rPr>
          <w:rFonts w:eastAsia="Arial" w:cs="Times New Roman"/>
          <w:szCs w:val="28"/>
        </w:rPr>
      </w:pPr>
      <w:r w:rsidRPr="00311D99">
        <w:rPr>
          <w:rFonts w:eastAsia="Arial" w:cs="Times New Roman"/>
          <w:szCs w:val="28"/>
        </w:rPr>
        <w:t>Преимущества предлагаемого решения заключаются в значительном сокращении времени на обработку заказов и данных о продажах, повышении точности прогнозирования и анализа, а также в улучшении взаимодействия с клиентами. Благодаря автоматизации, программа будет способствовать более эффективной организации работы розничного магазина, улучшению качества обслуживания и увеличению прибыли.</w:t>
      </w:r>
    </w:p>
    <w:p w14:paraId="0A6255FB" w14:textId="77777777" w:rsidR="00ED0FE3" w:rsidRDefault="00ED0FE3" w:rsidP="00DE15C5">
      <w:pPr>
        <w:spacing w:line="240" w:lineRule="auto"/>
        <w:rPr>
          <w:rFonts w:eastAsia="Arial" w:cs="Times New Roman"/>
          <w:szCs w:val="28"/>
        </w:rPr>
      </w:pPr>
      <w:r>
        <w:rPr>
          <w:rFonts w:eastAsia="Arial" w:cs="Times New Roman"/>
          <w:szCs w:val="28"/>
        </w:rPr>
        <w:br w:type="page"/>
      </w:r>
    </w:p>
    <w:p w14:paraId="5494929E" w14:textId="03D3D469" w:rsidR="00ED0FE3" w:rsidRPr="00ED0FE3" w:rsidRDefault="00ED0FE3" w:rsidP="007A25D6">
      <w:pPr>
        <w:pStyle w:val="a3"/>
        <w:keepNext/>
        <w:keepLines/>
        <w:numPr>
          <w:ilvl w:val="0"/>
          <w:numId w:val="30"/>
        </w:numPr>
        <w:spacing w:after="0" w:line="240" w:lineRule="auto"/>
        <w:ind w:left="993" w:right="108" w:hanging="284"/>
        <w:outlineLvl w:val="0"/>
        <w:rPr>
          <w:rFonts w:eastAsia="Times New Roman" w:cs="Times New Roman"/>
          <w:b/>
          <w:color w:val="000000"/>
          <w:szCs w:val="20"/>
        </w:rPr>
      </w:pPr>
      <w:bookmarkStart w:id="20" w:name="_Toc196856056"/>
      <w:bookmarkStart w:id="21" w:name="_Toc197047763"/>
      <w:r w:rsidRPr="00ED0FE3">
        <w:rPr>
          <w:rFonts w:eastAsia="Times New Roman" w:cs="Times New Roman"/>
          <w:b/>
          <w:color w:val="000000"/>
          <w:szCs w:val="20"/>
        </w:rPr>
        <w:lastRenderedPageBreak/>
        <w:t xml:space="preserve">ПРОЕКТИРОВАНИЕ И РАЗРАБОТКА ПРОГРАММНОГО </w:t>
      </w:r>
      <w:r w:rsidR="00844FAA">
        <w:rPr>
          <w:rFonts w:eastAsia="Times New Roman" w:cs="Times New Roman"/>
          <w:b/>
          <w:color w:val="000000"/>
          <w:szCs w:val="20"/>
        </w:rPr>
        <w:t xml:space="preserve">         </w:t>
      </w:r>
      <w:r w:rsidRPr="00ED0FE3">
        <w:rPr>
          <w:rFonts w:eastAsia="Times New Roman" w:cs="Times New Roman"/>
          <w:b/>
          <w:color w:val="000000"/>
          <w:szCs w:val="20"/>
        </w:rPr>
        <w:t>СРЕДСТВА</w:t>
      </w:r>
      <w:bookmarkEnd w:id="20"/>
      <w:bookmarkEnd w:id="21"/>
    </w:p>
    <w:p w14:paraId="50A74AB9" w14:textId="60F321F4" w:rsidR="0059608B" w:rsidRDefault="0059608B" w:rsidP="00DE15C5">
      <w:pPr>
        <w:spacing w:after="0" w:line="240" w:lineRule="auto"/>
        <w:ind w:firstLine="567"/>
        <w:jc w:val="both"/>
        <w:rPr>
          <w:rFonts w:eastAsia="Arial" w:cs="Times New Roman"/>
          <w:szCs w:val="28"/>
        </w:rPr>
      </w:pPr>
    </w:p>
    <w:p w14:paraId="4BA1E7B7" w14:textId="49B3BD3D" w:rsidR="000A4714" w:rsidRDefault="00844FAA" w:rsidP="00DE15C5">
      <w:pPr>
        <w:keepNext/>
        <w:keepLines/>
        <w:numPr>
          <w:ilvl w:val="1"/>
          <w:numId w:val="0"/>
        </w:numPr>
        <w:spacing w:after="0" w:line="240" w:lineRule="auto"/>
        <w:ind w:left="1134" w:right="108" w:hanging="425"/>
        <w:outlineLvl w:val="1"/>
        <w:rPr>
          <w:rFonts w:eastAsia="Times New Roman" w:cs="Times New Roman"/>
          <w:b/>
          <w:color w:val="000000"/>
          <w:szCs w:val="20"/>
        </w:rPr>
      </w:pPr>
      <w:bookmarkStart w:id="22" w:name="_Toc196856057"/>
      <w:bookmarkStart w:id="23" w:name="_Toc197047764"/>
      <w:r>
        <w:rPr>
          <w:rFonts w:eastAsia="Times New Roman" w:cs="Times New Roman"/>
          <w:b/>
          <w:color w:val="000000"/>
          <w:szCs w:val="20"/>
        </w:rPr>
        <w:t xml:space="preserve">3.1 </w:t>
      </w:r>
      <w:r w:rsidRPr="00844FAA">
        <w:rPr>
          <w:rFonts w:eastAsia="Times New Roman" w:cs="Times New Roman"/>
          <w:b/>
          <w:color w:val="000000"/>
          <w:szCs w:val="20"/>
        </w:rPr>
        <w:t>Архитектурные решения и технологии реализации программного средства</w:t>
      </w:r>
      <w:bookmarkEnd w:id="22"/>
      <w:bookmarkEnd w:id="23"/>
      <w:r w:rsidR="000A4714">
        <w:rPr>
          <w:rFonts w:eastAsia="Times New Roman" w:cs="Times New Roman"/>
          <w:b/>
          <w:color w:val="000000"/>
          <w:szCs w:val="20"/>
        </w:rPr>
        <w:br/>
      </w:r>
    </w:p>
    <w:p w14:paraId="5F53DAF6" w14:textId="77777777" w:rsidR="000A4714" w:rsidRPr="000A4714" w:rsidRDefault="000A4714" w:rsidP="00DE15C5">
      <w:pPr>
        <w:spacing w:after="0" w:line="240" w:lineRule="auto"/>
        <w:ind w:right="-1" w:firstLine="709"/>
        <w:jc w:val="both"/>
        <w:rPr>
          <w:rFonts w:cs="Times New Roman"/>
          <w:color w:val="000000"/>
          <w:szCs w:val="20"/>
        </w:rPr>
      </w:pPr>
      <w:r w:rsidRPr="000A4714">
        <w:rPr>
          <w:rFonts w:cs="Times New Roman"/>
          <w:color w:val="000000"/>
          <w:szCs w:val="20"/>
        </w:rPr>
        <w:t>Рассмотрим диаграмму C4, которая визуализирует архитектуру системы на разных уровнях детализации – от общего контекста до внутренней реализации компонентов. Эта диаграмма поможет:</w:t>
      </w:r>
    </w:p>
    <w:p w14:paraId="2F03F7E5" w14:textId="77777777" w:rsidR="000A4714" w:rsidRPr="000A4714" w:rsidRDefault="000A4714" w:rsidP="007A25D6">
      <w:pPr>
        <w:numPr>
          <w:ilvl w:val="0"/>
          <w:numId w:val="31"/>
        </w:numPr>
        <w:suppressAutoHyphens/>
        <w:spacing w:after="0" w:line="240" w:lineRule="auto"/>
        <w:ind w:left="0" w:right="-1" w:firstLine="709"/>
        <w:contextualSpacing/>
        <w:jc w:val="both"/>
        <w:rPr>
          <w:rFonts w:cs="Times New Roman"/>
          <w:szCs w:val="20"/>
        </w:rPr>
      </w:pPr>
      <w:r w:rsidRPr="000A4714">
        <w:rPr>
          <w:rFonts w:cs="Times New Roman"/>
          <w:szCs w:val="20"/>
        </w:rPr>
        <w:t>понять масштаб системы и ее место в экосистеме;</w:t>
      </w:r>
    </w:p>
    <w:p w14:paraId="4649CE94" w14:textId="77777777" w:rsidR="000A4714" w:rsidRPr="000A4714" w:rsidRDefault="000A4714" w:rsidP="007A25D6">
      <w:pPr>
        <w:numPr>
          <w:ilvl w:val="0"/>
          <w:numId w:val="31"/>
        </w:numPr>
        <w:suppressAutoHyphens/>
        <w:spacing w:after="0" w:line="240" w:lineRule="auto"/>
        <w:ind w:left="0" w:right="-1" w:firstLine="709"/>
        <w:contextualSpacing/>
        <w:jc w:val="both"/>
        <w:rPr>
          <w:rFonts w:cs="Times New Roman"/>
          <w:szCs w:val="20"/>
        </w:rPr>
      </w:pPr>
      <w:r w:rsidRPr="000A4714">
        <w:rPr>
          <w:rFonts w:cs="Times New Roman"/>
          <w:szCs w:val="20"/>
        </w:rPr>
        <w:t>определить ответственность каждого компонента;</w:t>
      </w:r>
    </w:p>
    <w:p w14:paraId="1886DB0F" w14:textId="77777777" w:rsidR="000A4714" w:rsidRPr="000A4714" w:rsidRDefault="000A4714" w:rsidP="007A25D6">
      <w:pPr>
        <w:numPr>
          <w:ilvl w:val="0"/>
          <w:numId w:val="31"/>
        </w:numPr>
        <w:suppressAutoHyphens/>
        <w:spacing w:after="0" w:line="240" w:lineRule="auto"/>
        <w:ind w:left="0" w:right="-1" w:firstLine="709"/>
        <w:contextualSpacing/>
        <w:jc w:val="both"/>
        <w:rPr>
          <w:rFonts w:cs="Times New Roman"/>
          <w:szCs w:val="20"/>
        </w:rPr>
      </w:pPr>
      <w:r w:rsidRPr="000A4714">
        <w:rPr>
          <w:rFonts w:cs="Times New Roman"/>
          <w:szCs w:val="20"/>
        </w:rPr>
        <w:t>выявить критические зависимости между частями системы.</w:t>
      </w:r>
    </w:p>
    <w:p w14:paraId="088E9962" w14:textId="77777777" w:rsidR="000A4714" w:rsidRPr="000A4714" w:rsidRDefault="000A4714" w:rsidP="00DE15C5">
      <w:pPr>
        <w:spacing w:after="0" w:line="240" w:lineRule="auto"/>
        <w:ind w:right="-1" w:firstLine="709"/>
        <w:jc w:val="both"/>
        <w:rPr>
          <w:rFonts w:cs="Times New Roman"/>
          <w:color w:val="000000"/>
          <w:szCs w:val="20"/>
        </w:rPr>
      </w:pPr>
      <w:r w:rsidRPr="000A4714">
        <w:rPr>
          <w:rFonts w:cs="Times New Roman"/>
          <w:color w:val="000000"/>
          <w:szCs w:val="20"/>
        </w:rPr>
        <w:t xml:space="preserve"> Рассмотрим контейнерный уровень диаграммы, представленный на рисунке 3.1.</w:t>
      </w:r>
    </w:p>
    <w:p w14:paraId="619EEA4A" w14:textId="77777777" w:rsidR="000A4714" w:rsidRPr="000A4714" w:rsidRDefault="000A4714" w:rsidP="00DE15C5">
      <w:pPr>
        <w:spacing w:after="0" w:line="240" w:lineRule="auto"/>
        <w:ind w:right="-1" w:firstLine="709"/>
        <w:jc w:val="both"/>
        <w:rPr>
          <w:rFonts w:cs="Times New Roman"/>
          <w:color w:val="000000"/>
          <w:szCs w:val="20"/>
        </w:rPr>
      </w:pPr>
    </w:p>
    <w:p w14:paraId="288F00BC" w14:textId="4CE24D4A" w:rsidR="000A4714" w:rsidRPr="000A4714" w:rsidRDefault="006431DC" w:rsidP="00DE15C5">
      <w:pPr>
        <w:spacing w:after="0" w:line="240" w:lineRule="auto"/>
        <w:ind w:right="-1"/>
        <w:jc w:val="center"/>
        <w:rPr>
          <w:rFonts w:cs="Times New Roman"/>
          <w:color w:val="000000"/>
          <w:szCs w:val="20"/>
        </w:rPr>
      </w:pPr>
      <w:r>
        <w:rPr>
          <w:rFonts w:cs="Times New Roman"/>
          <w:noProof/>
          <w:color w:val="000000"/>
          <w:szCs w:val="20"/>
          <w:lang w:val="en-US"/>
        </w:rPr>
        <w:drawing>
          <wp:inline distT="0" distB="0" distL="0" distR="0" wp14:anchorId="20BBF065" wp14:editId="41ED89A9">
            <wp:extent cx="5940425" cy="4540885"/>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4-Context.drawio.png"/>
                    <pic:cNvPicPr/>
                  </pic:nvPicPr>
                  <pic:blipFill>
                    <a:blip r:embed="rId13">
                      <a:extLst>
                        <a:ext uri="{28A0092B-C50C-407E-A947-70E740481C1C}">
                          <a14:useLocalDpi xmlns:a14="http://schemas.microsoft.com/office/drawing/2010/main" val="0"/>
                        </a:ext>
                      </a:extLst>
                    </a:blip>
                    <a:stretch>
                      <a:fillRect/>
                    </a:stretch>
                  </pic:blipFill>
                  <pic:spPr>
                    <a:xfrm>
                      <a:off x="0" y="0"/>
                      <a:ext cx="5940425" cy="4540885"/>
                    </a:xfrm>
                    <a:prstGeom prst="rect">
                      <a:avLst/>
                    </a:prstGeom>
                  </pic:spPr>
                </pic:pic>
              </a:graphicData>
            </a:graphic>
          </wp:inline>
        </w:drawing>
      </w:r>
    </w:p>
    <w:p w14:paraId="111BFCB3" w14:textId="77777777" w:rsidR="000A4714" w:rsidRPr="000A4714" w:rsidRDefault="000A4714" w:rsidP="00DE15C5">
      <w:pPr>
        <w:spacing w:after="0" w:line="240" w:lineRule="auto"/>
        <w:ind w:right="-1"/>
        <w:jc w:val="center"/>
        <w:rPr>
          <w:rFonts w:cs="Times New Roman"/>
          <w:color w:val="000000"/>
          <w:szCs w:val="20"/>
        </w:rPr>
      </w:pPr>
    </w:p>
    <w:p w14:paraId="1BF7E8BC" w14:textId="00F468C6" w:rsidR="000A4714" w:rsidRDefault="000A4714" w:rsidP="00DE15C5">
      <w:pPr>
        <w:spacing w:after="0" w:line="240" w:lineRule="auto"/>
        <w:ind w:right="-1"/>
        <w:jc w:val="center"/>
        <w:rPr>
          <w:rFonts w:cs="Times New Roman"/>
          <w:color w:val="000000"/>
          <w:szCs w:val="28"/>
        </w:rPr>
      </w:pPr>
      <w:r w:rsidRPr="000A4714">
        <w:rPr>
          <w:rFonts w:cs="Times New Roman"/>
          <w:color w:val="000000"/>
          <w:szCs w:val="20"/>
        </w:rPr>
        <w:t xml:space="preserve">Рисунок 3.1 – </w:t>
      </w:r>
      <w:r w:rsidRPr="000A4714">
        <w:rPr>
          <w:rFonts w:cs="Times New Roman"/>
          <w:color w:val="000000"/>
          <w:szCs w:val="28"/>
        </w:rPr>
        <w:t>Диаграмма С4 на контейнерном уровне</w:t>
      </w:r>
      <w:r w:rsidR="006431DC">
        <w:rPr>
          <w:rFonts w:cs="Times New Roman"/>
          <w:color w:val="000000"/>
          <w:szCs w:val="28"/>
        </w:rPr>
        <w:br/>
      </w:r>
    </w:p>
    <w:p w14:paraId="7D4BD72E" w14:textId="1940D2DE" w:rsidR="006431DC" w:rsidRDefault="006431DC" w:rsidP="00DE15C5">
      <w:pPr>
        <w:spacing w:after="0" w:line="240" w:lineRule="auto"/>
        <w:ind w:right="-1" w:firstLine="709"/>
        <w:jc w:val="both"/>
        <w:rPr>
          <w:rFonts w:cs="Times New Roman"/>
          <w:color w:val="000000"/>
          <w:szCs w:val="20"/>
        </w:rPr>
      </w:pPr>
      <w:r w:rsidRPr="006431DC">
        <w:rPr>
          <w:rFonts w:cs="Times New Roman"/>
          <w:color w:val="000000"/>
          <w:szCs w:val="20"/>
        </w:rPr>
        <w:t xml:space="preserve">Он отражает ключевые компоненты системы и их взаимодействие. </w:t>
      </w:r>
    </w:p>
    <w:p w14:paraId="0F0C66D0" w14:textId="77777777" w:rsidR="006431DC" w:rsidRDefault="006431DC" w:rsidP="00DE15C5">
      <w:pPr>
        <w:spacing w:after="0" w:line="240" w:lineRule="auto"/>
        <w:ind w:right="-1" w:firstLine="709"/>
        <w:jc w:val="both"/>
        <w:rPr>
          <w:rFonts w:cs="Times New Roman"/>
          <w:color w:val="000000"/>
          <w:szCs w:val="20"/>
          <w:lang w:val="en-US"/>
        </w:rPr>
      </w:pPr>
      <w:r>
        <w:rPr>
          <w:rFonts w:cs="Times New Roman"/>
          <w:color w:val="000000"/>
          <w:szCs w:val="20"/>
        </w:rPr>
        <w:t>Основные контейнеры</w:t>
      </w:r>
      <w:r>
        <w:rPr>
          <w:rFonts w:cs="Times New Roman"/>
          <w:color w:val="000000"/>
          <w:szCs w:val="20"/>
          <w:lang w:val="en-US"/>
        </w:rPr>
        <w:t xml:space="preserve">: </w:t>
      </w:r>
    </w:p>
    <w:p w14:paraId="141D1D22" w14:textId="5CFF0FDA" w:rsidR="006431DC" w:rsidRDefault="006431DC" w:rsidP="007A25D6">
      <w:pPr>
        <w:pStyle w:val="a3"/>
        <w:numPr>
          <w:ilvl w:val="0"/>
          <w:numId w:val="32"/>
        </w:numPr>
        <w:spacing w:after="0" w:line="240" w:lineRule="auto"/>
        <w:ind w:left="0" w:right="-1" w:firstLine="709"/>
        <w:jc w:val="both"/>
        <w:rPr>
          <w:rFonts w:cs="Times New Roman"/>
          <w:color w:val="000000"/>
          <w:szCs w:val="20"/>
        </w:rPr>
      </w:pPr>
      <w:r w:rsidRPr="006431DC">
        <w:rPr>
          <w:rFonts w:cs="Times New Roman"/>
          <w:color w:val="000000"/>
          <w:szCs w:val="20"/>
          <w:lang w:val="en-US"/>
        </w:rPr>
        <w:t>Web</w:t>
      </w:r>
      <w:r w:rsidRPr="006431DC">
        <w:rPr>
          <w:rFonts w:cs="Times New Roman"/>
          <w:color w:val="000000"/>
          <w:szCs w:val="20"/>
        </w:rPr>
        <w:t xml:space="preserve">-приложение: </w:t>
      </w:r>
      <w:r>
        <w:rPr>
          <w:rFonts w:cs="Times New Roman"/>
          <w:color w:val="000000"/>
          <w:szCs w:val="20"/>
        </w:rPr>
        <w:t>технологии</w:t>
      </w:r>
      <w:r w:rsidRPr="006431DC">
        <w:rPr>
          <w:rFonts w:cs="Times New Roman"/>
          <w:color w:val="000000"/>
          <w:szCs w:val="20"/>
        </w:rPr>
        <w:t xml:space="preserve">: </w:t>
      </w:r>
      <w:r w:rsidRPr="006431DC">
        <w:rPr>
          <w:rFonts w:cs="Times New Roman"/>
          <w:i/>
          <w:color w:val="000000"/>
          <w:szCs w:val="20"/>
          <w:lang w:val="en-US"/>
        </w:rPr>
        <w:t>Asp</w:t>
      </w:r>
      <w:r w:rsidRPr="006431DC">
        <w:rPr>
          <w:rFonts w:cs="Times New Roman"/>
          <w:i/>
          <w:color w:val="000000"/>
          <w:szCs w:val="20"/>
        </w:rPr>
        <w:t>.</w:t>
      </w:r>
      <w:r w:rsidRPr="006431DC">
        <w:rPr>
          <w:rFonts w:cs="Times New Roman"/>
          <w:i/>
          <w:color w:val="000000"/>
          <w:szCs w:val="20"/>
          <w:lang w:val="en-US"/>
        </w:rPr>
        <w:t>Net</w:t>
      </w:r>
      <w:r w:rsidRPr="006431DC">
        <w:rPr>
          <w:rFonts w:cs="Times New Roman"/>
          <w:i/>
          <w:color w:val="000000"/>
          <w:szCs w:val="20"/>
        </w:rPr>
        <w:t xml:space="preserve"> </w:t>
      </w:r>
      <w:r w:rsidRPr="006431DC">
        <w:rPr>
          <w:rFonts w:cs="Times New Roman"/>
          <w:i/>
          <w:color w:val="000000"/>
          <w:szCs w:val="20"/>
          <w:lang w:val="en-US"/>
        </w:rPr>
        <w:t>Core</w:t>
      </w:r>
      <w:r w:rsidRPr="006431DC">
        <w:rPr>
          <w:rFonts w:cs="Times New Roman"/>
          <w:i/>
          <w:color w:val="000000"/>
          <w:szCs w:val="20"/>
        </w:rPr>
        <w:t xml:space="preserve">, </w:t>
      </w:r>
      <w:r w:rsidRPr="006431DC">
        <w:rPr>
          <w:rFonts w:cs="Times New Roman"/>
          <w:i/>
          <w:color w:val="000000"/>
          <w:szCs w:val="20"/>
          <w:lang w:val="en-US"/>
        </w:rPr>
        <w:t>Razor</w:t>
      </w:r>
      <w:r w:rsidRPr="006431DC">
        <w:rPr>
          <w:rFonts w:cs="Times New Roman"/>
          <w:i/>
          <w:color w:val="000000"/>
          <w:szCs w:val="20"/>
        </w:rPr>
        <w:t xml:space="preserve"> </w:t>
      </w:r>
      <w:r w:rsidRPr="006431DC">
        <w:rPr>
          <w:rFonts w:cs="Times New Roman"/>
          <w:i/>
          <w:color w:val="000000"/>
          <w:szCs w:val="20"/>
          <w:lang w:val="en-US"/>
        </w:rPr>
        <w:t>Pages</w:t>
      </w:r>
      <w:r w:rsidRPr="006431DC">
        <w:rPr>
          <w:rFonts w:cs="Times New Roman"/>
          <w:i/>
          <w:color w:val="000000"/>
          <w:szCs w:val="20"/>
        </w:rPr>
        <w:t xml:space="preserve">, </w:t>
      </w:r>
      <w:r w:rsidRPr="006431DC">
        <w:rPr>
          <w:rFonts w:cs="Times New Roman"/>
          <w:i/>
          <w:color w:val="000000"/>
          <w:szCs w:val="20"/>
          <w:lang w:val="en-US"/>
        </w:rPr>
        <w:t>JavaScript</w:t>
      </w:r>
      <w:r w:rsidRPr="006431DC">
        <w:rPr>
          <w:rFonts w:cs="Times New Roman"/>
          <w:i/>
          <w:color w:val="000000"/>
          <w:szCs w:val="20"/>
        </w:rPr>
        <w:t xml:space="preserve">, </w:t>
      </w:r>
      <w:r w:rsidRPr="006431DC">
        <w:rPr>
          <w:rFonts w:cs="Times New Roman"/>
          <w:i/>
          <w:color w:val="000000"/>
          <w:szCs w:val="20"/>
          <w:lang w:val="en-US"/>
        </w:rPr>
        <w:t>Html</w:t>
      </w:r>
      <w:r w:rsidRPr="006431DC">
        <w:rPr>
          <w:rFonts w:cs="Times New Roman"/>
          <w:i/>
          <w:color w:val="000000"/>
          <w:szCs w:val="20"/>
        </w:rPr>
        <w:t xml:space="preserve">, </w:t>
      </w:r>
      <w:r w:rsidRPr="006431DC">
        <w:rPr>
          <w:rFonts w:cs="Times New Roman"/>
          <w:i/>
          <w:color w:val="000000"/>
          <w:szCs w:val="20"/>
          <w:lang w:val="en-US"/>
        </w:rPr>
        <w:t>Css</w:t>
      </w:r>
      <w:r w:rsidRPr="006431DC">
        <w:rPr>
          <w:rFonts w:cs="Times New Roman"/>
          <w:color w:val="000000"/>
          <w:szCs w:val="20"/>
        </w:rPr>
        <w:t xml:space="preserve">; </w:t>
      </w:r>
      <w:r>
        <w:rPr>
          <w:rFonts w:cs="Times New Roman"/>
          <w:color w:val="000000"/>
          <w:szCs w:val="20"/>
        </w:rPr>
        <w:t>роль</w:t>
      </w:r>
      <w:r w:rsidRPr="006431DC">
        <w:rPr>
          <w:rFonts w:cs="Times New Roman"/>
          <w:color w:val="000000"/>
          <w:szCs w:val="20"/>
        </w:rPr>
        <w:t xml:space="preserve">: </w:t>
      </w:r>
      <w:r>
        <w:rPr>
          <w:rFonts w:cs="Times New Roman"/>
          <w:color w:val="000000"/>
          <w:szCs w:val="20"/>
        </w:rPr>
        <w:t>интерфейс</w:t>
      </w:r>
      <w:r w:rsidRPr="006431DC">
        <w:rPr>
          <w:rFonts w:cs="Times New Roman"/>
          <w:color w:val="000000"/>
          <w:szCs w:val="20"/>
        </w:rPr>
        <w:t xml:space="preserve"> </w:t>
      </w:r>
      <w:r>
        <w:rPr>
          <w:rFonts w:cs="Times New Roman"/>
          <w:color w:val="000000"/>
          <w:szCs w:val="20"/>
        </w:rPr>
        <w:t>для</w:t>
      </w:r>
      <w:r w:rsidRPr="006431DC">
        <w:rPr>
          <w:rFonts w:cs="Times New Roman"/>
          <w:color w:val="000000"/>
          <w:szCs w:val="20"/>
        </w:rPr>
        <w:t xml:space="preserve"> </w:t>
      </w:r>
      <w:r>
        <w:rPr>
          <w:rFonts w:cs="Times New Roman"/>
          <w:color w:val="000000"/>
          <w:szCs w:val="20"/>
        </w:rPr>
        <w:t>взаимодействия</w:t>
      </w:r>
      <w:r w:rsidRPr="006431DC">
        <w:rPr>
          <w:rFonts w:cs="Times New Roman"/>
          <w:color w:val="000000"/>
          <w:szCs w:val="20"/>
        </w:rPr>
        <w:t xml:space="preserve"> </w:t>
      </w:r>
      <w:r>
        <w:rPr>
          <w:rFonts w:cs="Times New Roman"/>
          <w:color w:val="000000"/>
          <w:szCs w:val="20"/>
        </w:rPr>
        <w:t>с</w:t>
      </w:r>
      <w:r w:rsidRPr="006431DC">
        <w:rPr>
          <w:rFonts w:cs="Times New Roman"/>
          <w:color w:val="000000"/>
          <w:szCs w:val="20"/>
        </w:rPr>
        <w:t xml:space="preserve"> </w:t>
      </w:r>
      <w:r>
        <w:rPr>
          <w:rFonts w:cs="Times New Roman"/>
          <w:color w:val="000000"/>
          <w:szCs w:val="20"/>
        </w:rPr>
        <w:t>системой</w:t>
      </w:r>
      <w:r w:rsidRPr="006431DC">
        <w:rPr>
          <w:rFonts w:cs="Times New Roman"/>
          <w:color w:val="000000"/>
          <w:szCs w:val="20"/>
        </w:rPr>
        <w:t xml:space="preserve"> </w:t>
      </w:r>
      <w:r>
        <w:rPr>
          <w:rFonts w:cs="Times New Roman"/>
          <w:color w:val="000000"/>
          <w:szCs w:val="20"/>
        </w:rPr>
        <w:t>для</w:t>
      </w:r>
      <w:r w:rsidRPr="006431DC">
        <w:rPr>
          <w:rFonts w:cs="Times New Roman"/>
          <w:color w:val="000000"/>
          <w:szCs w:val="20"/>
        </w:rPr>
        <w:t xml:space="preserve"> </w:t>
      </w:r>
      <w:r>
        <w:rPr>
          <w:rFonts w:cs="Times New Roman"/>
          <w:color w:val="000000"/>
          <w:szCs w:val="20"/>
        </w:rPr>
        <w:t>менеджера</w:t>
      </w:r>
      <w:r w:rsidRPr="006431DC">
        <w:rPr>
          <w:rFonts w:cs="Times New Roman"/>
          <w:color w:val="000000"/>
          <w:szCs w:val="20"/>
        </w:rPr>
        <w:t xml:space="preserve"> </w:t>
      </w:r>
      <w:r>
        <w:rPr>
          <w:rFonts w:cs="Times New Roman"/>
          <w:color w:val="000000"/>
          <w:szCs w:val="20"/>
        </w:rPr>
        <w:t>и</w:t>
      </w:r>
      <w:r w:rsidRPr="006431DC">
        <w:rPr>
          <w:rFonts w:cs="Times New Roman"/>
          <w:color w:val="000000"/>
          <w:szCs w:val="20"/>
        </w:rPr>
        <w:t xml:space="preserve"> </w:t>
      </w:r>
      <w:r>
        <w:rPr>
          <w:rFonts w:cs="Times New Roman"/>
          <w:color w:val="000000"/>
          <w:szCs w:val="20"/>
        </w:rPr>
        <w:lastRenderedPageBreak/>
        <w:t>клиента</w:t>
      </w:r>
      <w:r w:rsidRPr="006431DC">
        <w:rPr>
          <w:rFonts w:cs="Times New Roman"/>
          <w:color w:val="000000"/>
          <w:szCs w:val="20"/>
        </w:rPr>
        <w:t xml:space="preserve">; </w:t>
      </w:r>
      <w:r>
        <w:rPr>
          <w:rFonts w:cs="Times New Roman"/>
          <w:color w:val="000000"/>
          <w:szCs w:val="20"/>
        </w:rPr>
        <w:t>взаимодействие</w:t>
      </w:r>
      <w:r w:rsidRPr="006431DC">
        <w:rPr>
          <w:rFonts w:cs="Times New Roman"/>
          <w:color w:val="000000"/>
          <w:szCs w:val="20"/>
        </w:rPr>
        <w:t xml:space="preserve">: </w:t>
      </w:r>
      <w:r>
        <w:rPr>
          <w:rFonts w:cs="Times New Roman"/>
          <w:color w:val="000000"/>
          <w:szCs w:val="20"/>
        </w:rPr>
        <w:t>обмен</w:t>
      </w:r>
      <w:r w:rsidRPr="006431DC">
        <w:rPr>
          <w:rFonts w:cs="Times New Roman"/>
          <w:color w:val="000000"/>
          <w:szCs w:val="20"/>
        </w:rPr>
        <w:t xml:space="preserve"> </w:t>
      </w:r>
      <w:r>
        <w:rPr>
          <w:rFonts w:cs="Times New Roman"/>
          <w:color w:val="000000"/>
          <w:szCs w:val="20"/>
        </w:rPr>
        <w:t>данными</w:t>
      </w:r>
      <w:r w:rsidRPr="006431DC">
        <w:rPr>
          <w:rFonts w:cs="Times New Roman"/>
          <w:color w:val="000000"/>
          <w:szCs w:val="20"/>
        </w:rPr>
        <w:t xml:space="preserve"> </w:t>
      </w:r>
      <w:r>
        <w:rPr>
          <w:rFonts w:cs="Times New Roman"/>
          <w:color w:val="000000"/>
          <w:szCs w:val="20"/>
        </w:rPr>
        <w:t>с</w:t>
      </w:r>
      <w:r w:rsidRPr="006431DC">
        <w:rPr>
          <w:rFonts w:cs="Times New Roman"/>
          <w:color w:val="000000"/>
          <w:szCs w:val="20"/>
        </w:rPr>
        <w:t xml:space="preserve"> </w:t>
      </w:r>
      <w:r w:rsidRPr="006431DC">
        <w:rPr>
          <w:rFonts w:cs="Times New Roman"/>
          <w:i/>
          <w:color w:val="000000"/>
          <w:szCs w:val="20"/>
          <w:lang w:val="en-US"/>
        </w:rPr>
        <w:t>WEB</w:t>
      </w:r>
      <w:r w:rsidRPr="006431DC">
        <w:rPr>
          <w:rFonts w:cs="Times New Roman"/>
          <w:i/>
          <w:color w:val="000000"/>
          <w:szCs w:val="20"/>
        </w:rPr>
        <w:t xml:space="preserve"> </w:t>
      </w:r>
      <w:r w:rsidRPr="006431DC">
        <w:rPr>
          <w:rFonts w:cs="Times New Roman"/>
          <w:i/>
          <w:color w:val="000000"/>
          <w:szCs w:val="20"/>
          <w:lang w:val="en-US"/>
        </w:rPr>
        <w:t>Api</w:t>
      </w:r>
      <w:r w:rsidRPr="006431DC">
        <w:rPr>
          <w:rFonts w:cs="Times New Roman"/>
          <w:i/>
          <w:color w:val="000000"/>
          <w:szCs w:val="20"/>
        </w:rPr>
        <w:t xml:space="preserve"> </w:t>
      </w:r>
      <w:r>
        <w:rPr>
          <w:rFonts w:cs="Times New Roman"/>
          <w:color w:val="000000"/>
          <w:szCs w:val="20"/>
        </w:rPr>
        <w:t>посредству</w:t>
      </w:r>
      <w:r w:rsidRPr="006431DC">
        <w:rPr>
          <w:rFonts w:cs="Times New Roman"/>
          <w:color w:val="000000"/>
          <w:szCs w:val="20"/>
        </w:rPr>
        <w:t xml:space="preserve"> </w:t>
      </w:r>
      <w:r w:rsidRPr="006431DC">
        <w:rPr>
          <w:rFonts w:cs="Times New Roman"/>
          <w:i/>
          <w:color w:val="000000"/>
          <w:szCs w:val="20"/>
          <w:lang w:val="en-US"/>
        </w:rPr>
        <w:t>HTTPs</w:t>
      </w:r>
      <w:r w:rsidRPr="006431DC">
        <w:rPr>
          <w:rFonts w:cs="Times New Roman"/>
          <w:color w:val="000000"/>
          <w:szCs w:val="20"/>
        </w:rPr>
        <w:t xml:space="preserve"> </w:t>
      </w:r>
      <w:r>
        <w:rPr>
          <w:rFonts w:cs="Times New Roman"/>
          <w:color w:val="000000"/>
          <w:szCs w:val="20"/>
        </w:rPr>
        <w:t>запросов.</w:t>
      </w:r>
    </w:p>
    <w:p w14:paraId="401005E5" w14:textId="2A43FF90" w:rsidR="006431DC" w:rsidRDefault="006431DC" w:rsidP="007A25D6">
      <w:pPr>
        <w:pStyle w:val="a3"/>
        <w:numPr>
          <w:ilvl w:val="0"/>
          <w:numId w:val="32"/>
        </w:numPr>
        <w:spacing w:after="0" w:line="240" w:lineRule="auto"/>
        <w:ind w:left="0" w:right="-1" w:firstLine="709"/>
        <w:jc w:val="both"/>
        <w:rPr>
          <w:rFonts w:cs="Times New Roman"/>
          <w:color w:val="000000"/>
          <w:szCs w:val="20"/>
        </w:rPr>
      </w:pPr>
      <w:r>
        <w:rPr>
          <w:rFonts w:cs="Times New Roman"/>
          <w:color w:val="000000"/>
          <w:szCs w:val="20"/>
        </w:rPr>
        <w:t xml:space="preserve">Приложение </w:t>
      </w:r>
      <w:r>
        <w:rPr>
          <w:rFonts w:cs="Times New Roman"/>
          <w:color w:val="000000"/>
          <w:szCs w:val="20"/>
          <w:lang w:val="en-US"/>
        </w:rPr>
        <w:t>WEB</w:t>
      </w:r>
      <w:r w:rsidRPr="006431DC">
        <w:rPr>
          <w:rFonts w:cs="Times New Roman"/>
          <w:color w:val="000000"/>
          <w:szCs w:val="20"/>
        </w:rPr>
        <w:t xml:space="preserve"> </w:t>
      </w:r>
      <w:r>
        <w:rPr>
          <w:rFonts w:cs="Times New Roman"/>
          <w:color w:val="000000"/>
          <w:szCs w:val="20"/>
          <w:lang w:val="en-US"/>
        </w:rPr>
        <w:t>Api</w:t>
      </w:r>
      <w:r w:rsidRPr="006431DC">
        <w:rPr>
          <w:rFonts w:cs="Times New Roman"/>
          <w:color w:val="000000"/>
          <w:szCs w:val="20"/>
        </w:rPr>
        <w:t xml:space="preserve">: </w:t>
      </w:r>
      <w:r>
        <w:rPr>
          <w:rFonts w:cs="Times New Roman"/>
          <w:color w:val="000000"/>
          <w:szCs w:val="20"/>
        </w:rPr>
        <w:t>технологии</w:t>
      </w:r>
      <w:r w:rsidRPr="006431DC">
        <w:rPr>
          <w:rFonts w:cs="Times New Roman"/>
          <w:color w:val="000000"/>
          <w:szCs w:val="20"/>
        </w:rPr>
        <w:t xml:space="preserve">: </w:t>
      </w:r>
      <w:r w:rsidRPr="006431DC">
        <w:rPr>
          <w:rFonts w:cs="Times New Roman"/>
          <w:i/>
          <w:color w:val="000000"/>
          <w:szCs w:val="20"/>
          <w:lang w:val="en-US"/>
        </w:rPr>
        <w:t>Asp</w:t>
      </w:r>
      <w:r w:rsidRPr="006431DC">
        <w:rPr>
          <w:rFonts w:cs="Times New Roman"/>
          <w:i/>
          <w:color w:val="000000"/>
          <w:szCs w:val="20"/>
        </w:rPr>
        <w:t>.</w:t>
      </w:r>
      <w:r w:rsidRPr="006431DC">
        <w:rPr>
          <w:rFonts w:cs="Times New Roman"/>
          <w:i/>
          <w:color w:val="000000"/>
          <w:szCs w:val="20"/>
          <w:lang w:val="en-US"/>
        </w:rPr>
        <w:t>Net</w:t>
      </w:r>
      <w:r w:rsidRPr="006431DC">
        <w:rPr>
          <w:rFonts w:cs="Times New Roman"/>
          <w:i/>
          <w:color w:val="000000"/>
          <w:szCs w:val="20"/>
        </w:rPr>
        <w:t xml:space="preserve"> </w:t>
      </w:r>
      <w:r w:rsidRPr="006431DC">
        <w:rPr>
          <w:rFonts w:cs="Times New Roman"/>
          <w:i/>
          <w:color w:val="000000"/>
          <w:szCs w:val="20"/>
          <w:lang w:val="en-US"/>
        </w:rPr>
        <w:t>Core</w:t>
      </w:r>
      <w:r w:rsidRPr="006431DC">
        <w:rPr>
          <w:rFonts w:cs="Times New Roman"/>
          <w:i/>
          <w:color w:val="000000"/>
          <w:szCs w:val="20"/>
        </w:rPr>
        <w:t xml:space="preserve">, </w:t>
      </w:r>
      <w:r>
        <w:rPr>
          <w:rFonts w:cs="Times New Roman"/>
          <w:i/>
          <w:color w:val="000000"/>
          <w:szCs w:val="20"/>
          <w:lang w:val="en-US"/>
        </w:rPr>
        <w:t>Entity</w:t>
      </w:r>
      <w:r w:rsidRPr="006431DC">
        <w:rPr>
          <w:rFonts w:cs="Times New Roman"/>
          <w:i/>
          <w:color w:val="000000"/>
          <w:szCs w:val="20"/>
        </w:rPr>
        <w:t xml:space="preserve"> </w:t>
      </w:r>
      <w:r>
        <w:rPr>
          <w:rFonts w:cs="Times New Roman"/>
          <w:i/>
          <w:color w:val="000000"/>
          <w:szCs w:val="20"/>
          <w:lang w:val="en-US"/>
        </w:rPr>
        <w:t>Framework</w:t>
      </w:r>
      <w:r w:rsidRPr="006431DC">
        <w:rPr>
          <w:rFonts w:cs="Times New Roman"/>
          <w:i/>
          <w:color w:val="000000"/>
          <w:szCs w:val="20"/>
        </w:rPr>
        <w:t xml:space="preserve"> </w:t>
      </w:r>
      <w:r>
        <w:rPr>
          <w:rFonts w:cs="Times New Roman"/>
          <w:i/>
          <w:color w:val="000000"/>
          <w:szCs w:val="20"/>
          <w:lang w:val="en-US"/>
        </w:rPr>
        <w:t>Core</w:t>
      </w:r>
      <w:r w:rsidRPr="006431DC">
        <w:rPr>
          <w:rFonts w:cs="Times New Roman"/>
          <w:i/>
          <w:color w:val="000000"/>
          <w:szCs w:val="20"/>
        </w:rPr>
        <w:t xml:space="preserve">, </w:t>
      </w:r>
      <w:r>
        <w:rPr>
          <w:rFonts w:cs="Times New Roman"/>
          <w:i/>
          <w:color w:val="000000"/>
          <w:szCs w:val="20"/>
          <w:lang w:val="en-US"/>
        </w:rPr>
        <w:t>Identity</w:t>
      </w:r>
      <w:r w:rsidRPr="006431DC">
        <w:rPr>
          <w:rFonts w:cs="Times New Roman"/>
          <w:color w:val="000000"/>
          <w:szCs w:val="20"/>
        </w:rPr>
        <w:t xml:space="preserve">; </w:t>
      </w:r>
      <w:r>
        <w:rPr>
          <w:rFonts w:cs="Times New Roman"/>
          <w:color w:val="000000"/>
          <w:szCs w:val="20"/>
        </w:rPr>
        <w:t>роль</w:t>
      </w:r>
      <w:r w:rsidRPr="006431DC">
        <w:rPr>
          <w:rFonts w:cs="Times New Roman"/>
          <w:color w:val="000000"/>
          <w:szCs w:val="20"/>
        </w:rPr>
        <w:t xml:space="preserve">: </w:t>
      </w:r>
      <w:r>
        <w:rPr>
          <w:rFonts w:cs="Times New Roman"/>
          <w:color w:val="000000"/>
          <w:szCs w:val="20"/>
        </w:rPr>
        <w:t xml:space="preserve">ядро системы, реализует бизнес логику, взаимодействует с ВД, представляет </w:t>
      </w:r>
      <w:r w:rsidRPr="006431DC">
        <w:rPr>
          <w:rFonts w:cs="Times New Roman"/>
          <w:i/>
          <w:color w:val="000000"/>
          <w:szCs w:val="20"/>
          <w:lang w:val="en-US"/>
        </w:rPr>
        <w:t>Api</w:t>
      </w:r>
      <w:r w:rsidRPr="006431DC">
        <w:rPr>
          <w:rFonts w:cs="Times New Roman"/>
          <w:color w:val="000000"/>
          <w:szCs w:val="20"/>
        </w:rPr>
        <w:t xml:space="preserve"> </w:t>
      </w:r>
      <w:r>
        <w:rPr>
          <w:rFonts w:cs="Times New Roman"/>
          <w:color w:val="000000"/>
          <w:szCs w:val="20"/>
        </w:rPr>
        <w:t>для взаимодействия</w:t>
      </w:r>
      <w:r w:rsidRPr="006431DC">
        <w:rPr>
          <w:rFonts w:cs="Times New Roman"/>
          <w:color w:val="000000"/>
          <w:szCs w:val="20"/>
        </w:rPr>
        <w:t xml:space="preserve">; </w:t>
      </w:r>
      <w:r>
        <w:rPr>
          <w:rFonts w:cs="Times New Roman"/>
          <w:color w:val="000000"/>
          <w:szCs w:val="20"/>
        </w:rPr>
        <w:t>взаимодействие</w:t>
      </w:r>
      <w:r w:rsidRPr="006431DC">
        <w:rPr>
          <w:rFonts w:cs="Times New Roman"/>
          <w:color w:val="000000"/>
          <w:szCs w:val="20"/>
        </w:rPr>
        <w:t xml:space="preserve">: </w:t>
      </w:r>
      <w:r>
        <w:rPr>
          <w:rFonts w:cs="Times New Roman"/>
          <w:color w:val="000000"/>
          <w:szCs w:val="20"/>
        </w:rPr>
        <w:t>взаимодействует с базой данных.</w:t>
      </w:r>
    </w:p>
    <w:p w14:paraId="0DB008B0" w14:textId="3B820664" w:rsidR="003A402A" w:rsidRDefault="003A402A" w:rsidP="007A25D6">
      <w:pPr>
        <w:pStyle w:val="a3"/>
        <w:numPr>
          <w:ilvl w:val="0"/>
          <w:numId w:val="32"/>
        </w:numPr>
        <w:spacing w:after="0" w:line="240" w:lineRule="auto"/>
        <w:ind w:left="0" w:right="-1" w:firstLine="709"/>
        <w:jc w:val="both"/>
        <w:rPr>
          <w:rFonts w:cs="Times New Roman"/>
          <w:i/>
          <w:color w:val="000000"/>
          <w:szCs w:val="20"/>
        </w:rPr>
      </w:pPr>
      <w:r>
        <w:rPr>
          <w:rFonts w:cs="Times New Roman"/>
          <w:color w:val="000000"/>
          <w:szCs w:val="20"/>
        </w:rPr>
        <w:t xml:space="preserve">Библиотека </w:t>
      </w:r>
      <w:r w:rsidRPr="003A402A">
        <w:rPr>
          <w:rFonts w:cs="Times New Roman"/>
          <w:i/>
          <w:color w:val="000000"/>
          <w:szCs w:val="20"/>
          <w:lang w:val="en-US"/>
        </w:rPr>
        <w:t>Shared</w:t>
      </w:r>
      <w:r w:rsidRPr="003A402A">
        <w:rPr>
          <w:rFonts w:cs="Times New Roman"/>
          <w:color w:val="000000"/>
          <w:szCs w:val="20"/>
        </w:rPr>
        <w:t xml:space="preserve">: </w:t>
      </w:r>
      <w:r>
        <w:rPr>
          <w:rFonts w:cs="Times New Roman"/>
          <w:color w:val="000000"/>
          <w:szCs w:val="20"/>
        </w:rPr>
        <w:t>технологии</w:t>
      </w:r>
      <w:r w:rsidRPr="006431DC">
        <w:rPr>
          <w:rFonts w:cs="Times New Roman"/>
          <w:color w:val="000000"/>
          <w:szCs w:val="20"/>
        </w:rPr>
        <w:t xml:space="preserve">: </w:t>
      </w:r>
      <w:r w:rsidRPr="006431DC">
        <w:rPr>
          <w:rFonts w:cs="Times New Roman"/>
          <w:i/>
          <w:color w:val="000000"/>
          <w:szCs w:val="20"/>
          <w:lang w:val="en-US"/>
        </w:rPr>
        <w:t>Asp</w:t>
      </w:r>
      <w:r w:rsidRPr="006431DC">
        <w:rPr>
          <w:rFonts w:cs="Times New Roman"/>
          <w:i/>
          <w:color w:val="000000"/>
          <w:szCs w:val="20"/>
        </w:rPr>
        <w:t>.</w:t>
      </w:r>
      <w:r w:rsidRPr="006431DC">
        <w:rPr>
          <w:rFonts w:cs="Times New Roman"/>
          <w:i/>
          <w:color w:val="000000"/>
          <w:szCs w:val="20"/>
          <w:lang w:val="en-US"/>
        </w:rPr>
        <w:t>Net</w:t>
      </w:r>
      <w:r w:rsidRPr="006431DC">
        <w:rPr>
          <w:rFonts w:cs="Times New Roman"/>
          <w:i/>
          <w:color w:val="000000"/>
          <w:szCs w:val="20"/>
        </w:rPr>
        <w:t xml:space="preserve"> </w:t>
      </w:r>
      <w:r w:rsidRPr="006431DC">
        <w:rPr>
          <w:rFonts w:cs="Times New Roman"/>
          <w:i/>
          <w:color w:val="000000"/>
          <w:szCs w:val="20"/>
          <w:lang w:val="en-US"/>
        </w:rPr>
        <w:t>Core</w:t>
      </w:r>
      <w:r w:rsidRPr="003A402A">
        <w:rPr>
          <w:rFonts w:cs="Times New Roman"/>
          <w:i/>
          <w:color w:val="000000"/>
          <w:szCs w:val="20"/>
        </w:rPr>
        <w:t xml:space="preserve">; </w:t>
      </w:r>
      <w:r>
        <w:rPr>
          <w:rFonts w:cs="Times New Roman"/>
          <w:color w:val="000000"/>
          <w:szCs w:val="20"/>
        </w:rPr>
        <w:t>роль</w:t>
      </w:r>
      <w:r w:rsidRPr="006431DC">
        <w:rPr>
          <w:rFonts w:cs="Times New Roman"/>
          <w:color w:val="000000"/>
          <w:szCs w:val="20"/>
        </w:rPr>
        <w:t>:</w:t>
      </w:r>
      <w:r w:rsidRPr="003A402A">
        <w:rPr>
          <w:rFonts w:cs="Times New Roman"/>
          <w:color w:val="000000"/>
          <w:szCs w:val="20"/>
        </w:rPr>
        <w:t xml:space="preserve"> </w:t>
      </w:r>
      <w:r>
        <w:rPr>
          <w:rFonts w:cs="Times New Roman"/>
          <w:color w:val="000000"/>
          <w:szCs w:val="20"/>
        </w:rPr>
        <w:t xml:space="preserve">содержит модели данных и </w:t>
      </w:r>
      <w:r w:rsidRPr="003A402A">
        <w:rPr>
          <w:rFonts w:cs="Times New Roman"/>
          <w:i/>
          <w:color w:val="000000"/>
          <w:szCs w:val="20"/>
          <w:lang w:val="en-US"/>
        </w:rPr>
        <w:t>DTO</w:t>
      </w:r>
      <w:r>
        <w:rPr>
          <w:rFonts w:cs="Times New Roman"/>
          <w:i/>
          <w:color w:val="000000"/>
          <w:szCs w:val="20"/>
          <w:lang w:val="en-US"/>
        </w:rPr>
        <w:t>s</w:t>
      </w:r>
      <w:r w:rsidRPr="003A402A">
        <w:rPr>
          <w:rFonts w:cs="Times New Roman"/>
          <w:i/>
          <w:color w:val="000000"/>
          <w:szCs w:val="20"/>
        </w:rPr>
        <w:t>,</w:t>
      </w:r>
      <w:r w:rsidRPr="003A402A">
        <w:rPr>
          <w:rFonts w:cs="Times New Roman"/>
          <w:color w:val="000000"/>
          <w:szCs w:val="20"/>
        </w:rPr>
        <w:t xml:space="preserve"> </w:t>
      </w:r>
      <w:r>
        <w:rPr>
          <w:rFonts w:cs="Times New Roman"/>
          <w:color w:val="000000"/>
          <w:szCs w:val="20"/>
        </w:rPr>
        <w:t xml:space="preserve">на которые ссылается </w:t>
      </w:r>
      <w:r w:rsidRPr="003A402A">
        <w:rPr>
          <w:rFonts w:cs="Times New Roman"/>
          <w:i/>
          <w:color w:val="000000"/>
          <w:szCs w:val="20"/>
          <w:lang w:val="en-US"/>
        </w:rPr>
        <w:t>WEB</w:t>
      </w:r>
      <w:r w:rsidRPr="003A402A">
        <w:rPr>
          <w:rFonts w:cs="Times New Roman"/>
          <w:i/>
          <w:color w:val="000000"/>
          <w:szCs w:val="20"/>
        </w:rPr>
        <w:t xml:space="preserve"> </w:t>
      </w:r>
      <w:r w:rsidRPr="003A402A">
        <w:rPr>
          <w:rFonts w:cs="Times New Roman"/>
          <w:i/>
          <w:color w:val="000000"/>
          <w:szCs w:val="20"/>
          <w:lang w:val="en-US"/>
        </w:rPr>
        <w:t>Api</w:t>
      </w:r>
      <w:r w:rsidRPr="003A402A">
        <w:rPr>
          <w:rFonts w:cs="Times New Roman"/>
          <w:i/>
          <w:color w:val="000000"/>
          <w:szCs w:val="20"/>
        </w:rPr>
        <w:t xml:space="preserve"> </w:t>
      </w:r>
      <w:r>
        <w:rPr>
          <w:rFonts w:cs="Times New Roman"/>
          <w:i/>
          <w:color w:val="000000"/>
          <w:szCs w:val="20"/>
        </w:rPr>
        <w:t xml:space="preserve">и </w:t>
      </w:r>
      <w:r>
        <w:rPr>
          <w:rFonts w:cs="Times New Roman"/>
          <w:i/>
          <w:color w:val="000000"/>
          <w:szCs w:val="20"/>
          <w:lang w:val="en-US"/>
        </w:rPr>
        <w:t>WEB</w:t>
      </w:r>
      <w:r w:rsidRPr="003A402A">
        <w:rPr>
          <w:rFonts w:cs="Times New Roman"/>
          <w:i/>
          <w:color w:val="000000"/>
          <w:szCs w:val="20"/>
        </w:rPr>
        <w:t xml:space="preserve"> </w:t>
      </w:r>
      <w:r w:rsidRPr="003A402A">
        <w:rPr>
          <w:rFonts w:cs="Times New Roman"/>
          <w:color w:val="000000"/>
          <w:szCs w:val="20"/>
        </w:rPr>
        <w:t>приложение</w:t>
      </w:r>
      <w:r>
        <w:rPr>
          <w:rFonts w:cs="Times New Roman"/>
          <w:i/>
          <w:color w:val="000000"/>
          <w:szCs w:val="20"/>
        </w:rPr>
        <w:t>.</w:t>
      </w:r>
    </w:p>
    <w:p w14:paraId="5458C595" w14:textId="0BD89623" w:rsidR="003A402A" w:rsidRPr="003A402A" w:rsidRDefault="003A402A" w:rsidP="007A25D6">
      <w:pPr>
        <w:pStyle w:val="a3"/>
        <w:numPr>
          <w:ilvl w:val="0"/>
          <w:numId w:val="32"/>
        </w:numPr>
        <w:spacing w:after="0" w:line="240" w:lineRule="auto"/>
        <w:ind w:left="0" w:right="-1" w:firstLine="709"/>
        <w:jc w:val="both"/>
        <w:rPr>
          <w:rFonts w:cs="Times New Roman"/>
          <w:color w:val="000000"/>
          <w:szCs w:val="20"/>
        </w:rPr>
      </w:pPr>
      <w:r>
        <w:rPr>
          <w:rFonts w:cs="Times New Roman"/>
          <w:color w:val="000000"/>
          <w:szCs w:val="20"/>
        </w:rPr>
        <w:t>База данных</w:t>
      </w:r>
      <w:r w:rsidRPr="003A402A">
        <w:rPr>
          <w:rFonts w:cs="Times New Roman"/>
          <w:color w:val="000000"/>
          <w:szCs w:val="20"/>
        </w:rPr>
        <w:t xml:space="preserve">: </w:t>
      </w:r>
      <w:r>
        <w:rPr>
          <w:rFonts w:cs="Times New Roman"/>
          <w:color w:val="000000"/>
          <w:szCs w:val="20"/>
        </w:rPr>
        <w:t>технологии</w:t>
      </w:r>
      <w:r w:rsidRPr="003A402A">
        <w:rPr>
          <w:rFonts w:cs="Times New Roman"/>
          <w:color w:val="000000"/>
          <w:szCs w:val="20"/>
        </w:rPr>
        <w:t xml:space="preserve">: </w:t>
      </w:r>
      <w:r w:rsidRPr="003A402A">
        <w:rPr>
          <w:rFonts w:cs="Times New Roman"/>
          <w:i/>
          <w:color w:val="000000"/>
          <w:szCs w:val="20"/>
          <w:lang w:val="en-US"/>
        </w:rPr>
        <w:t>MS</w:t>
      </w:r>
      <w:r w:rsidRPr="003A402A">
        <w:rPr>
          <w:rFonts w:cs="Times New Roman"/>
          <w:i/>
          <w:color w:val="000000"/>
          <w:szCs w:val="20"/>
        </w:rPr>
        <w:t xml:space="preserve"> </w:t>
      </w:r>
      <w:r w:rsidRPr="003A402A">
        <w:rPr>
          <w:rFonts w:cs="Times New Roman"/>
          <w:i/>
          <w:color w:val="000000"/>
          <w:szCs w:val="20"/>
          <w:lang w:val="en-US"/>
        </w:rPr>
        <w:t>SQL</w:t>
      </w:r>
      <w:r w:rsidRPr="003A402A">
        <w:rPr>
          <w:rFonts w:cs="Times New Roman"/>
          <w:i/>
          <w:color w:val="000000"/>
          <w:szCs w:val="20"/>
        </w:rPr>
        <w:t xml:space="preserve"> </w:t>
      </w:r>
      <w:r w:rsidRPr="003A402A">
        <w:rPr>
          <w:rFonts w:cs="Times New Roman"/>
          <w:i/>
          <w:color w:val="000000"/>
          <w:szCs w:val="20"/>
          <w:lang w:val="en-US"/>
        </w:rPr>
        <w:t>Server</w:t>
      </w:r>
      <w:r w:rsidRPr="003A402A">
        <w:rPr>
          <w:rFonts w:cs="Times New Roman"/>
          <w:i/>
          <w:color w:val="000000"/>
          <w:szCs w:val="20"/>
        </w:rPr>
        <w:t xml:space="preserve">; </w:t>
      </w:r>
      <w:r>
        <w:rPr>
          <w:rFonts w:cs="Times New Roman"/>
          <w:color w:val="000000"/>
          <w:szCs w:val="20"/>
        </w:rPr>
        <w:t>роль</w:t>
      </w:r>
      <w:r w:rsidRPr="003A402A">
        <w:rPr>
          <w:rFonts w:cs="Times New Roman"/>
          <w:color w:val="000000"/>
          <w:szCs w:val="20"/>
        </w:rPr>
        <w:t>: хранение данных; взаимодействие: используется серверной частью для записи/чтения данных</w:t>
      </w:r>
    </w:p>
    <w:p w14:paraId="3B641F04" w14:textId="6EDA856E" w:rsidR="006431DC" w:rsidRDefault="003A402A" w:rsidP="00DE15C5">
      <w:pPr>
        <w:spacing w:after="0" w:line="240" w:lineRule="auto"/>
        <w:ind w:right="-1" w:firstLine="709"/>
        <w:rPr>
          <w:rFonts w:cs="Times New Roman"/>
          <w:color w:val="000000"/>
          <w:szCs w:val="28"/>
        </w:rPr>
      </w:pPr>
      <w:r w:rsidRPr="003A402A">
        <w:rPr>
          <w:rFonts w:cs="Times New Roman"/>
          <w:color w:val="000000"/>
          <w:szCs w:val="28"/>
        </w:rPr>
        <w:t xml:space="preserve">Теперь рассмотрим диаграмму С4 </w:t>
      </w:r>
      <w:proofErr w:type="gramStart"/>
      <w:r w:rsidRPr="003A402A">
        <w:rPr>
          <w:rFonts w:cs="Times New Roman"/>
          <w:color w:val="000000"/>
          <w:szCs w:val="28"/>
        </w:rPr>
        <w:t>на компонентом</w:t>
      </w:r>
      <w:proofErr w:type="gramEnd"/>
      <w:r w:rsidRPr="003A402A">
        <w:rPr>
          <w:rFonts w:cs="Times New Roman"/>
          <w:color w:val="000000"/>
          <w:szCs w:val="28"/>
        </w:rPr>
        <w:t xml:space="preserve"> уровне (рисунок 3.2).</w:t>
      </w:r>
    </w:p>
    <w:p w14:paraId="503DB2B7" w14:textId="77777777" w:rsidR="003A402A" w:rsidRDefault="003A402A" w:rsidP="00DE15C5">
      <w:pPr>
        <w:spacing w:after="0" w:line="240" w:lineRule="auto"/>
        <w:ind w:right="-1" w:firstLine="709"/>
        <w:rPr>
          <w:rFonts w:cs="Times New Roman"/>
          <w:color w:val="000000"/>
          <w:szCs w:val="28"/>
        </w:rPr>
      </w:pPr>
    </w:p>
    <w:p w14:paraId="2992C433" w14:textId="5B8BC5D8" w:rsidR="003A402A" w:rsidRDefault="003A402A" w:rsidP="00DE15C5">
      <w:pPr>
        <w:spacing w:after="0" w:line="240" w:lineRule="auto"/>
        <w:ind w:right="-1"/>
        <w:jc w:val="center"/>
        <w:rPr>
          <w:rFonts w:cs="Times New Roman"/>
          <w:color w:val="000000"/>
          <w:szCs w:val="28"/>
        </w:rPr>
      </w:pPr>
      <w:r>
        <w:rPr>
          <w:rFonts w:cs="Times New Roman"/>
          <w:noProof/>
          <w:color w:val="000000"/>
          <w:szCs w:val="28"/>
          <w:lang w:val="en-US"/>
        </w:rPr>
        <w:drawing>
          <wp:inline distT="0" distB="0" distL="0" distR="0" wp14:anchorId="223DC6DF" wp14:editId="4780A71C">
            <wp:extent cx="5383033" cy="5216162"/>
            <wp:effectExtent l="0" t="0" r="8255"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4-Containers.drawio.png"/>
                    <pic:cNvPicPr/>
                  </pic:nvPicPr>
                  <pic:blipFill>
                    <a:blip r:embed="rId14">
                      <a:extLst>
                        <a:ext uri="{28A0092B-C50C-407E-A947-70E740481C1C}">
                          <a14:useLocalDpi xmlns:a14="http://schemas.microsoft.com/office/drawing/2010/main" val="0"/>
                        </a:ext>
                      </a:extLst>
                    </a:blip>
                    <a:stretch>
                      <a:fillRect/>
                    </a:stretch>
                  </pic:blipFill>
                  <pic:spPr>
                    <a:xfrm>
                      <a:off x="0" y="0"/>
                      <a:ext cx="5388994" cy="5221938"/>
                    </a:xfrm>
                    <a:prstGeom prst="rect">
                      <a:avLst/>
                    </a:prstGeom>
                  </pic:spPr>
                </pic:pic>
              </a:graphicData>
            </a:graphic>
          </wp:inline>
        </w:drawing>
      </w:r>
    </w:p>
    <w:p w14:paraId="1C31C44A" w14:textId="60FEED38" w:rsidR="003A402A" w:rsidRDefault="003A402A" w:rsidP="00DE15C5">
      <w:pPr>
        <w:spacing w:after="0" w:line="240" w:lineRule="auto"/>
        <w:ind w:right="-1"/>
        <w:jc w:val="center"/>
        <w:rPr>
          <w:rFonts w:cs="Times New Roman"/>
          <w:color w:val="000000"/>
          <w:szCs w:val="28"/>
        </w:rPr>
      </w:pPr>
    </w:p>
    <w:p w14:paraId="2EDF5576" w14:textId="2C75884F" w:rsidR="003A402A" w:rsidRPr="006431DC" w:rsidRDefault="003A402A" w:rsidP="00DE15C5">
      <w:pPr>
        <w:spacing w:after="0" w:line="240" w:lineRule="auto"/>
        <w:ind w:right="-1"/>
        <w:jc w:val="center"/>
        <w:rPr>
          <w:rFonts w:cs="Times New Roman"/>
          <w:color w:val="000000"/>
          <w:szCs w:val="28"/>
        </w:rPr>
      </w:pPr>
      <w:r w:rsidRPr="003A402A">
        <w:rPr>
          <w:rFonts w:cs="Times New Roman"/>
          <w:color w:val="000000"/>
          <w:szCs w:val="28"/>
        </w:rPr>
        <w:t>Рисунок 3.2 – Диаграмма С4 на компонентном уровне</w:t>
      </w:r>
    </w:p>
    <w:p w14:paraId="3F95186D" w14:textId="558E74EC" w:rsidR="006431DC" w:rsidRPr="003A402A" w:rsidRDefault="006431DC" w:rsidP="00DE15C5">
      <w:pPr>
        <w:spacing w:line="240" w:lineRule="auto"/>
        <w:rPr>
          <w:rFonts w:eastAsia="Times New Roman" w:cs="Times New Roman"/>
          <w:color w:val="000000"/>
          <w:szCs w:val="20"/>
        </w:rPr>
      </w:pPr>
      <w:r w:rsidRPr="006431DC">
        <w:rPr>
          <w:rFonts w:eastAsia="Times New Roman" w:cs="Times New Roman"/>
          <w:b/>
          <w:color w:val="000000"/>
          <w:szCs w:val="20"/>
        </w:rPr>
        <w:br w:type="page"/>
      </w:r>
    </w:p>
    <w:p w14:paraId="11E61149" w14:textId="77777777" w:rsidR="003A402A" w:rsidRPr="003A402A" w:rsidRDefault="003A402A" w:rsidP="00DE15C5">
      <w:pPr>
        <w:spacing w:after="0" w:line="240" w:lineRule="auto"/>
        <w:ind w:firstLine="709"/>
        <w:rPr>
          <w:rFonts w:eastAsia="Times New Roman" w:cs="Times New Roman"/>
          <w:color w:val="000000"/>
          <w:szCs w:val="20"/>
        </w:rPr>
      </w:pPr>
      <w:r w:rsidRPr="003A402A">
        <w:rPr>
          <w:rFonts w:eastAsia="Times New Roman" w:cs="Times New Roman"/>
          <w:color w:val="000000"/>
          <w:szCs w:val="20"/>
        </w:rPr>
        <w:lastRenderedPageBreak/>
        <w:t>На этом уровне детализируется внутренняя структура контейнеров, выделяя ключевые компоненты системы и их взаимодействие. Диаграмма показывает, как организована логика внутри каждого контейнера.</w:t>
      </w:r>
    </w:p>
    <w:p w14:paraId="5D57782A" w14:textId="77777777" w:rsidR="003A402A" w:rsidRDefault="003A402A" w:rsidP="00DE15C5">
      <w:pPr>
        <w:spacing w:after="0" w:line="240" w:lineRule="auto"/>
        <w:ind w:firstLine="709"/>
        <w:rPr>
          <w:rFonts w:eastAsia="Times New Roman" w:cs="Times New Roman"/>
          <w:color w:val="000000"/>
          <w:szCs w:val="20"/>
        </w:rPr>
      </w:pPr>
      <w:r w:rsidRPr="003A402A">
        <w:rPr>
          <w:rFonts w:eastAsia="Times New Roman" w:cs="Times New Roman"/>
          <w:color w:val="000000"/>
          <w:szCs w:val="20"/>
        </w:rPr>
        <w:t>Основные компоненты системы:</w:t>
      </w:r>
    </w:p>
    <w:p w14:paraId="35D19CB5" w14:textId="07E7FDDC" w:rsidR="003A402A" w:rsidRPr="003A402A" w:rsidRDefault="003A402A" w:rsidP="007A25D6">
      <w:pPr>
        <w:pStyle w:val="a3"/>
        <w:numPr>
          <w:ilvl w:val="0"/>
          <w:numId w:val="33"/>
        </w:numPr>
        <w:spacing w:after="0" w:line="240" w:lineRule="auto"/>
        <w:ind w:left="0" w:firstLine="709"/>
        <w:rPr>
          <w:rFonts w:eastAsia="Times New Roman" w:cs="Times New Roman"/>
          <w:color w:val="000000"/>
          <w:szCs w:val="20"/>
        </w:rPr>
      </w:pPr>
      <w:r w:rsidRPr="003A402A">
        <w:rPr>
          <w:rFonts w:eastAsia="Times New Roman" w:cs="Times New Roman"/>
          <w:i/>
          <w:color w:val="000000"/>
          <w:szCs w:val="20"/>
          <w:lang w:val="en-US"/>
        </w:rPr>
        <w:t>API</w:t>
      </w:r>
      <w:r w:rsidRPr="003A402A">
        <w:rPr>
          <w:rFonts w:eastAsia="Times New Roman" w:cs="Times New Roman"/>
          <w:i/>
          <w:color w:val="000000"/>
          <w:szCs w:val="20"/>
        </w:rPr>
        <w:t xml:space="preserve"> </w:t>
      </w:r>
      <w:r w:rsidRPr="003A402A">
        <w:rPr>
          <w:rFonts w:eastAsia="Times New Roman" w:cs="Times New Roman"/>
          <w:i/>
          <w:color w:val="000000"/>
          <w:szCs w:val="20"/>
          <w:lang w:val="en-US"/>
        </w:rPr>
        <w:t>Controller</w:t>
      </w:r>
      <w:r w:rsidRPr="003A402A">
        <w:rPr>
          <w:rFonts w:eastAsia="Times New Roman" w:cs="Times New Roman"/>
          <w:color w:val="000000"/>
          <w:szCs w:val="20"/>
        </w:rPr>
        <w:t xml:space="preserve">: Контроллеры предоставляющие </w:t>
      </w:r>
      <w:r w:rsidRPr="003A402A">
        <w:rPr>
          <w:rFonts w:eastAsia="Times New Roman" w:cs="Times New Roman"/>
          <w:i/>
          <w:color w:val="000000"/>
          <w:szCs w:val="20"/>
          <w:lang w:val="en-US"/>
        </w:rPr>
        <w:t>API</w:t>
      </w:r>
      <w:r w:rsidRPr="003A402A">
        <w:rPr>
          <w:rFonts w:eastAsia="Times New Roman" w:cs="Times New Roman"/>
          <w:color w:val="000000"/>
          <w:szCs w:val="20"/>
        </w:rPr>
        <w:t xml:space="preserve"> для взаимодействия с системой.</w:t>
      </w:r>
    </w:p>
    <w:p w14:paraId="457592DC" w14:textId="28225A01" w:rsidR="003A402A" w:rsidRPr="003A402A" w:rsidRDefault="003A402A" w:rsidP="007A25D6">
      <w:pPr>
        <w:pStyle w:val="a3"/>
        <w:numPr>
          <w:ilvl w:val="0"/>
          <w:numId w:val="33"/>
        </w:numPr>
        <w:spacing w:after="0" w:line="240" w:lineRule="auto"/>
        <w:ind w:left="0" w:firstLine="709"/>
        <w:rPr>
          <w:rFonts w:eastAsia="Times New Roman" w:cs="Times New Roman"/>
          <w:color w:val="000000"/>
          <w:szCs w:val="20"/>
        </w:rPr>
      </w:pPr>
      <w:r w:rsidRPr="003A402A">
        <w:rPr>
          <w:rFonts w:eastAsia="Times New Roman" w:cs="Times New Roman"/>
          <w:i/>
          <w:color w:val="000000"/>
          <w:szCs w:val="20"/>
          <w:lang w:val="en-US"/>
        </w:rPr>
        <w:t>Services</w:t>
      </w:r>
      <w:r w:rsidRPr="003A402A">
        <w:rPr>
          <w:rFonts w:eastAsia="Times New Roman" w:cs="Times New Roman"/>
          <w:color w:val="000000"/>
          <w:szCs w:val="20"/>
        </w:rPr>
        <w:t>: Сервисы которые предоставляют простой интерфейс работы с данными для контроллеров.</w:t>
      </w:r>
    </w:p>
    <w:p w14:paraId="4A8FEA39" w14:textId="130708F6" w:rsidR="003A402A" w:rsidRPr="003A402A" w:rsidRDefault="003A402A" w:rsidP="007A25D6">
      <w:pPr>
        <w:pStyle w:val="a3"/>
        <w:numPr>
          <w:ilvl w:val="0"/>
          <w:numId w:val="33"/>
        </w:numPr>
        <w:spacing w:after="0" w:line="240" w:lineRule="auto"/>
        <w:ind w:left="0" w:firstLine="709"/>
        <w:rPr>
          <w:rFonts w:eastAsia="Times New Roman" w:cs="Times New Roman"/>
          <w:color w:val="000000"/>
          <w:szCs w:val="20"/>
        </w:rPr>
      </w:pPr>
      <w:r w:rsidRPr="003A402A">
        <w:rPr>
          <w:rFonts w:eastAsia="Times New Roman" w:cs="Times New Roman"/>
          <w:i/>
          <w:color w:val="000000"/>
          <w:szCs w:val="20"/>
          <w:lang w:val="en-US"/>
        </w:rPr>
        <w:t>Models</w:t>
      </w:r>
      <w:r w:rsidRPr="003A402A">
        <w:rPr>
          <w:rFonts w:eastAsia="Times New Roman" w:cs="Times New Roman"/>
          <w:color w:val="000000"/>
          <w:szCs w:val="20"/>
        </w:rPr>
        <w:t>: Модели данных системы.</w:t>
      </w:r>
    </w:p>
    <w:p w14:paraId="0E19608E" w14:textId="0BB79AEE" w:rsidR="003A402A" w:rsidRPr="003A402A" w:rsidRDefault="003A402A" w:rsidP="007A25D6">
      <w:pPr>
        <w:pStyle w:val="a3"/>
        <w:numPr>
          <w:ilvl w:val="0"/>
          <w:numId w:val="33"/>
        </w:numPr>
        <w:spacing w:after="0" w:line="240" w:lineRule="auto"/>
        <w:ind w:left="0" w:firstLine="709"/>
        <w:rPr>
          <w:rFonts w:eastAsia="Times New Roman" w:cs="Times New Roman"/>
          <w:color w:val="000000"/>
          <w:szCs w:val="20"/>
        </w:rPr>
      </w:pPr>
      <w:r w:rsidRPr="003A402A">
        <w:rPr>
          <w:rFonts w:eastAsia="Times New Roman" w:cs="Times New Roman"/>
          <w:i/>
          <w:color w:val="000000"/>
          <w:szCs w:val="20"/>
          <w:lang w:val="en-US"/>
        </w:rPr>
        <w:t>Data</w:t>
      </w:r>
      <w:r w:rsidRPr="003A402A">
        <w:rPr>
          <w:rFonts w:eastAsia="Times New Roman" w:cs="Times New Roman"/>
          <w:i/>
          <w:color w:val="000000"/>
          <w:szCs w:val="20"/>
        </w:rPr>
        <w:t xml:space="preserve"> </w:t>
      </w:r>
      <w:r w:rsidRPr="003A402A">
        <w:rPr>
          <w:rFonts w:eastAsia="Times New Roman" w:cs="Times New Roman"/>
          <w:i/>
          <w:color w:val="000000"/>
          <w:szCs w:val="20"/>
          <w:lang w:val="en-US"/>
        </w:rPr>
        <w:t>Storage</w:t>
      </w:r>
      <w:r w:rsidRPr="003A402A">
        <w:rPr>
          <w:rFonts w:eastAsia="Times New Roman" w:cs="Times New Roman"/>
          <w:color w:val="000000"/>
          <w:szCs w:val="20"/>
        </w:rPr>
        <w:t>: Прослойка для управления базой данных.</w:t>
      </w:r>
    </w:p>
    <w:p w14:paraId="7E99E4E0" w14:textId="77777777" w:rsidR="003A402A" w:rsidRPr="003A402A" w:rsidRDefault="003A402A" w:rsidP="00DE15C5">
      <w:pPr>
        <w:spacing w:after="0" w:line="240" w:lineRule="auto"/>
        <w:rPr>
          <w:rFonts w:eastAsia="Times New Roman" w:cs="Times New Roman"/>
          <w:color w:val="000000"/>
          <w:szCs w:val="20"/>
        </w:rPr>
      </w:pPr>
      <w:r w:rsidRPr="003A402A">
        <w:rPr>
          <w:rFonts w:eastAsia="Times New Roman" w:cs="Times New Roman"/>
          <w:color w:val="000000"/>
          <w:szCs w:val="20"/>
        </w:rPr>
        <w:t xml:space="preserve">Кроме того, </w:t>
      </w:r>
      <w:r w:rsidRPr="003A402A">
        <w:rPr>
          <w:rFonts w:eastAsia="Times New Roman" w:cs="Times New Roman"/>
          <w:i/>
          <w:color w:val="000000"/>
          <w:szCs w:val="20"/>
          <w:lang w:val="en-US"/>
        </w:rPr>
        <w:t>RSAS</w:t>
      </w:r>
      <w:r w:rsidRPr="003A402A">
        <w:rPr>
          <w:rFonts w:eastAsia="Times New Roman" w:cs="Times New Roman"/>
          <w:color w:val="000000"/>
          <w:szCs w:val="20"/>
        </w:rPr>
        <w:t xml:space="preserve"> </w:t>
      </w:r>
      <w:r w:rsidRPr="003A402A">
        <w:rPr>
          <w:rFonts w:eastAsia="Times New Roman" w:cs="Times New Roman"/>
          <w:color w:val="000000"/>
          <w:szCs w:val="20"/>
          <w:lang w:val="en-US"/>
        </w:rPr>
        <w:t>Backend</w:t>
      </w:r>
      <w:r w:rsidRPr="003A402A">
        <w:rPr>
          <w:rFonts w:eastAsia="Times New Roman" w:cs="Times New Roman"/>
          <w:color w:val="000000"/>
          <w:szCs w:val="20"/>
        </w:rPr>
        <w:t xml:space="preserve"> использует следующие внешние системы:</w:t>
      </w:r>
    </w:p>
    <w:p w14:paraId="70EE558A" w14:textId="7E63269A" w:rsidR="003A402A" w:rsidRPr="003A402A" w:rsidRDefault="003A402A" w:rsidP="007A25D6">
      <w:pPr>
        <w:pStyle w:val="a3"/>
        <w:numPr>
          <w:ilvl w:val="0"/>
          <w:numId w:val="34"/>
        </w:numPr>
        <w:spacing w:after="0" w:line="240" w:lineRule="auto"/>
        <w:ind w:left="0" w:firstLine="709"/>
        <w:rPr>
          <w:rFonts w:eastAsia="Times New Roman" w:cs="Times New Roman"/>
          <w:color w:val="000000"/>
          <w:szCs w:val="20"/>
        </w:rPr>
      </w:pPr>
      <w:r w:rsidRPr="003A402A">
        <w:rPr>
          <w:rFonts w:eastAsia="Times New Roman" w:cs="Times New Roman"/>
          <w:color w:val="000000"/>
          <w:szCs w:val="20"/>
          <w:lang w:val="en-US"/>
        </w:rPr>
        <w:t>Entity</w:t>
      </w:r>
      <w:r w:rsidRPr="003A402A">
        <w:rPr>
          <w:rFonts w:eastAsia="Times New Roman" w:cs="Times New Roman"/>
          <w:color w:val="000000"/>
          <w:szCs w:val="20"/>
        </w:rPr>
        <w:t xml:space="preserve"> </w:t>
      </w:r>
      <w:r w:rsidRPr="003A402A">
        <w:rPr>
          <w:rFonts w:eastAsia="Times New Roman" w:cs="Times New Roman"/>
          <w:color w:val="000000"/>
          <w:szCs w:val="20"/>
          <w:lang w:val="en-US"/>
        </w:rPr>
        <w:t>Framework</w:t>
      </w:r>
      <w:r w:rsidRPr="003A402A">
        <w:rPr>
          <w:rFonts w:eastAsia="Times New Roman" w:cs="Times New Roman"/>
          <w:color w:val="000000"/>
          <w:szCs w:val="20"/>
        </w:rPr>
        <w:t xml:space="preserve"> </w:t>
      </w:r>
      <w:r w:rsidRPr="003A402A">
        <w:rPr>
          <w:rFonts w:eastAsia="Times New Roman" w:cs="Times New Roman"/>
          <w:color w:val="000000"/>
          <w:szCs w:val="20"/>
          <w:lang w:val="en-US"/>
        </w:rPr>
        <w:t>Core</w:t>
      </w:r>
      <w:r w:rsidRPr="003A402A">
        <w:rPr>
          <w:rFonts w:eastAsia="Times New Roman" w:cs="Times New Roman"/>
          <w:color w:val="000000"/>
          <w:szCs w:val="20"/>
        </w:rPr>
        <w:t xml:space="preserve">: </w:t>
      </w:r>
      <w:r w:rsidRPr="003A402A">
        <w:rPr>
          <w:rFonts w:eastAsia="Times New Roman" w:cs="Times New Roman"/>
          <w:color w:val="000000"/>
          <w:szCs w:val="20"/>
          <w:lang w:val="en-US"/>
        </w:rPr>
        <w:t>ORM</w:t>
      </w:r>
      <w:r w:rsidRPr="003A402A">
        <w:rPr>
          <w:rFonts w:eastAsia="Times New Roman" w:cs="Times New Roman"/>
          <w:color w:val="000000"/>
          <w:szCs w:val="20"/>
        </w:rPr>
        <w:t>-инструмент доступа к данным БД</w:t>
      </w:r>
    </w:p>
    <w:p w14:paraId="605BB809" w14:textId="674F0AE0" w:rsidR="000B0DF7" w:rsidRPr="000B0DF7" w:rsidRDefault="003A402A" w:rsidP="007A25D6">
      <w:pPr>
        <w:pStyle w:val="a3"/>
        <w:numPr>
          <w:ilvl w:val="0"/>
          <w:numId w:val="34"/>
        </w:numPr>
        <w:spacing w:after="0" w:line="240" w:lineRule="auto"/>
        <w:ind w:left="0" w:firstLine="709"/>
        <w:rPr>
          <w:rFonts w:eastAsia="Times New Roman" w:cs="Times New Roman"/>
          <w:b/>
          <w:color w:val="000000"/>
          <w:szCs w:val="20"/>
        </w:rPr>
      </w:pPr>
      <w:r w:rsidRPr="003A402A">
        <w:rPr>
          <w:rFonts w:eastAsia="Times New Roman" w:cs="Times New Roman"/>
          <w:color w:val="000000"/>
          <w:szCs w:val="20"/>
          <w:lang w:val="en-US"/>
        </w:rPr>
        <w:t>ASP</w:t>
      </w:r>
      <w:r w:rsidRPr="003A402A">
        <w:rPr>
          <w:rFonts w:eastAsia="Times New Roman" w:cs="Times New Roman"/>
          <w:color w:val="000000"/>
          <w:szCs w:val="20"/>
        </w:rPr>
        <w:t>.</w:t>
      </w:r>
      <w:r w:rsidRPr="003A402A">
        <w:rPr>
          <w:rFonts w:eastAsia="Times New Roman" w:cs="Times New Roman"/>
          <w:color w:val="000000"/>
          <w:szCs w:val="20"/>
          <w:lang w:val="en-US"/>
        </w:rPr>
        <w:t>Net</w:t>
      </w:r>
      <w:r w:rsidRPr="003A402A">
        <w:rPr>
          <w:rFonts w:eastAsia="Times New Roman" w:cs="Times New Roman"/>
          <w:color w:val="000000"/>
          <w:szCs w:val="20"/>
        </w:rPr>
        <w:t xml:space="preserve"> </w:t>
      </w:r>
      <w:r w:rsidRPr="003A402A">
        <w:rPr>
          <w:rFonts w:eastAsia="Times New Roman" w:cs="Times New Roman"/>
          <w:color w:val="000000"/>
          <w:szCs w:val="20"/>
          <w:lang w:val="en-US"/>
        </w:rPr>
        <w:t>Identity</w:t>
      </w:r>
      <w:r w:rsidRPr="003A402A">
        <w:rPr>
          <w:rFonts w:eastAsia="Times New Roman" w:cs="Times New Roman"/>
          <w:color w:val="000000"/>
          <w:szCs w:val="20"/>
        </w:rPr>
        <w:t>: Система аутентификации и авторизации</w:t>
      </w:r>
    </w:p>
    <w:p w14:paraId="0203383B" w14:textId="5E5DEF67" w:rsidR="000B0DF7" w:rsidRDefault="000B0DF7" w:rsidP="00DE15C5">
      <w:pPr>
        <w:spacing w:after="0" w:line="240" w:lineRule="auto"/>
        <w:ind w:right="-1" w:firstLine="709"/>
        <w:jc w:val="both"/>
        <w:rPr>
          <w:rFonts w:cs="Times New Roman"/>
          <w:color w:val="000000"/>
          <w:szCs w:val="28"/>
        </w:rPr>
      </w:pPr>
      <w:r w:rsidRPr="000B0DF7">
        <w:rPr>
          <w:rFonts w:cs="Times New Roman"/>
          <w:color w:val="000000"/>
          <w:szCs w:val="28"/>
        </w:rPr>
        <w:t>Основным архитектурным решением является клиент-серверная архитектура. Она состоит из 3 основных компонентов: сервер, клиент и база данных</w:t>
      </w:r>
      <w:r>
        <w:rPr>
          <w:rFonts w:cs="Times New Roman"/>
          <w:color w:val="000000"/>
          <w:szCs w:val="28"/>
        </w:rPr>
        <w:t>. В свою очередь сервер состоит из 3 слоев</w:t>
      </w:r>
      <w:r w:rsidRPr="000B0DF7">
        <w:rPr>
          <w:rFonts w:cs="Times New Roman"/>
          <w:color w:val="000000"/>
          <w:szCs w:val="28"/>
        </w:rPr>
        <w:t>:</w:t>
      </w:r>
      <w:r>
        <w:rPr>
          <w:rFonts w:cs="Times New Roman"/>
          <w:color w:val="000000"/>
          <w:szCs w:val="28"/>
        </w:rPr>
        <w:t xml:space="preserve"> контроллеры, сервисы, хранилища данных</w:t>
      </w:r>
      <w:r w:rsidRPr="000B0DF7">
        <w:rPr>
          <w:rFonts w:cs="Times New Roman"/>
          <w:color w:val="000000"/>
          <w:szCs w:val="28"/>
        </w:rPr>
        <w:t xml:space="preserve"> (рисунок 3.3).</w:t>
      </w:r>
    </w:p>
    <w:p w14:paraId="773DD096" w14:textId="77777777" w:rsidR="000B0DF7" w:rsidRDefault="000B0DF7" w:rsidP="00DE15C5">
      <w:pPr>
        <w:spacing w:after="0" w:line="240" w:lineRule="auto"/>
        <w:ind w:right="-1" w:firstLine="709"/>
        <w:jc w:val="both"/>
        <w:rPr>
          <w:rFonts w:cs="Times New Roman"/>
          <w:color w:val="000000"/>
          <w:szCs w:val="28"/>
        </w:rPr>
      </w:pPr>
    </w:p>
    <w:p w14:paraId="1C6F9279" w14:textId="560D0880" w:rsidR="000B0DF7" w:rsidRDefault="000B0DF7" w:rsidP="00DE15C5">
      <w:pPr>
        <w:spacing w:after="0" w:line="240" w:lineRule="auto"/>
        <w:ind w:right="-1"/>
        <w:jc w:val="center"/>
        <w:rPr>
          <w:rFonts w:cs="Times New Roman"/>
          <w:color w:val="000000"/>
          <w:szCs w:val="28"/>
        </w:rPr>
      </w:pPr>
      <w:r>
        <w:rPr>
          <w:rFonts w:cs="Times New Roman"/>
          <w:noProof/>
          <w:color w:val="000000"/>
          <w:szCs w:val="28"/>
          <w:lang w:val="en-US"/>
        </w:rPr>
        <w:drawing>
          <wp:inline distT="0" distB="0" distL="0" distR="0" wp14:anchorId="4F38A07B" wp14:editId="5A98F751">
            <wp:extent cx="5940425" cy="1863725"/>
            <wp:effectExtent l="0" t="0" r="3175" b="31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4-Архитектура.drawio.png"/>
                    <pic:cNvPicPr/>
                  </pic:nvPicPr>
                  <pic:blipFill>
                    <a:blip r:embed="rId15">
                      <a:extLst>
                        <a:ext uri="{28A0092B-C50C-407E-A947-70E740481C1C}">
                          <a14:useLocalDpi xmlns:a14="http://schemas.microsoft.com/office/drawing/2010/main" val="0"/>
                        </a:ext>
                      </a:extLst>
                    </a:blip>
                    <a:stretch>
                      <a:fillRect/>
                    </a:stretch>
                  </pic:blipFill>
                  <pic:spPr>
                    <a:xfrm>
                      <a:off x="0" y="0"/>
                      <a:ext cx="5940425" cy="1863725"/>
                    </a:xfrm>
                    <a:prstGeom prst="rect">
                      <a:avLst/>
                    </a:prstGeom>
                  </pic:spPr>
                </pic:pic>
              </a:graphicData>
            </a:graphic>
          </wp:inline>
        </w:drawing>
      </w:r>
    </w:p>
    <w:p w14:paraId="4D0C05EB" w14:textId="0799A203" w:rsidR="000B0DF7" w:rsidRDefault="000B0DF7" w:rsidP="00DE15C5">
      <w:pPr>
        <w:spacing w:after="0" w:line="240" w:lineRule="auto"/>
        <w:ind w:right="-1"/>
        <w:jc w:val="center"/>
        <w:rPr>
          <w:rFonts w:cs="Times New Roman"/>
          <w:color w:val="000000"/>
          <w:szCs w:val="28"/>
        </w:rPr>
      </w:pPr>
    </w:p>
    <w:p w14:paraId="42D3E49F" w14:textId="08609EE7" w:rsidR="000B0DF7" w:rsidRDefault="000B0DF7" w:rsidP="00DE15C5">
      <w:pPr>
        <w:spacing w:after="0" w:line="240" w:lineRule="auto"/>
        <w:ind w:right="-1"/>
        <w:jc w:val="center"/>
        <w:rPr>
          <w:rFonts w:cs="Times New Roman"/>
          <w:color w:val="000000"/>
          <w:szCs w:val="28"/>
        </w:rPr>
      </w:pPr>
      <w:r w:rsidRPr="000B0DF7">
        <w:rPr>
          <w:rFonts w:cs="Times New Roman"/>
          <w:color w:val="000000"/>
          <w:szCs w:val="28"/>
        </w:rPr>
        <w:t>Рисунок 3.</w:t>
      </w:r>
      <w:r w:rsidR="007A64A9">
        <w:rPr>
          <w:rFonts w:cs="Times New Roman"/>
          <w:color w:val="000000"/>
          <w:szCs w:val="28"/>
        </w:rPr>
        <w:t>3 – Клиент-серверная архитектур</w:t>
      </w:r>
    </w:p>
    <w:p w14:paraId="7DBCAC00" w14:textId="77777777" w:rsidR="007A64A9" w:rsidRPr="000B0DF7" w:rsidRDefault="007A64A9" w:rsidP="00DE15C5">
      <w:pPr>
        <w:spacing w:after="0" w:line="240" w:lineRule="auto"/>
        <w:ind w:right="-1"/>
        <w:jc w:val="center"/>
        <w:rPr>
          <w:rFonts w:cs="Times New Roman"/>
          <w:color w:val="000000"/>
          <w:szCs w:val="28"/>
        </w:rPr>
      </w:pPr>
    </w:p>
    <w:p w14:paraId="2BE90776" w14:textId="5D29E627" w:rsidR="000B0DF7" w:rsidRDefault="007A64A9" w:rsidP="00DE15C5">
      <w:pPr>
        <w:spacing w:after="0" w:line="240" w:lineRule="auto"/>
        <w:ind w:right="-1" w:firstLine="709"/>
        <w:jc w:val="both"/>
        <w:rPr>
          <w:rFonts w:cs="Times New Roman"/>
          <w:szCs w:val="28"/>
        </w:rPr>
      </w:pPr>
      <w:r>
        <w:rPr>
          <w:rFonts w:cs="Times New Roman"/>
          <w:szCs w:val="28"/>
        </w:rPr>
        <w:t xml:space="preserve">Таким образом, </w:t>
      </w:r>
      <w:r w:rsidRPr="00F86BDD">
        <w:rPr>
          <w:rFonts w:cs="Times New Roman"/>
          <w:i/>
          <w:iCs/>
          <w:szCs w:val="28"/>
        </w:rPr>
        <w:t>C4</w:t>
      </w:r>
      <w:r w:rsidRPr="005B14B5">
        <w:rPr>
          <w:rFonts w:cs="Times New Roman"/>
          <w:szCs w:val="28"/>
        </w:rPr>
        <w:t>-модель предоставляет структурированный подход к описанию архитектуры программного средства. В её рамках можно последовательно исследовать систему, начиная с общего контекста и заканчивая компонентами, что помогает разработчикам легко понять ключевые аспекты архитектуры.</w:t>
      </w:r>
      <w:r>
        <w:rPr>
          <w:rFonts w:cs="Times New Roman"/>
          <w:szCs w:val="28"/>
        </w:rPr>
        <w:t xml:space="preserve"> </w:t>
      </w:r>
      <w:r w:rsidRPr="005B14B5">
        <w:rPr>
          <w:rFonts w:cs="Times New Roman"/>
          <w:szCs w:val="28"/>
        </w:rPr>
        <w:t>Рассматриваемая архитектура системы включает четкое разделение логики на веб-часть, серверную часть и взаимодействие с базой данных, что позволяет системе быть гибкой и масштабируемой.</w:t>
      </w:r>
    </w:p>
    <w:p w14:paraId="6F165E75" w14:textId="17D4EC68" w:rsidR="007A64A9" w:rsidRPr="007A64A9" w:rsidRDefault="007A64A9" w:rsidP="00DE15C5">
      <w:pPr>
        <w:spacing w:after="0" w:line="240" w:lineRule="auto"/>
        <w:ind w:firstLine="709"/>
        <w:jc w:val="both"/>
        <w:rPr>
          <w:rFonts w:eastAsia="Calibri" w:cs="Times New Roman"/>
          <w:color w:val="000000"/>
          <w:szCs w:val="28"/>
        </w:rPr>
      </w:pPr>
      <w:r w:rsidRPr="007A64A9">
        <w:rPr>
          <w:rFonts w:eastAsia="Calibri" w:cs="Times New Roman"/>
          <w:color w:val="000000"/>
          <w:szCs w:val="28"/>
        </w:rPr>
        <w:t xml:space="preserve">Для разрабатываемого программного средства была выбрана клиент-серверная архитектура. Исходя из бизнес-требования программное средство должно быть веб-приложение. Это позволит клиентам и </w:t>
      </w:r>
      <w:r w:rsidR="003B49B3">
        <w:rPr>
          <w:rFonts w:eastAsia="Calibri" w:cs="Times New Roman"/>
          <w:color w:val="000000"/>
          <w:szCs w:val="28"/>
        </w:rPr>
        <w:t>сотрудникам</w:t>
      </w:r>
      <w:r w:rsidRPr="007A64A9">
        <w:rPr>
          <w:rFonts w:eastAsia="Calibri" w:cs="Times New Roman"/>
          <w:color w:val="000000"/>
          <w:szCs w:val="28"/>
        </w:rPr>
        <w:t xml:space="preserve"> пользоваться </w:t>
      </w:r>
      <w:r w:rsidR="003B49B3">
        <w:rPr>
          <w:rFonts w:eastAsia="Calibri" w:cs="Times New Roman"/>
          <w:color w:val="000000"/>
          <w:szCs w:val="28"/>
        </w:rPr>
        <w:t>системой</w:t>
      </w:r>
      <w:r w:rsidRPr="007A64A9">
        <w:rPr>
          <w:rFonts w:eastAsia="Calibri" w:cs="Times New Roman"/>
          <w:color w:val="000000"/>
          <w:szCs w:val="28"/>
        </w:rPr>
        <w:t xml:space="preserve"> в любом месте и в любое время. Необходимо провести сравнительный анализ языков программирования для написания программы. </w:t>
      </w:r>
    </w:p>
    <w:p w14:paraId="4832AEA2" w14:textId="77777777" w:rsidR="007A64A9" w:rsidRPr="007A64A9" w:rsidRDefault="007A64A9" w:rsidP="00DE15C5">
      <w:pPr>
        <w:spacing w:after="0" w:line="240" w:lineRule="auto"/>
        <w:ind w:firstLine="708"/>
        <w:jc w:val="both"/>
        <w:rPr>
          <w:rFonts w:eastAsia="Calibri" w:cs="Times New Roman"/>
          <w:color w:val="000000"/>
          <w:szCs w:val="28"/>
        </w:rPr>
      </w:pPr>
      <w:r w:rsidRPr="007A64A9">
        <w:rPr>
          <w:rFonts w:eastAsia="Calibri" w:cs="Times New Roman"/>
          <w:color w:val="000000"/>
          <w:szCs w:val="28"/>
        </w:rPr>
        <w:lastRenderedPageBreak/>
        <w:t xml:space="preserve">Самые распространенные языки для разработки веб-приложений – это </w:t>
      </w:r>
      <w:r w:rsidRPr="007A64A9">
        <w:rPr>
          <w:rFonts w:eastAsia="Calibri" w:cs="Times New Roman"/>
          <w:i/>
          <w:color w:val="000000"/>
          <w:szCs w:val="28"/>
          <w:lang w:val="en-US"/>
        </w:rPr>
        <w:t>JavaScript</w:t>
      </w:r>
      <w:r w:rsidRPr="007A64A9">
        <w:rPr>
          <w:rFonts w:eastAsia="Calibri" w:cs="Times New Roman"/>
          <w:color w:val="000000"/>
          <w:szCs w:val="28"/>
        </w:rPr>
        <w:t xml:space="preserve">, </w:t>
      </w:r>
      <w:r w:rsidRPr="007A64A9">
        <w:rPr>
          <w:rFonts w:eastAsia="Calibri" w:cs="Times New Roman"/>
          <w:i/>
          <w:color w:val="000000"/>
          <w:szCs w:val="28"/>
        </w:rPr>
        <w:t>C#</w:t>
      </w:r>
      <w:r w:rsidRPr="007A64A9">
        <w:rPr>
          <w:rFonts w:eastAsia="Calibri" w:cs="Times New Roman"/>
          <w:color w:val="000000"/>
          <w:szCs w:val="28"/>
        </w:rPr>
        <w:t xml:space="preserve"> и </w:t>
      </w:r>
      <w:r w:rsidRPr="007A64A9">
        <w:rPr>
          <w:rFonts w:eastAsia="Calibri" w:cs="Times New Roman"/>
          <w:i/>
          <w:color w:val="000000"/>
          <w:szCs w:val="28"/>
        </w:rPr>
        <w:t>Python</w:t>
      </w:r>
      <w:r w:rsidRPr="007A64A9">
        <w:rPr>
          <w:rFonts w:eastAsia="Calibri" w:cs="Times New Roman"/>
          <w:color w:val="000000"/>
          <w:szCs w:val="28"/>
        </w:rPr>
        <w:t>. Соответственно, необходимо произвести сравнительный анализ языков и выбрать тот, который лучше всего подойдет для данной разработки. Сравнительный анализ языков для разработки серверной части программного средства представлен в таблице 3.1.</w:t>
      </w:r>
    </w:p>
    <w:p w14:paraId="5B6247B4" w14:textId="77777777" w:rsidR="007A64A9" w:rsidRPr="007A64A9" w:rsidRDefault="007A64A9" w:rsidP="00DE15C5">
      <w:pPr>
        <w:spacing w:after="0" w:line="240" w:lineRule="auto"/>
        <w:ind w:firstLine="709"/>
        <w:jc w:val="both"/>
        <w:rPr>
          <w:rFonts w:eastAsia="Calibri" w:cs="Times New Roman"/>
          <w:color w:val="000000"/>
          <w:szCs w:val="28"/>
        </w:rPr>
      </w:pPr>
    </w:p>
    <w:p w14:paraId="6465AFD6" w14:textId="77777777" w:rsidR="007A64A9" w:rsidRPr="007A64A9" w:rsidRDefault="007A64A9" w:rsidP="00DE15C5">
      <w:pPr>
        <w:spacing w:after="0" w:line="240" w:lineRule="auto"/>
        <w:rPr>
          <w:rFonts w:eastAsia="Calibri" w:cs="Times New Roman"/>
        </w:rPr>
      </w:pPr>
      <w:r w:rsidRPr="007A64A9">
        <w:rPr>
          <w:rFonts w:eastAsia="Calibri" w:cs="Times New Roman"/>
        </w:rPr>
        <w:t>Таблица 3.1 – Сравнительный анализ языков для разработки веб-приложений</w:t>
      </w:r>
    </w:p>
    <w:tbl>
      <w:tblPr>
        <w:tblStyle w:val="17"/>
        <w:tblW w:w="0" w:type="auto"/>
        <w:tblLook w:val="04A0" w:firstRow="1" w:lastRow="0" w:firstColumn="1" w:lastColumn="0" w:noHBand="0" w:noVBand="1"/>
      </w:tblPr>
      <w:tblGrid>
        <w:gridCol w:w="3045"/>
        <w:gridCol w:w="2337"/>
        <w:gridCol w:w="1760"/>
        <w:gridCol w:w="2203"/>
      </w:tblGrid>
      <w:tr w:rsidR="007A64A9" w:rsidRPr="007A64A9" w14:paraId="65760A67" w14:textId="77777777" w:rsidTr="00385AB5">
        <w:tc>
          <w:tcPr>
            <w:tcW w:w="3045" w:type="dxa"/>
            <w:vMerge w:val="restart"/>
          </w:tcPr>
          <w:p w14:paraId="2C1790B7" w14:textId="77777777" w:rsidR="007A64A9" w:rsidRPr="007A64A9" w:rsidRDefault="007A64A9" w:rsidP="00DE15C5">
            <w:pPr>
              <w:spacing w:before="240" w:after="160"/>
              <w:jc w:val="center"/>
              <w:rPr>
                <w:rFonts w:eastAsia="Calibri" w:cs="Times New Roman"/>
              </w:rPr>
            </w:pPr>
            <w:r w:rsidRPr="007A64A9">
              <w:rPr>
                <w:rFonts w:eastAsia="Calibri" w:cs="Times New Roman"/>
              </w:rPr>
              <w:t>Характеристика</w:t>
            </w:r>
          </w:p>
        </w:tc>
        <w:tc>
          <w:tcPr>
            <w:tcW w:w="6300" w:type="dxa"/>
            <w:gridSpan w:val="3"/>
          </w:tcPr>
          <w:p w14:paraId="1F178C82" w14:textId="77777777" w:rsidR="007A64A9" w:rsidRPr="007A64A9" w:rsidRDefault="007A64A9" w:rsidP="00DE15C5">
            <w:pPr>
              <w:spacing w:after="160"/>
              <w:jc w:val="center"/>
              <w:rPr>
                <w:rFonts w:eastAsia="Calibri" w:cs="Times New Roman"/>
              </w:rPr>
            </w:pPr>
            <w:r w:rsidRPr="007A64A9">
              <w:rPr>
                <w:rFonts w:eastAsia="Calibri" w:cs="Times New Roman"/>
              </w:rPr>
              <w:t>Язык</w:t>
            </w:r>
          </w:p>
        </w:tc>
      </w:tr>
      <w:tr w:rsidR="007A64A9" w:rsidRPr="007A64A9" w14:paraId="42884BC8" w14:textId="77777777" w:rsidTr="00385AB5">
        <w:tc>
          <w:tcPr>
            <w:tcW w:w="3045" w:type="dxa"/>
            <w:vMerge/>
          </w:tcPr>
          <w:p w14:paraId="7C79ED94" w14:textId="77777777" w:rsidR="007A64A9" w:rsidRPr="007A64A9" w:rsidRDefault="007A64A9" w:rsidP="00DE15C5">
            <w:pPr>
              <w:spacing w:after="160"/>
              <w:jc w:val="center"/>
              <w:rPr>
                <w:rFonts w:eastAsia="Calibri" w:cs="Times New Roman"/>
              </w:rPr>
            </w:pPr>
          </w:p>
        </w:tc>
        <w:tc>
          <w:tcPr>
            <w:tcW w:w="2337" w:type="dxa"/>
          </w:tcPr>
          <w:p w14:paraId="6C9C30A3" w14:textId="77777777" w:rsidR="007A64A9" w:rsidRPr="007A64A9" w:rsidRDefault="007A64A9" w:rsidP="00DE15C5">
            <w:pPr>
              <w:spacing w:after="160"/>
              <w:jc w:val="center"/>
              <w:rPr>
                <w:rFonts w:eastAsia="Calibri" w:cs="Times New Roman"/>
                <w:i/>
                <w:lang w:val="en-US"/>
              </w:rPr>
            </w:pPr>
            <w:r w:rsidRPr="007A64A9">
              <w:rPr>
                <w:rFonts w:eastAsia="Calibri" w:cs="Times New Roman"/>
                <w:i/>
                <w:lang w:val="en-US"/>
              </w:rPr>
              <w:t>C#</w:t>
            </w:r>
          </w:p>
        </w:tc>
        <w:tc>
          <w:tcPr>
            <w:tcW w:w="1760" w:type="dxa"/>
          </w:tcPr>
          <w:p w14:paraId="3F02D061" w14:textId="77777777" w:rsidR="007A64A9" w:rsidRPr="007A64A9" w:rsidRDefault="007A64A9" w:rsidP="00DE15C5">
            <w:pPr>
              <w:spacing w:after="160"/>
              <w:jc w:val="center"/>
              <w:rPr>
                <w:rFonts w:eastAsia="Calibri" w:cs="Times New Roman"/>
                <w:i/>
                <w:lang w:val="en-US"/>
              </w:rPr>
            </w:pPr>
            <w:r w:rsidRPr="007A64A9">
              <w:rPr>
                <w:rFonts w:eastAsia="Calibri" w:cs="Times New Roman"/>
                <w:i/>
                <w:lang w:val="en-US"/>
              </w:rPr>
              <w:t>JavaScript</w:t>
            </w:r>
          </w:p>
        </w:tc>
        <w:tc>
          <w:tcPr>
            <w:tcW w:w="2203" w:type="dxa"/>
          </w:tcPr>
          <w:p w14:paraId="6A00FA1E" w14:textId="77777777" w:rsidR="007A64A9" w:rsidRPr="007A64A9" w:rsidRDefault="007A64A9" w:rsidP="00DE15C5">
            <w:pPr>
              <w:spacing w:after="160"/>
              <w:jc w:val="center"/>
              <w:rPr>
                <w:rFonts w:eastAsia="Calibri" w:cs="Times New Roman"/>
                <w:i/>
                <w:lang w:val="en-US"/>
              </w:rPr>
            </w:pPr>
            <w:r w:rsidRPr="007A64A9">
              <w:rPr>
                <w:rFonts w:eastAsia="Calibri" w:cs="Times New Roman"/>
                <w:i/>
                <w:lang w:val="en-US"/>
              </w:rPr>
              <w:t>Python</w:t>
            </w:r>
          </w:p>
        </w:tc>
      </w:tr>
      <w:tr w:rsidR="007A64A9" w:rsidRPr="007A64A9" w14:paraId="39E00C04" w14:textId="77777777" w:rsidTr="00385AB5">
        <w:tc>
          <w:tcPr>
            <w:tcW w:w="3045" w:type="dxa"/>
          </w:tcPr>
          <w:p w14:paraId="01D00D4E" w14:textId="77777777" w:rsidR="007A64A9" w:rsidRPr="007A64A9" w:rsidRDefault="007A64A9" w:rsidP="00DE15C5">
            <w:pPr>
              <w:spacing w:after="160"/>
              <w:rPr>
                <w:rFonts w:eastAsia="Calibri" w:cs="Times New Roman"/>
              </w:rPr>
            </w:pPr>
            <w:r w:rsidRPr="007A64A9">
              <w:rPr>
                <w:rFonts w:eastAsia="Calibri" w:cs="Times New Roman"/>
              </w:rPr>
              <w:t>Типизация</w:t>
            </w:r>
          </w:p>
        </w:tc>
        <w:tc>
          <w:tcPr>
            <w:tcW w:w="2337" w:type="dxa"/>
          </w:tcPr>
          <w:p w14:paraId="259B0E0E" w14:textId="77777777" w:rsidR="007A64A9" w:rsidRPr="007A64A9" w:rsidRDefault="007A64A9" w:rsidP="00DE15C5">
            <w:pPr>
              <w:spacing w:after="160"/>
              <w:rPr>
                <w:rFonts w:eastAsia="Calibri" w:cs="Times New Roman"/>
              </w:rPr>
            </w:pPr>
            <w:r w:rsidRPr="007A64A9">
              <w:rPr>
                <w:rFonts w:eastAsia="Calibri" w:cs="Times New Roman"/>
              </w:rPr>
              <w:t>Статическая</w:t>
            </w:r>
          </w:p>
        </w:tc>
        <w:tc>
          <w:tcPr>
            <w:tcW w:w="1760" w:type="dxa"/>
          </w:tcPr>
          <w:p w14:paraId="4876E2B7" w14:textId="77777777" w:rsidR="007A64A9" w:rsidRPr="007A64A9" w:rsidRDefault="007A64A9" w:rsidP="00DE15C5">
            <w:pPr>
              <w:spacing w:after="160"/>
              <w:rPr>
                <w:rFonts w:eastAsia="Calibri" w:cs="Times New Roman"/>
              </w:rPr>
            </w:pPr>
            <w:r w:rsidRPr="007A64A9">
              <w:rPr>
                <w:rFonts w:eastAsia="Calibri" w:cs="Times New Roman"/>
              </w:rPr>
              <w:t>Слабая</w:t>
            </w:r>
          </w:p>
        </w:tc>
        <w:tc>
          <w:tcPr>
            <w:tcW w:w="2203" w:type="dxa"/>
          </w:tcPr>
          <w:p w14:paraId="13E456BB" w14:textId="77777777" w:rsidR="007A64A9" w:rsidRPr="007A64A9" w:rsidRDefault="007A64A9" w:rsidP="00DE15C5">
            <w:pPr>
              <w:spacing w:after="160"/>
              <w:rPr>
                <w:rFonts w:eastAsia="Calibri" w:cs="Times New Roman"/>
              </w:rPr>
            </w:pPr>
            <w:r w:rsidRPr="007A64A9">
              <w:rPr>
                <w:rFonts w:eastAsia="Calibri" w:cs="Times New Roman"/>
              </w:rPr>
              <w:t>Динамическая</w:t>
            </w:r>
          </w:p>
        </w:tc>
      </w:tr>
      <w:tr w:rsidR="007A64A9" w:rsidRPr="007A64A9" w14:paraId="039CFC7D" w14:textId="77777777" w:rsidTr="00385AB5">
        <w:tc>
          <w:tcPr>
            <w:tcW w:w="3045" w:type="dxa"/>
          </w:tcPr>
          <w:p w14:paraId="6339C540" w14:textId="77777777" w:rsidR="007A64A9" w:rsidRPr="007A64A9" w:rsidRDefault="007A64A9" w:rsidP="00DE15C5">
            <w:pPr>
              <w:spacing w:after="160"/>
              <w:rPr>
                <w:rFonts w:eastAsia="Calibri" w:cs="Times New Roman"/>
              </w:rPr>
            </w:pPr>
            <w:r w:rsidRPr="007A64A9">
              <w:rPr>
                <w:rFonts w:eastAsia="Calibri" w:cs="Times New Roman"/>
              </w:rPr>
              <w:t>Использования на сервере</w:t>
            </w:r>
          </w:p>
        </w:tc>
        <w:tc>
          <w:tcPr>
            <w:tcW w:w="2337" w:type="dxa"/>
          </w:tcPr>
          <w:p w14:paraId="3A511340" w14:textId="77777777" w:rsidR="007A64A9" w:rsidRPr="007A64A9" w:rsidRDefault="007A64A9" w:rsidP="00DE15C5">
            <w:pPr>
              <w:spacing w:after="160"/>
              <w:rPr>
                <w:rFonts w:eastAsia="Calibri" w:cs="Times New Roman"/>
              </w:rPr>
            </w:pPr>
            <w:r w:rsidRPr="007A64A9">
              <w:rPr>
                <w:rFonts w:eastAsia="Calibri" w:cs="Times New Roman"/>
              </w:rPr>
              <w:t>Да</w:t>
            </w:r>
          </w:p>
        </w:tc>
        <w:tc>
          <w:tcPr>
            <w:tcW w:w="1760" w:type="dxa"/>
          </w:tcPr>
          <w:p w14:paraId="535C4069" w14:textId="77777777" w:rsidR="007A64A9" w:rsidRPr="007A64A9" w:rsidRDefault="007A64A9" w:rsidP="00DE15C5">
            <w:pPr>
              <w:spacing w:after="160"/>
              <w:rPr>
                <w:rFonts w:eastAsia="Calibri" w:cs="Times New Roman"/>
              </w:rPr>
            </w:pPr>
            <w:r w:rsidRPr="007A64A9">
              <w:rPr>
                <w:rFonts w:eastAsia="Calibri" w:cs="Times New Roman"/>
              </w:rPr>
              <w:t>Да</w:t>
            </w:r>
          </w:p>
        </w:tc>
        <w:tc>
          <w:tcPr>
            <w:tcW w:w="2203" w:type="dxa"/>
          </w:tcPr>
          <w:p w14:paraId="151FE4E6" w14:textId="77777777" w:rsidR="007A64A9" w:rsidRPr="007A64A9" w:rsidRDefault="007A64A9" w:rsidP="00DE15C5">
            <w:pPr>
              <w:spacing w:after="160"/>
              <w:rPr>
                <w:rFonts w:eastAsia="Calibri" w:cs="Times New Roman"/>
              </w:rPr>
            </w:pPr>
            <w:r w:rsidRPr="007A64A9">
              <w:rPr>
                <w:rFonts w:eastAsia="Calibri" w:cs="Times New Roman"/>
              </w:rPr>
              <w:t>Да</w:t>
            </w:r>
          </w:p>
        </w:tc>
      </w:tr>
      <w:tr w:rsidR="007A64A9" w:rsidRPr="007A64A9" w14:paraId="42D90C98" w14:textId="77777777" w:rsidTr="00385AB5">
        <w:tc>
          <w:tcPr>
            <w:tcW w:w="3045" w:type="dxa"/>
          </w:tcPr>
          <w:p w14:paraId="388EEBFA" w14:textId="77777777" w:rsidR="007A64A9" w:rsidRPr="007A64A9" w:rsidRDefault="007A64A9" w:rsidP="00DE15C5">
            <w:pPr>
              <w:spacing w:after="160"/>
              <w:rPr>
                <w:rFonts w:eastAsia="Calibri" w:cs="Times New Roman"/>
              </w:rPr>
            </w:pPr>
            <w:r w:rsidRPr="007A64A9">
              <w:rPr>
                <w:rFonts w:eastAsia="Calibri" w:cs="Times New Roman"/>
              </w:rPr>
              <w:t>Использования на клиенте</w:t>
            </w:r>
          </w:p>
        </w:tc>
        <w:tc>
          <w:tcPr>
            <w:tcW w:w="2337" w:type="dxa"/>
          </w:tcPr>
          <w:p w14:paraId="5DFFA1DF" w14:textId="77777777" w:rsidR="007A64A9" w:rsidRPr="007A64A9" w:rsidRDefault="007A64A9" w:rsidP="00DE15C5">
            <w:pPr>
              <w:spacing w:after="160"/>
              <w:rPr>
                <w:rFonts w:eastAsia="Calibri" w:cs="Times New Roman"/>
              </w:rPr>
            </w:pPr>
            <w:r w:rsidRPr="007A64A9">
              <w:rPr>
                <w:rFonts w:eastAsia="Calibri" w:cs="Times New Roman"/>
              </w:rPr>
              <w:t>Да</w:t>
            </w:r>
          </w:p>
        </w:tc>
        <w:tc>
          <w:tcPr>
            <w:tcW w:w="1760" w:type="dxa"/>
          </w:tcPr>
          <w:p w14:paraId="32F1CFDD" w14:textId="77777777" w:rsidR="007A64A9" w:rsidRPr="007A64A9" w:rsidRDefault="007A64A9" w:rsidP="00DE15C5">
            <w:pPr>
              <w:spacing w:after="160"/>
              <w:rPr>
                <w:rFonts w:eastAsia="Calibri" w:cs="Times New Roman"/>
              </w:rPr>
            </w:pPr>
            <w:r w:rsidRPr="007A64A9">
              <w:rPr>
                <w:rFonts w:eastAsia="Calibri" w:cs="Times New Roman"/>
              </w:rPr>
              <w:t>Да</w:t>
            </w:r>
          </w:p>
        </w:tc>
        <w:tc>
          <w:tcPr>
            <w:tcW w:w="2203" w:type="dxa"/>
          </w:tcPr>
          <w:p w14:paraId="01C021B0" w14:textId="77777777" w:rsidR="007A64A9" w:rsidRPr="007A64A9" w:rsidRDefault="007A64A9" w:rsidP="00DE15C5">
            <w:pPr>
              <w:spacing w:after="160"/>
              <w:rPr>
                <w:rFonts w:eastAsia="Calibri" w:cs="Times New Roman"/>
              </w:rPr>
            </w:pPr>
            <w:r w:rsidRPr="007A64A9">
              <w:rPr>
                <w:rFonts w:eastAsia="Calibri" w:cs="Times New Roman"/>
              </w:rPr>
              <w:t>Да</w:t>
            </w:r>
          </w:p>
        </w:tc>
      </w:tr>
      <w:tr w:rsidR="007A64A9" w:rsidRPr="007A64A9" w14:paraId="7D2DC100" w14:textId="77777777" w:rsidTr="00385AB5">
        <w:tc>
          <w:tcPr>
            <w:tcW w:w="3045" w:type="dxa"/>
          </w:tcPr>
          <w:p w14:paraId="1BC4EAC8" w14:textId="77777777" w:rsidR="007A64A9" w:rsidRPr="007A64A9" w:rsidRDefault="007A64A9" w:rsidP="00DE15C5">
            <w:pPr>
              <w:spacing w:after="160"/>
              <w:rPr>
                <w:rFonts w:eastAsia="Calibri" w:cs="Times New Roman"/>
                <w:lang w:val="en-US"/>
              </w:rPr>
            </w:pPr>
            <w:r w:rsidRPr="007A64A9">
              <w:rPr>
                <w:rFonts w:eastAsia="Calibri" w:cs="Times New Roman"/>
              </w:rPr>
              <w:t>Фреймворки</w:t>
            </w:r>
            <w:r w:rsidRPr="007A64A9">
              <w:rPr>
                <w:rFonts w:eastAsia="Calibri" w:cs="Times New Roman"/>
                <w:lang w:val="en-US"/>
              </w:rPr>
              <w:t>/</w:t>
            </w:r>
          </w:p>
          <w:p w14:paraId="6C6FB0AD" w14:textId="77777777" w:rsidR="007A64A9" w:rsidRPr="007A64A9" w:rsidRDefault="007A64A9" w:rsidP="00DE15C5">
            <w:pPr>
              <w:spacing w:after="160"/>
              <w:rPr>
                <w:rFonts w:eastAsia="Calibri" w:cs="Times New Roman"/>
              </w:rPr>
            </w:pPr>
            <w:r w:rsidRPr="007A64A9">
              <w:rPr>
                <w:rFonts w:eastAsia="Calibri" w:cs="Times New Roman"/>
              </w:rPr>
              <w:t>Библиотеки</w:t>
            </w:r>
          </w:p>
        </w:tc>
        <w:tc>
          <w:tcPr>
            <w:tcW w:w="2337" w:type="dxa"/>
          </w:tcPr>
          <w:p w14:paraId="13D9DBA1" w14:textId="77777777" w:rsidR="007A64A9" w:rsidRPr="007A64A9" w:rsidRDefault="007A64A9" w:rsidP="00DE15C5">
            <w:pPr>
              <w:spacing w:after="160"/>
              <w:rPr>
                <w:rFonts w:eastAsia="Calibri" w:cs="Times New Roman"/>
                <w:i/>
                <w:lang w:val="en-US"/>
              </w:rPr>
            </w:pPr>
            <w:r w:rsidRPr="007A64A9">
              <w:rPr>
                <w:rFonts w:eastAsia="Calibri" w:cs="Times New Roman"/>
                <w:i/>
                <w:lang w:val="en-US"/>
              </w:rPr>
              <w:t>.NET, ASP.NET, Entity Framework, LINQ</w:t>
            </w:r>
          </w:p>
        </w:tc>
        <w:tc>
          <w:tcPr>
            <w:tcW w:w="1760" w:type="dxa"/>
          </w:tcPr>
          <w:p w14:paraId="27CB6FDA" w14:textId="77777777" w:rsidR="007A64A9" w:rsidRPr="007A64A9" w:rsidRDefault="007A64A9" w:rsidP="00DE15C5">
            <w:pPr>
              <w:spacing w:after="160"/>
              <w:rPr>
                <w:rFonts w:eastAsia="Calibri" w:cs="Times New Roman"/>
                <w:i/>
                <w:lang w:val="en-US"/>
              </w:rPr>
            </w:pPr>
            <w:r w:rsidRPr="007A64A9">
              <w:rPr>
                <w:rFonts w:eastAsia="Calibri" w:cs="Times New Roman"/>
                <w:i/>
                <w:lang w:val="en-US"/>
              </w:rPr>
              <w:t>React, Angular, Vue.js, jQuery</w:t>
            </w:r>
          </w:p>
        </w:tc>
        <w:tc>
          <w:tcPr>
            <w:tcW w:w="2203" w:type="dxa"/>
          </w:tcPr>
          <w:p w14:paraId="428ED929" w14:textId="77777777" w:rsidR="007A64A9" w:rsidRPr="007A64A9" w:rsidRDefault="007A64A9" w:rsidP="00DE15C5">
            <w:pPr>
              <w:spacing w:after="160"/>
              <w:rPr>
                <w:rFonts w:eastAsia="Calibri" w:cs="Times New Roman"/>
                <w:i/>
                <w:lang w:val="en-US"/>
              </w:rPr>
            </w:pPr>
            <w:r w:rsidRPr="007A64A9">
              <w:rPr>
                <w:rFonts w:eastAsia="Calibri" w:cs="Times New Roman"/>
                <w:i/>
                <w:lang w:val="en-US"/>
              </w:rPr>
              <w:t>Django, Flask, Pyramid, Tornado</w:t>
            </w:r>
          </w:p>
        </w:tc>
      </w:tr>
      <w:tr w:rsidR="007A64A9" w:rsidRPr="007A64A9" w14:paraId="5A31B371" w14:textId="77777777" w:rsidTr="00385AB5">
        <w:tc>
          <w:tcPr>
            <w:tcW w:w="3045" w:type="dxa"/>
          </w:tcPr>
          <w:p w14:paraId="5F52054C" w14:textId="77777777" w:rsidR="007A64A9" w:rsidRPr="007A64A9" w:rsidRDefault="007A64A9" w:rsidP="00DE15C5">
            <w:pPr>
              <w:spacing w:after="160"/>
              <w:rPr>
                <w:rFonts w:eastAsia="Calibri" w:cs="Times New Roman"/>
              </w:rPr>
            </w:pPr>
            <w:r w:rsidRPr="007A64A9">
              <w:rPr>
                <w:rFonts w:eastAsia="Calibri" w:cs="Times New Roman"/>
              </w:rPr>
              <w:t>Кроссплатформенность</w:t>
            </w:r>
          </w:p>
        </w:tc>
        <w:tc>
          <w:tcPr>
            <w:tcW w:w="2337" w:type="dxa"/>
          </w:tcPr>
          <w:p w14:paraId="68A22ED1" w14:textId="77777777" w:rsidR="007A64A9" w:rsidRPr="007A64A9" w:rsidRDefault="007A64A9" w:rsidP="00DE15C5">
            <w:pPr>
              <w:spacing w:after="160"/>
              <w:rPr>
                <w:rFonts w:eastAsia="Calibri" w:cs="Times New Roman"/>
              </w:rPr>
            </w:pPr>
            <w:r w:rsidRPr="007A64A9">
              <w:rPr>
                <w:rFonts w:eastAsia="Calibri" w:cs="Times New Roman"/>
              </w:rPr>
              <w:t xml:space="preserve">Да (с помощью </w:t>
            </w:r>
            <w:r w:rsidRPr="007A64A9">
              <w:rPr>
                <w:rFonts w:eastAsia="Calibri" w:cs="Times New Roman"/>
                <w:i/>
              </w:rPr>
              <w:t>.NET Core</w:t>
            </w:r>
            <w:r w:rsidRPr="007A64A9">
              <w:rPr>
                <w:rFonts w:eastAsia="Calibri" w:cs="Times New Roman"/>
              </w:rPr>
              <w:t>)</w:t>
            </w:r>
          </w:p>
        </w:tc>
        <w:tc>
          <w:tcPr>
            <w:tcW w:w="1760" w:type="dxa"/>
          </w:tcPr>
          <w:p w14:paraId="30EAEB95" w14:textId="77777777" w:rsidR="007A64A9" w:rsidRPr="007A64A9" w:rsidRDefault="007A64A9" w:rsidP="00DE15C5">
            <w:pPr>
              <w:spacing w:after="160"/>
              <w:rPr>
                <w:rFonts w:eastAsia="Calibri" w:cs="Times New Roman"/>
              </w:rPr>
            </w:pPr>
            <w:r w:rsidRPr="007A64A9">
              <w:rPr>
                <w:rFonts w:eastAsia="Calibri" w:cs="Times New Roman"/>
              </w:rPr>
              <w:t>Да</w:t>
            </w:r>
          </w:p>
        </w:tc>
        <w:tc>
          <w:tcPr>
            <w:tcW w:w="2203" w:type="dxa"/>
          </w:tcPr>
          <w:p w14:paraId="3F5C7CEF" w14:textId="77777777" w:rsidR="007A64A9" w:rsidRPr="007A64A9" w:rsidRDefault="007A64A9" w:rsidP="00DE15C5">
            <w:pPr>
              <w:spacing w:after="160"/>
              <w:rPr>
                <w:rFonts w:eastAsia="Calibri" w:cs="Times New Roman"/>
              </w:rPr>
            </w:pPr>
            <w:r w:rsidRPr="007A64A9">
              <w:rPr>
                <w:rFonts w:eastAsia="Calibri" w:cs="Times New Roman"/>
              </w:rPr>
              <w:t>Да</w:t>
            </w:r>
          </w:p>
        </w:tc>
      </w:tr>
      <w:tr w:rsidR="007A64A9" w:rsidRPr="007A64A9" w14:paraId="07E88B49" w14:textId="77777777" w:rsidTr="00385AB5">
        <w:tc>
          <w:tcPr>
            <w:tcW w:w="3045" w:type="dxa"/>
          </w:tcPr>
          <w:p w14:paraId="3FBDCEFE" w14:textId="77777777" w:rsidR="007A64A9" w:rsidRPr="007A64A9" w:rsidRDefault="007A64A9" w:rsidP="00DE15C5">
            <w:pPr>
              <w:spacing w:after="160"/>
              <w:rPr>
                <w:rFonts w:eastAsia="Calibri" w:cs="Times New Roman"/>
              </w:rPr>
            </w:pPr>
            <w:r w:rsidRPr="007A64A9">
              <w:rPr>
                <w:rFonts w:eastAsia="Calibri" w:cs="Times New Roman"/>
              </w:rPr>
              <w:t>Поддержка ООП</w:t>
            </w:r>
          </w:p>
        </w:tc>
        <w:tc>
          <w:tcPr>
            <w:tcW w:w="2337" w:type="dxa"/>
          </w:tcPr>
          <w:p w14:paraId="6FBAB10D" w14:textId="77777777" w:rsidR="007A64A9" w:rsidRPr="007A64A9" w:rsidRDefault="007A64A9" w:rsidP="00DE15C5">
            <w:pPr>
              <w:spacing w:after="160"/>
              <w:rPr>
                <w:rFonts w:eastAsia="Calibri" w:cs="Times New Roman"/>
              </w:rPr>
            </w:pPr>
            <w:r w:rsidRPr="007A64A9">
              <w:rPr>
                <w:rFonts w:eastAsia="Calibri" w:cs="Times New Roman"/>
              </w:rPr>
              <w:t>Сильная</w:t>
            </w:r>
          </w:p>
        </w:tc>
        <w:tc>
          <w:tcPr>
            <w:tcW w:w="1760" w:type="dxa"/>
          </w:tcPr>
          <w:p w14:paraId="68272433" w14:textId="77777777" w:rsidR="007A64A9" w:rsidRPr="007A64A9" w:rsidRDefault="007A64A9" w:rsidP="00DE15C5">
            <w:pPr>
              <w:spacing w:after="160"/>
              <w:rPr>
                <w:rFonts w:eastAsia="Calibri" w:cs="Times New Roman"/>
              </w:rPr>
            </w:pPr>
            <w:r w:rsidRPr="007A64A9">
              <w:rPr>
                <w:rFonts w:eastAsia="Calibri" w:cs="Times New Roman"/>
              </w:rPr>
              <w:t>Слабая</w:t>
            </w:r>
          </w:p>
        </w:tc>
        <w:tc>
          <w:tcPr>
            <w:tcW w:w="2203" w:type="dxa"/>
          </w:tcPr>
          <w:p w14:paraId="40A4A8B2" w14:textId="77777777" w:rsidR="007A64A9" w:rsidRPr="007A64A9" w:rsidRDefault="007A64A9" w:rsidP="00DE15C5">
            <w:pPr>
              <w:spacing w:after="160"/>
              <w:rPr>
                <w:rFonts w:eastAsia="Calibri" w:cs="Times New Roman"/>
              </w:rPr>
            </w:pPr>
            <w:r w:rsidRPr="007A64A9">
              <w:rPr>
                <w:rFonts w:eastAsia="Calibri" w:cs="Times New Roman"/>
              </w:rPr>
              <w:t>Слабая</w:t>
            </w:r>
          </w:p>
        </w:tc>
      </w:tr>
      <w:tr w:rsidR="007A64A9" w:rsidRPr="007A64A9" w14:paraId="485C353C" w14:textId="77777777" w:rsidTr="00385AB5">
        <w:tc>
          <w:tcPr>
            <w:tcW w:w="3045" w:type="dxa"/>
          </w:tcPr>
          <w:p w14:paraId="7F342218" w14:textId="77777777" w:rsidR="007A64A9" w:rsidRPr="007A64A9" w:rsidRDefault="007A64A9" w:rsidP="00DE15C5">
            <w:pPr>
              <w:spacing w:after="160"/>
              <w:rPr>
                <w:rFonts w:eastAsia="Calibri" w:cs="Times New Roman"/>
              </w:rPr>
            </w:pPr>
            <w:r w:rsidRPr="007A64A9">
              <w:rPr>
                <w:rFonts w:eastAsia="Calibri" w:cs="Times New Roman"/>
              </w:rPr>
              <w:t>Уровень сложности</w:t>
            </w:r>
          </w:p>
        </w:tc>
        <w:tc>
          <w:tcPr>
            <w:tcW w:w="2337" w:type="dxa"/>
          </w:tcPr>
          <w:p w14:paraId="0E0CE3DD" w14:textId="77777777" w:rsidR="007A64A9" w:rsidRPr="007A64A9" w:rsidRDefault="007A64A9" w:rsidP="00DE15C5">
            <w:pPr>
              <w:spacing w:after="160"/>
              <w:rPr>
                <w:rFonts w:eastAsia="Calibri" w:cs="Times New Roman"/>
              </w:rPr>
            </w:pPr>
            <w:r w:rsidRPr="007A64A9">
              <w:rPr>
                <w:rFonts w:eastAsia="Calibri" w:cs="Times New Roman"/>
              </w:rPr>
              <w:t>Средний</w:t>
            </w:r>
          </w:p>
        </w:tc>
        <w:tc>
          <w:tcPr>
            <w:tcW w:w="1760" w:type="dxa"/>
          </w:tcPr>
          <w:p w14:paraId="1F8E538E" w14:textId="77777777" w:rsidR="007A64A9" w:rsidRPr="007A64A9" w:rsidRDefault="007A64A9" w:rsidP="00DE15C5">
            <w:pPr>
              <w:spacing w:after="160"/>
              <w:rPr>
                <w:rFonts w:eastAsia="Calibri" w:cs="Times New Roman"/>
              </w:rPr>
            </w:pPr>
            <w:r w:rsidRPr="007A64A9">
              <w:rPr>
                <w:rFonts w:eastAsia="Calibri" w:cs="Times New Roman"/>
              </w:rPr>
              <w:t>Низкий</w:t>
            </w:r>
          </w:p>
        </w:tc>
        <w:tc>
          <w:tcPr>
            <w:tcW w:w="2203" w:type="dxa"/>
          </w:tcPr>
          <w:p w14:paraId="32281FE4" w14:textId="77777777" w:rsidR="007A64A9" w:rsidRPr="007A64A9" w:rsidRDefault="007A64A9" w:rsidP="00DE15C5">
            <w:pPr>
              <w:spacing w:after="160"/>
              <w:rPr>
                <w:rFonts w:eastAsia="Calibri" w:cs="Times New Roman"/>
              </w:rPr>
            </w:pPr>
            <w:r w:rsidRPr="007A64A9">
              <w:rPr>
                <w:rFonts w:eastAsia="Calibri" w:cs="Times New Roman"/>
              </w:rPr>
              <w:t>Низкий</w:t>
            </w:r>
          </w:p>
        </w:tc>
      </w:tr>
      <w:tr w:rsidR="007A64A9" w:rsidRPr="007A64A9" w14:paraId="2E619755" w14:textId="77777777" w:rsidTr="00385AB5">
        <w:tc>
          <w:tcPr>
            <w:tcW w:w="3045" w:type="dxa"/>
          </w:tcPr>
          <w:p w14:paraId="14731C9C" w14:textId="77777777" w:rsidR="007A64A9" w:rsidRPr="007A64A9" w:rsidRDefault="007A64A9" w:rsidP="00DE15C5">
            <w:pPr>
              <w:spacing w:after="160"/>
              <w:rPr>
                <w:rFonts w:eastAsia="Calibri" w:cs="Times New Roman"/>
              </w:rPr>
            </w:pPr>
            <w:r w:rsidRPr="007A64A9">
              <w:rPr>
                <w:rFonts w:eastAsia="Calibri" w:cs="Times New Roman"/>
              </w:rPr>
              <w:t>Скорость выполнения</w:t>
            </w:r>
          </w:p>
        </w:tc>
        <w:tc>
          <w:tcPr>
            <w:tcW w:w="2337" w:type="dxa"/>
          </w:tcPr>
          <w:p w14:paraId="1F1D5009" w14:textId="77777777" w:rsidR="007A64A9" w:rsidRPr="007A64A9" w:rsidRDefault="007A64A9" w:rsidP="00DE15C5">
            <w:pPr>
              <w:spacing w:after="160"/>
              <w:rPr>
                <w:rFonts w:eastAsia="Calibri" w:cs="Times New Roman"/>
              </w:rPr>
            </w:pPr>
            <w:r w:rsidRPr="007A64A9">
              <w:rPr>
                <w:rFonts w:eastAsia="Calibri" w:cs="Times New Roman"/>
              </w:rPr>
              <w:t>Высокая</w:t>
            </w:r>
          </w:p>
        </w:tc>
        <w:tc>
          <w:tcPr>
            <w:tcW w:w="1760" w:type="dxa"/>
          </w:tcPr>
          <w:p w14:paraId="4294280F" w14:textId="77777777" w:rsidR="007A64A9" w:rsidRPr="007A64A9" w:rsidRDefault="007A64A9" w:rsidP="00DE15C5">
            <w:pPr>
              <w:spacing w:after="160"/>
              <w:rPr>
                <w:rFonts w:eastAsia="Calibri" w:cs="Times New Roman"/>
              </w:rPr>
            </w:pPr>
            <w:r w:rsidRPr="007A64A9">
              <w:rPr>
                <w:rFonts w:eastAsia="Calibri" w:cs="Times New Roman"/>
              </w:rPr>
              <w:t>Низкая</w:t>
            </w:r>
          </w:p>
        </w:tc>
        <w:tc>
          <w:tcPr>
            <w:tcW w:w="2203" w:type="dxa"/>
          </w:tcPr>
          <w:p w14:paraId="48D1A988" w14:textId="77777777" w:rsidR="007A64A9" w:rsidRPr="007A64A9" w:rsidRDefault="007A64A9" w:rsidP="00DE15C5">
            <w:pPr>
              <w:spacing w:after="160"/>
              <w:rPr>
                <w:rFonts w:eastAsia="Calibri" w:cs="Times New Roman"/>
              </w:rPr>
            </w:pPr>
            <w:r w:rsidRPr="007A64A9">
              <w:rPr>
                <w:rFonts w:eastAsia="Calibri" w:cs="Times New Roman"/>
              </w:rPr>
              <w:t>Низкая</w:t>
            </w:r>
          </w:p>
        </w:tc>
      </w:tr>
      <w:tr w:rsidR="007A64A9" w:rsidRPr="007A64A9" w14:paraId="1E414D40" w14:textId="77777777" w:rsidTr="00385AB5">
        <w:tc>
          <w:tcPr>
            <w:tcW w:w="3045" w:type="dxa"/>
          </w:tcPr>
          <w:p w14:paraId="70F751F2" w14:textId="77777777" w:rsidR="007A64A9" w:rsidRPr="007A64A9" w:rsidRDefault="007A64A9" w:rsidP="00DE15C5">
            <w:pPr>
              <w:spacing w:after="160"/>
              <w:rPr>
                <w:rFonts w:eastAsia="Calibri" w:cs="Times New Roman"/>
              </w:rPr>
            </w:pPr>
            <w:r w:rsidRPr="007A64A9">
              <w:rPr>
                <w:rFonts w:eastAsia="Calibri" w:cs="Times New Roman"/>
              </w:rPr>
              <w:t>Безопасность</w:t>
            </w:r>
          </w:p>
        </w:tc>
        <w:tc>
          <w:tcPr>
            <w:tcW w:w="2337" w:type="dxa"/>
          </w:tcPr>
          <w:p w14:paraId="5B0FA859" w14:textId="77777777" w:rsidR="007A64A9" w:rsidRPr="007A64A9" w:rsidRDefault="007A64A9" w:rsidP="00DE15C5">
            <w:pPr>
              <w:spacing w:after="160"/>
              <w:rPr>
                <w:rFonts w:eastAsia="Calibri" w:cs="Times New Roman"/>
              </w:rPr>
            </w:pPr>
            <w:r w:rsidRPr="007A64A9">
              <w:rPr>
                <w:rFonts w:eastAsia="Calibri" w:cs="Times New Roman"/>
              </w:rPr>
              <w:t>Высокая</w:t>
            </w:r>
          </w:p>
        </w:tc>
        <w:tc>
          <w:tcPr>
            <w:tcW w:w="1760" w:type="dxa"/>
          </w:tcPr>
          <w:p w14:paraId="02BA4CDB" w14:textId="77777777" w:rsidR="007A64A9" w:rsidRPr="007A64A9" w:rsidRDefault="007A64A9" w:rsidP="00DE15C5">
            <w:pPr>
              <w:spacing w:after="160"/>
              <w:rPr>
                <w:rFonts w:eastAsia="Calibri" w:cs="Times New Roman"/>
              </w:rPr>
            </w:pPr>
            <w:r w:rsidRPr="007A64A9">
              <w:rPr>
                <w:rFonts w:eastAsia="Calibri" w:cs="Times New Roman"/>
              </w:rPr>
              <w:t>Средняя</w:t>
            </w:r>
          </w:p>
        </w:tc>
        <w:tc>
          <w:tcPr>
            <w:tcW w:w="2203" w:type="dxa"/>
          </w:tcPr>
          <w:p w14:paraId="40231DF6" w14:textId="77777777" w:rsidR="007A64A9" w:rsidRPr="007A64A9" w:rsidRDefault="007A64A9" w:rsidP="00DE15C5">
            <w:pPr>
              <w:spacing w:after="160"/>
              <w:rPr>
                <w:rFonts w:eastAsia="Calibri" w:cs="Times New Roman"/>
              </w:rPr>
            </w:pPr>
            <w:r w:rsidRPr="007A64A9">
              <w:rPr>
                <w:rFonts w:eastAsia="Calibri" w:cs="Times New Roman"/>
              </w:rPr>
              <w:t>Средняя</w:t>
            </w:r>
          </w:p>
        </w:tc>
      </w:tr>
    </w:tbl>
    <w:p w14:paraId="4A3D436D" w14:textId="77777777" w:rsidR="007A64A9" w:rsidRPr="007A64A9" w:rsidRDefault="007A64A9" w:rsidP="00DE15C5">
      <w:pPr>
        <w:spacing w:after="0" w:line="240" w:lineRule="auto"/>
        <w:ind w:firstLine="709"/>
        <w:rPr>
          <w:rFonts w:eastAsia="Calibri" w:cs="Times New Roman"/>
        </w:rPr>
      </w:pPr>
    </w:p>
    <w:p w14:paraId="2B5088C3" w14:textId="77777777" w:rsidR="007A64A9" w:rsidRPr="007A64A9" w:rsidRDefault="007A64A9" w:rsidP="00DE15C5">
      <w:pPr>
        <w:spacing w:after="0" w:line="240" w:lineRule="auto"/>
        <w:ind w:firstLine="709"/>
        <w:jc w:val="both"/>
        <w:rPr>
          <w:rFonts w:eastAsia="Calibri" w:cs="Times New Roman"/>
        </w:rPr>
      </w:pPr>
      <w:r w:rsidRPr="007A64A9">
        <w:rPr>
          <w:rFonts w:eastAsia="Calibri" w:cs="Times New Roman"/>
        </w:rPr>
        <w:t xml:space="preserve">Как видно из таблицы, </w:t>
      </w:r>
      <w:r w:rsidRPr="007A64A9">
        <w:rPr>
          <w:rFonts w:eastAsia="Calibri" w:cs="Times New Roman"/>
          <w:i/>
        </w:rPr>
        <w:t>C#</w:t>
      </w:r>
      <w:r w:rsidRPr="007A64A9">
        <w:rPr>
          <w:rFonts w:eastAsia="Calibri" w:cs="Times New Roman"/>
        </w:rPr>
        <w:t xml:space="preserve"> имеет ряд преимуществ перед </w:t>
      </w:r>
      <w:r w:rsidRPr="007A64A9">
        <w:rPr>
          <w:rFonts w:eastAsia="Calibri" w:cs="Times New Roman"/>
          <w:i/>
        </w:rPr>
        <w:t>JavaScript</w:t>
      </w:r>
      <w:r w:rsidRPr="007A64A9">
        <w:rPr>
          <w:rFonts w:eastAsia="Calibri" w:cs="Times New Roman"/>
        </w:rPr>
        <w:t xml:space="preserve"> и </w:t>
      </w:r>
      <w:r w:rsidRPr="007A64A9">
        <w:rPr>
          <w:rFonts w:eastAsia="Calibri" w:cs="Times New Roman"/>
          <w:i/>
        </w:rPr>
        <w:t>Python</w:t>
      </w:r>
      <w:r w:rsidRPr="007A64A9">
        <w:rPr>
          <w:rFonts w:eastAsia="Calibri" w:cs="Times New Roman"/>
        </w:rPr>
        <w:t xml:space="preserve"> в области веб-разработки. Он имеет статическую типизацию, поддержку ООП, высокую скорость выполнения и высокий уровень безопасности. Кроме того, </w:t>
      </w:r>
      <w:r w:rsidRPr="007A64A9">
        <w:rPr>
          <w:rFonts w:eastAsia="Calibri" w:cs="Times New Roman"/>
          <w:i/>
          <w:iCs/>
        </w:rPr>
        <w:t>C</w:t>
      </w:r>
      <w:r w:rsidRPr="007A64A9">
        <w:rPr>
          <w:rFonts w:eastAsia="Calibri" w:cs="Times New Roman"/>
        </w:rPr>
        <w:t xml:space="preserve"># имеет широкий набор фреймворков и библиотек, таких как </w:t>
      </w:r>
      <w:r w:rsidRPr="007A64A9">
        <w:rPr>
          <w:rFonts w:eastAsia="Calibri" w:cs="Times New Roman"/>
          <w:i/>
        </w:rPr>
        <w:t>.NET, ASP.NET</w:t>
      </w:r>
      <w:r w:rsidRPr="007A64A9">
        <w:rPr>
          <w:rFonts w:eastAsia="Calibri" w:cs="Times New Roman"/>
        </w:rPr>
        <w:t xml:space="preserve">, </w:t>
      </w:r>
      <w:r w:rsidRPr="007A64A9">
        <w:rPr>
          <w:rFonts w:eastAsia="Calibri" w:cs="Times New Roman"/>
          <w:i/>
        </w:rPr>
        <w:t>Entity Framework</w:t>
      </w:r>
      <w:r w:rsidRPr="007A64A9">
        <w:rPr>
          <w:rFonts w:eastAsia="Calibri" w:cs="Times New Roman"/>
        </w:rPr>
        <w:t xml:space="preserve"> и </w:t>
      </w:r>
      <w:r w:rsidRPr="007A64A9">
        <w:rPr>
          <w:rFonts w:eastAsia="Calibri" w:cs="Times New Roman"/>
          <w:i/>
        </w:rPr>
        <w:t>LINQ</w:t>
      </w:r>
      <w:r w:rsidRPr="007A64A9">
        <w:rPr>
          <w:rFonts w:eastAsia="Calibri" w:cs="Times New Roman"/>
        </w:rPr>
        <w:t xml:space="preserve">, которые позволяют разрабатывать масштабируемые веб-приложения. Также </w:t>
      </w:r>
      <w:r w:rsidRPr="007A64A9">
        <w:rPr>
          <w:rFonts w:eastAsia="Calibri" w:cs="Times New Roman"/>
          <w:i/>
        </w:rPr>
        <w:t>C#</w:t>
      </w:r>
      <w:r w:rsidRPr="007A64A9">
        <w:rPr>
          <w:rFonts w:eastAsia="Calibri" w:cs="Times New Roman"/>
        </w:rPr>
        <w:t xml:space="preserve"> является кроссплатформенным языком программирования благодаря </w:t>
      </w:r>
      <w:r w:rsidRPr="007A64A9">
        <w:rPr>
          <w:rFonts w:eastAsia="Calibri" w:cs="Times New Roman"/>
          <w:i/>
        </w:rPr>
        <w:t>.NET Core</w:t>
      </w:r>
      <w:r w:rsidRPr="007A64A9">
        <w:rPr>
          <w:rFonts w:eastAsia="Calibri" w:cs="Times New Roman"/>
        </w:rPr>
        <w:t>. [8]</w:t>
      </w:r>
    </w:p>
    <w:p w14:paraId="4B9B645A" w14:textId="77777777" w:rsidR="007A64A9" w:rsidRPr="007A64A9" w:rsidRDefault="007A64A9" w:rsidP="00DE15C5">
      <w:pPr>
        <w:spacing w:after="0" w:line="240" w:lineRule="auto"/>
        <w:ind w:firstLine="709"/>
        <w:jc w:val="both"/>
        <w:rPr>
          <w:rFonts w:eastAsia="Calibri" w:cs="Times New Roman"/>
        </w:rPr>
      </w:pPr>
      <w:r w:rsidRPr="007A64A9">
        <w:rPr>
          <w:rFonts w:eastAsia="Calibri" w:cs="Times New Roman"/>
        </w:rPr>
        <w:t xml:space="preserve">В качестве платформы для разработки серверной части на языке </w:t>
      </w:r>
      <w:r w:rsidRPr="007A64A9">
        <w:rPr>
          <w:rFonts w:eastAsia="Calibri" w:cs="Times New Roman"/>
          <w:i/>
          <w:lang w:val="en-US"/>
        </w:rPr>
        <w:t>C</w:t>
      </w:r>
      <w:r w:rsidRPr="007A64A9">
        <w:rPr>
          <w:rFonts w:eastAsia="Calibri" w:cs="Times New Roman"/>
          <w:i/>
        </w:rPr>
        <w:t>#</w:t>
      </w:r>
      <w:r w:rsidRPr="007A64A9">
        <w:rPr>
          <w:rFonts w:eastAsia="Calibri" w:cs="Times New Roman"/>
        </w:rPr>
        <w:t xml:space="preserve"> была выбран фреймворк </w:t>
      </w:r>
      <w:r w:rsidRPr="007A64A9">
        <w:rPr>
          <w:rFonts w:eastAsia="Calibri" w:cs="Times New Roman"/>
          <w:i/>
          <w:lang w:val="en-US"/>
        </w:rPr>
        <w:t>ASP</w:t>
      </w:r>
      <w:r w:rsidRPr="007A64A9">
        <w:rPr>
          <w:rFonts w:eastAsia="Calibri" w:cs="Times New Roman"/>
          <w:i/>
        </w:rPr>
        <w:t>.</w:t>
      </w:r>
      <w:r w:rsidRPr="007A64A9">
        <w:rPr>
          <w:rFonts w:eastAsia="Calibri" w:cs="Times New Roman"/>
          <w:i/>
          <w:lang w:val="en-US"/>
        </w:rPr>
        <w:t>NET</w:t>
      </w:r>
      <w:r w:rsidRPr="007A64A9">
        <w:rPr>
          <w:rFonts w:eastAsia="Calibri" w:cs="Times New Roman"/>
        </w:rPr>
        <w:t>, который</w:t>
      </w:r>
      <w:r w:rsidRPr="007A64A9">
        <w:rPr>
          <w:rFonts w:eastAsia="Calibri" w:cs="Times New Roman"/>
          <w:lang w:val="be-BY"/>
        </w:rPr>
        <w:t xml:space="preserve"> является одним из самых популярных фреймворков для разработки веб-приложений на языке </w:t>
      </w:r>
      <w:r w:rsidRPr="007A64A9">
        <w:rPr>
          <w:rFonts w:eastAsia="Calibri" w:cs="Times New Roman"/>
          <w:i/>
          <w:lang w:val="be-BY"/>
        </w:rPr>
        <w:t>C#</w:t>
      </w:r>
      <w:r w:rsidRPr="007A64A9">
        <w:rPr>
          <w:rFonts w:eastAsia="Calibri" w:cs="Times New Roman"/>
          <w:lang w:val="be-BY"/>
        </w:rPr>
        <w:t>. Он предоставляет множество инструментов и возможностей для создания качественных и масштабируемых приложений.</w:t>
      </w:r>
      <w:r w:rsidRPr="007A64A9">
        <w:rPr>
          <w:rFonts w:eastAsia="Calibri" w:cs="Times New Roman"/>
        </w:rPr>
        <w:t xml:space="preserve"> [9]</w:t>
      </w:r>
    </w:p>
    <w:p w14:paraId="23659D6D" w14:textId="77777777" w:rsidR="007A64A9" w:rsidRPr="007A64A9" w:rsidRDefault="007A64A9" w:rsidP="00DE15C5">
      <w:pPr>
        <w:spacing w:after="0" w:line="240" w:lineRule="auto"/>
        <w:ind w:firstLine="709"/>
        <w:rPr>
          <w:rFonts w:eastAsia="Calibri" w:cs="Times New Roman"/>
          <w:lang w:val="be-BY"/>
        </w:rPr>
      </w:pPr>
      <w:r w:rsidRPr="007A64A9">
        <w:rPr>
          <w:rFonts w:eastAsia="Calibri" w:cs="Times New Roman"/>
          <w:lang w:val="be-BY"/>
        </w:rPr>
        <w:lastRenderedPageBreak/>
        <w:t xml:space="preserve">Ниже перечислены некоторые преимущества использования </w:t>
      </w:r>
      <w:r w:rsidRPr="007A64A9">
        <w:rPr>
          <w:rFonts w:eastAsia="Calibri" w:cs="Times New Roman"/>
          <w:i/>
          <w:lang w:val="be-BY"/>
        </w:rPr>
        <w:t>ASP.NET</w:t>
      </w:r>
      <w:r w:rsidRPr="007A64A9">
        <w:rPr>
          <w:rFonts w:eastAsia="Calibri" w:cs="Times New Roman"/>
          <w:lang w:val="be-BY"/>
        </w:rPr>
        <w:t xml:space="preserve"> для разработки веб-приложений на языке </w:t>
      </w:r>
      <w:r w:rsidRPr="007A64A9">
        <w:rPr>
          <w:rFonts w:eastAsia="Calibri" w:cs="Times New Roman"/>
          <w:i/>
          <w:lang w:val="be-BY"/>
        </w:rPr>
        <w:t>C#</w:t>
      </w:r>
      <w:r w:rsidRPr="007A64A9">
        <w:rPr>
          <w:rFonts w:eastAsia="Calibri" w:cs="Times New Roman"/>
          <w:lang w:val="be-BY"/>
        </w:rPr>
        <w:t>:</w:t>
      </w:r>
    </w:p>
    <w:p w14:paraId="0C551214" w14:textId="77777777" w:rsidR="007A64A9" w:rsidRPr="007A64A9" w:rsidRDefault="007A64A9" w:rsidP="007A25D6">
      <w:pPr>
        <w:numPr>
          <w:ilvl w:val="0"/>
          <w:numId w:val="35"/>
        </w:numPr>
        <w:spacing w:after="0" w:line="240" w:lineRule="auto"/>
        <w:ind w:left="0" w:firstLine="709"/>
        <w:contextualSpacing/>
        <w:jc w:val="both"/>
        <w:rPr>
          <w:rFonts w:eastAsia="Calibri" w:cs="Times New Roman"/>
          <w:lang w:val="be-BY"/>
        </w:rPr>
      </w:pPr>
      <w:r w:rsidRPr="007A64A9">
        <w:rPr>
          <w:rFonts w:eastAsia="Calibri" w:cs="Times New Roman"/>
          <w:lang w:val="be-BY"/>
        </w:rPr>
        <w:t xml:space="preserve">Безопасность: </w:t>
      </w:r>
      <w:r w:rsidRPr="007A64A9">
        <w:rPr>
          <w:rFonts w:eastAsia="Calibri" w:cs="Times New Roman"/>
          <w:i/>
          <w:lang w:val="be-BY"/>
        </w:rPr>
        <w:t xml:space="preserve">ASP.NET </w:t>
      </w:r>
      <w:r w:rsidRPr="007A64A9">
        <w:rPr>
          <w:rFonts w:eastAsia="Calibri" w:cs="Times New Roman"/>
          <w:i/>
          <w:lang w:val="en-US"/>
        </w:rPr>
        <w:t>Core</w:t>
      </w:r>
      <w:r w:rsidRPr="007A64A9">
        <w:rPr>
          <w:rFonts w:eastAsia="Calibri" w:cs="Times New Roman"/>
          <w:lang w:val="be-BY"/>
        </w:rPr>
        <w:t xml:space="preserve"> обладает высоким уровнем безопасности благодаря встроенным механизмам аутентификации и авторизации, а также возможностям для защиты от атак вроде </w:t>
      </w:r>
      <w:r w:rsidRPr="007A64A9">
        <w:rPr>
          <w:rFonts w:eastAsia="Calibri" w:cs="Times New Roman"/>
          <w:i/>
          <w:iCs/>
          <w:lang w:val="be-BY"/>
        </w:rPr>
        <w:t>SQL</w:t>
      </w:r>
      <w:r w:rsidRPr="007A64A9">
        <w:rPr>
          <w:rFonts w:eastAsia="Calibri" w:cs="Times New Roman"/>
          <w:lang w:val="be-BY"/>
        </w:rPr>
        <w:t>-инъекций.</w:t>
      </w:r>
    </w:p>
    <w:p w14:paraId="36A33493" w14:textId="77777777" w:rsidR="007A64A9" w:rsidRPr="007A64A9" w:rsidRDefault="007A64A9" w:rsidP="007A25D6">
      <w:pPr>
        <w:numPr>
          <w:ilvl w:val="0"/>
          <w:numId w:val="35"/>
        </w:numPr>
        <w:spacing w:after="0" w:line="240" w:lineRule="auto"/>
        <w:ind w:left="0" w:firstLine="709"/>
        <w:contextualSpacing/>
        <w:jc w:val="both"/>
        <w:rPr>
          <w:rFonts w:eastAsia="Calibri" w:cs="Times New Roman"/>
          <w:lang w:val="be-BY"/>
        </w:rPr>
      </w:pPr>
      <w:r w:rsidRPr="007A64A9">
        <w:rPr>
          <w:rFonts w:eastAsia="Calibri" w:cs="Times New Roman"/>
          <w:lang w:val="be-BY"/>
        </w:rPr>
        <w:t xml:space="preserve">Быстродействие: </w:t>
      </w:r>
      <w:r w:rsidRPr="007A64A9">
        <w:rPr>
          <w:rFonts w:eastAsia="Calibri" w:cs="Times New Roman"/>
          <w:i/>
          <w:lang w:val="be-BY"/>
        </w:rPr>
        <w:t>ASP.NET</w:t>
      </w:r>
      <w:r w:rsidRPr="007A64A9">
        <w:rPr>
          <w:rFonts w:eastAsia="Calibri" w:cs="Times New Roman"/>
          <w:i/>
        </w:rPr>
        <w:t xml:space="preserve"> </w:t>
      </w:r>
      <w:r w:rsidRPr="007A64A9">
        <w:rPr>
          <w:rFonts w:eastAsia="Calibri" w:cs="Times New Roman"/>
          <w:i/>
          <w:lang w:val="en-US"/>
        </w:rPr>
        <w:t>Core</w:t>
      </w:r>
      <w:r w:rsidRPr="007A64A9">
        <w:rPr>
          <w:rFonts w:eastAsia="Calibri" w:cs="Times New Roman"/>
          <w:lang w:val="be-BY"/>
        </w:rPr>
        <w:t xml:space="preserve"> использует </w:t>
      </w:r>
      <w:r w:rsidRPr="007A64A9">
        <w:rPr>
          <w:rFonts w:eastAsia="Calibri" w:cs="Times New Roman"/>
          <w:i/>
          <w:lang w:val="be-BY"/>
        </w:rPr>
        <w:t>JIT</w:t>
      </w:r>
      <w:r w:rsidRPr="007A64A9">
        <w:rPr>
          <w:rFonts w:eastAsia="Calibri" w:cs="Times New Roman"/>
          <w:lang w:val="be-BY"/>
        </w:rPr>
        <w:t>-компиляцию, что позволяет повысить скорость выполнения кода и снизить время отклика сервера на запросы клиентов.</w:t>
      </w:r>
    </w:p>
    <w:p w14:paraId="2E24C4CB" w14:textId="77777777" w:rsidR="007A64A9" w:rsidRPr="007A64A9" w:rsidRDefault="007A64A9" w:rsidP="007A25D6">
      <w:pPr>
        <w:numPr>
          <w:ilvl w:val="0"/>
          <w:numId w:val="35"/>
        </w:numPr>
        <w:spacing w:after="0" w:line="240" w:lineRule="auto"/>
        <w:ind w:left="0" w:firstLine="709"/>
        <w:contextualSpacing/>
        <w:jc w:val="both"/>
        <w:rPr>
          <w:rFonts w:eastAsia="Calibri" w:cs="Times New Roman"/>
          <w:lang w:val="be-BY"/>
        </w:rPr>
      </w:pPr>
      <w:r w:rsidRPr="007A64A9">
        <w:rPr>
          <w:rFonts w:eastAsia="Calibri" w:cs="Times New Roman"/>
          <w:lang w:val="be-BY"/>
        </w:rPr>
        <w:t xml:space="preserve">Удобство разработки: </w:t>
      </w:r>
      <w:r w:rsidRPr="007A64A9">
        <w:rPr>
          <w:rFonts w:eastAsia="Calibri" w:cs="Times New Roman"/>
          <w:i/>
          <w:lang w:val="be-BY"/>
        </w:rPr>
        <w:t xml:space="preserve">ASP.NET </w:t>
      </w:r>
      <w:r w:rsidRPr="007A64A9">
        <w:rPr>
          <w:rFonts w:eastAsia="Calibri" w:cs="Times New Roman"/>
          <w:i/>
          <w:lang w:val="en-US"/>
        </w:rPr>
        <w:t>Core</w:t>
      </w:r>
      <w:r w:rsidRPr="007A64A9">
        <w:rPr>
          <w:rFonts w:eastAsia="Calibri" w:cs="Times New Roman"/>
          <w:i/>
          <w:lang w:val="be-BY"/>
        </w:rPr>
        <w:t xml:space="preserve"> </w:t>
      </w:r>
      <w:r w:rsidRPr="007A64A9">
        <w:rPr>
          <w:rFonts w:eastAsia="Calibri" w:cs="Times New Roman"/>
          <w:lang w:val="be-BY"/>
        </w:rPr>
        <w:t xml:space="preserve">предоставляет инструменты для создания многопоточных приложений и возможности для легкой интеграции с другими технологиями, такими как </w:t>
      </w:r>
      <w:r w:rsidRPr="007A64A9">
        <w:rPr>
          <w:rFonts w:eastAsia="Calibri" w:cs="Times New Roman"/>
          <w:i/>
          <w:lang w:val="be-BY"/>
        </w:rPr>
        <w:t>JavaScript</w:t>
      </w:r>
      <w:r w:rsidRPr="007A64A9">
        <w:rPr>
          <w:rFonts w:eastAsia="Calibri" w:cs="Times New Roman"/>
          <w:lang w:val="be-BY"/>
        </w:rPr>
        <w:t xml:space="preserve"> и </w:t>
      </w:r>
      <w:r w:rsidRPr="007A64A9">
        <w:rPr>
          <w:rFonts w:eastAsia="Calibri" w:cs="Times New Roman"/>
          <w:i/>
          <w:lang w:val="be-BY"/>
        </w:rPr>
        <w:t>HTML</w:t>
      </w:r>
      <w:r w:rsidRPr="007A64A9">
        <w:rPr>
          <w:rFonts w:eastAsia="Calibri" w:cs="Times New Roman"/>
          <w:lang w:val="be-BY"/>
        </w:rPr>
        <w:t>.</w:t>
      </w:r>
    </w:p>
    <w:p w14:paraId="539E6DF8" w14:textId="77777777" w:rsidR="007A64A9" w:rsidRPr="007A64A9" w:rsidRDefault="007A64A9" w:rsidP="007A25D6">
      <w:pPr>
        <w:numPr>
          <w:ilvl w:val="0"/>
          <w:numId w:val="35"/>
        </w:numPr>
        <w:spacing w:after="0" w:line="240" w:lineRule="auto"/>
        <w:ind w:left="0" w:firstLine="709"/>
        <w:contextualSpacing/>
        <w:jc w:val="both"/>
        <w:rPr>
          <w:rFonts w:eastAsia="Calibri" w:cs="Times New Roman"/>
          <w:lang w:val="be-BY"/>
        </w:rPr>
      </w:pPr>
      <w:r w:rsidRPr="007A64A9">
        <w:rPr>
          <w:rFonts w:eastAsia="Calibri" w:cs="Times New Roman"/>
          <w:lang w:val="be-BY"/>
        </w:rPr>
        <w:t xml:space="preserve">Поддержка для множества платформ: </w:t>
      </w:r>
      <w:r w:rsidRPr="007A64A9">
        <w:rPr>
          <w:rFonts w:eastAsia="Calibri" w:cs="Times New Roman"/>
          <w:i/>
          <w:lang w:val="be-BY"/>
        </w:rPr>
        <w:t>ASP.NET Core</w:t>
      </w:r>
      <w:r w:rsidRPr="007A64A9">
        <w:rPr>
          <w:rFonts w:eastAsia="Calibri" w:cs="Times New Roman"/>
          <w:lang w:val="be-BY"/>
        </w:rPr>
        <w:t xml:space="preserve"> позволяет разрабатывать кросс-платформенные приложения, что облегчает их развертывание на различных операционных системах.</w:t>
      </w:r>
    </w:p>
    <w:p w14:paraId="7FEDB535" w14:textId="77777777" w:rsidR="007A64A9" w:rsidRPr="007A64A9" w:rsidRDefault="007A64A9" w:rsidP="007A25D6">
      <w:pPr>
        <w:numPr>
          <w:ilvl w:val="0"/>
          <w:numId w:val="35"/>
        </w:numPr>
        <w:spacing w:after="0" w:line="240" w:lineRule="auto"/>
        <w:ind w:left="0" w:firstLine="709"/>
        <w:contextualSpacing/>
        <w:jc w:val="both"/>
        <w:rPr>
          <w:rFonts w:eastAsia="Calibri" w:cs="Times New Roman"/>
          <w:lang w:val="be-BY"/>
        </w:rPr>
      </w:pPr>
      <w:r w:rsidRPr="007A64A9">
        <w:rPr>
          <w:rFonts w:eastAsia="Calibri" w:cs="Times New Roman"/>
          <w:lang w:val="be-BY"/>
        </w:rPr>
        <w:t xml:space="preserve">Обширная документация и сообщество: </w:t>
      </w:r>
      <w:r w:rsidRPr="007A64A9">
        <w:rPr>
          <w:rFonts w:eastAsia="Calibri" w:cs="Times New Roman"/>
          <w:i/>
          <w:lang w:val="be-BY"/>
        </w:rPr>
        <w:t>ASP.NET</w:t>
      </w:r>
      <w:r w:rsidRPr="007A64A9">
        <w:rPr>
          <w:rFonts w:eastAsia="Calibri" w:cs="Times New Roman"/>
          <w:i/>
        </w:rPr>
        <w:t xml:space="preserve"> </w:t>
      </w:r>
      <w:r w:rsidRPr="007A64A9">
        <w:rPr>
          <w:rFonts w:eastAsia="Calibri" w:cs="Times New Roman"/>
          <w:i/>
          <w:lang w:val="en-US"/>
        </w:rPr>
        <w:t>Core</w:t>
      </w:r>
      <w:r w:rsidRPr="007A64A9">
        <w:rPr>
          <w:rFonts w:eastAsia="Calibri" w:cs="Times New Roman"/>
          <w:lang w:val="be-BY"/>
        </w:rPr>
        <w:t xml:space="preserve"> имеет обширную документацию и активное сообщество, что облегчает изучение и решение проблем в процессе разработки.</w:t>
      </w:r>
    </w:p>
    <w:p w14:paraId="5D4DA498" w14:textId="77777777" w:rsidR="007A64A9" w:rsidRPr="007A64A9" w:rsidRDefault="007A64A9" w:rsidP="007A25D6">
      <w:pPr>
        <w:numPr>
          <w:ilvl w:val="0"/>
          <w:numId w:val="35"/>
        </w:numPr>
        <w:spacing w:after="0" w:line="240" w:lineRule="auto"/>
        <w:ind w:left="0" w:firstLine="709"/>
        <w:contextualSpacing/>
        <w:jc w:val="both"/>
        <w:rPr>
          <w:rFonts w:eastAsia="Calibri" w:cs="Times New Roman"/>
          <w:lang w:val="be-BY"/>
        </w:rPr>
      </w:pPr>
      <w:r w:rsidRPr="007A64A9">
        <w:rPr>
          <w:rFonts w:eastAsia="Calibri" w:cs="Times New Roman"/>
          <w:lang w:val="be-BY"/>
        </w:rPr>
        <w:t xml:space="preserve">Масштабируемость: </w:t>
      </w:r>
      <w:r w:rsidRPr="007A64A9">
        <w:rPr>
          <w:rFonts w:eastAsia="Calibri" w:cs="Times New Roman"/>
          <w:i/>
          <w:lang w:val="be-BY"/>
        </w:rPr>
        <w:t xml:space="preserve">ASP.NET </w:t>
      </w:r>
      <w:r w:rsidRPr="007A64A9">
        <w:rPr>
          <w:rFonts w:eastAsia="Calibri" w:cs="Times New Roman"/>
          <w:i/>
          <w:lang w:val="en-US"/>
        </w:rPr>
        <w:t>Core</w:t>
      </w:r>
      <w:r w:rsidRPr="007A64A9">
        <w:rPr>
          <w:rFonts w:eastAsia="Calibri" w:cs="Times New Roman"/>
          <w:lang w:val="be-BY"/>
        </w:rPr>
        <w:t xml:space="preserve"> обладает возможностью масштабирования на уровне кода и на уровне инфраструктуры, что позволяет разрабатывать приложения, которые могут масштабироваться в зависимости от потребностей бизнеса.</w:t>
      </w:r>
    </w:p>
    <w:p w14:paraId="06B03C41" w14:textId="77777777" w:rsidR="007A64A9" w:rsidRPr="007A64A9" w:rsidRDefault="007A64A9" w:rsidP="00DE15C5">
      <w:pPr>
        <w:spacing w:after="0" w:line="240" w:lineRule="auto"/>
        <w:ind w:firstLine="709"/>
        <w:contextualSpacing/>
        <w:jc w:val="both"/>
        <w:rPr>
          <w:rFonts w:eastAsia="Calibri" w:cs="Times New Roman"/>
          <w:lang w:val="be-BY"/>
        </w:rPr>
      </w:pPr>
      <w:r w:rsidRPr="007A64A9">
        <w:rPr>
          <w:rFonts w:eastAsia="Calibri" w:cs="Times New Roman"/>
          <w:lang w:val="be-BY"/>
        </w:rPr>
        <w:t xml:space="preserve">В целом, использование </w:t>
      </w:r>
      <w:r w:rsidRPr="007A64A9">
        <w:rPr>
          <w:rFonts w:eastAsia="Calibri" w:cs="Times New Roman"/>
          <w:i/>
          <w:lang w:val="be-BY"/>
        </w:rPr>
        <w:t xml:space="preserve">ASP.NET </w:t>
      </w:r>
      <w:r w:rsidRPr="007A64A9">
        <w:rPr>
          <w:rFonts w:eastAsia="Calibri" w:cs="Times New Roman"/>
          <w:i/>
          <w:lang w:val="en-US"/>
        </w:rPr>
        <w:t>Core</w:t>
      </w:r>
      <w:r w:rsidRPr="007A64A9">
        <w:rPr>
          <w:rFonts w:eastAsia="Calibri" w:cs="Times New Roman"/>
          <w:i/>
          <w:lang w:val="be-BY"/>
        </w:rPr>
        <w:t xml:space="preserve"> </w:t>
      </w:r>
      <w:r w:rsidRPr="007A64A9">
        <w:rPr>
          <w:rFonts w:eastAsia="Calibri" w:cs="Times New Roman"/>
          <w:lang w:val="be-BY"/>
        </w:rPr>
        <w:t xml:space="preserve">для разработки веб-приложений на языке </w:t>
      </w:r>
      <w:r w:rsidRPr="007A64A9">
        <w:rPr>
          <w:rFonts w:eastAsia="Calibri" w:cs="Times New Roman"/>
          <w:i/>
          <w:lang w:val="be-BY"/>
        </w:rPr>
        <w:t>C#</w:t>
      </w:r>
      <w:r w:rsidRPr="007A64A9">
        <w:rPr>
          <w:rFonts w:eastAsia="Calibri" w:cs="Times New Roman"/>
          <w:lang w:val="be-BY"/>
        </w:rPr>
        <w:t xml:space="preserve"> позволяет создавать безопасные, масштабируемые и быстродействующие приложения с помощью множества инструментов и возможностей, что делает его отличным выбором для создания веб-приложений на языке </w:t>
      </w:r>
      <w:r w:rsidRPr="007A64A9">
        <w:rPr>
          <w:rFonts w:eastAsia="Calibri" w:cs="Times New Roman"/>
          <w:i/>
          <w:lang w:val="be-BY"/>
        </w:rPr>
        <w:t>C#</w:t>
      </w:r>
      <w:r w:rsidRPr="007A64A9">
        <w:rPr>
          <w:rFonts w:eastAsia="Calibri" w:cs="Times New Roman"/>
          <w:lang w:val="be-BY"/>
        </w:rPr>
        <w:t>.</w:t>
      </w:r>
    </w:p>
    <w:p w14:paraId="320445B5" w14:textId="77777777" w:rsidR="007A64A9" w:rsidRPr="007A64A9" w:rsidRDefault="007A64A9" w:rsidP="00DE15C5">
      <w:pPr>
        <w:spacing w:after="0" w:line="240" w:lineRule="auto"/>
        <w:ind w:firstLine="708"/>
        <w:jc w:val="both"/>
        <w:rPr>
          <w:rFonts w:eastAsia="Calibri" w:cs="Times New Roman"/>
        </w:rPr>
      </w:pPr>
      <w:r w:rsidRPr="007A64A9">
        <w:rPr>
          <w:rFonts w:eastAsia="Calibri" w:cs="Times New Roman"/>
          <w:lang w:val="be-BY"/>
        </w:rPr>
        <w:t xml:space="preserve">Из-за тесной совместимости с </w:t>
      </w:r>
      <w:r w:rsidRPr="007A64A9">
        <w:rPr>
          <w:rFonts w:eastAsia="Calibri" w:cs="Times New Roman"/>
          <w:i/>
          <w:lang w:val="en-US"/>
        </w:rPr>
        <w:t>ASP</w:t>
      </w:r>
      <w:r w:rsidRPr="007A64A9">
        <w:rPr>
          <w:rFonts w:eastAsia="Calibri" w:cs="Times New Roman"/>
          <w:i/>
        </w:rPr>
        <w:t>.</w:t>
      </w:r>
      <w:r w:rsidRPr="007A64A9">
        <w:rPr>
          <w:rFonts w:eastAsia="Calibri" w:cs="Times New Roman"/>
          <w:i/>
          <w:lang w:val="en-US"/>
        </w:rPr>
        <w:t>NET</w:t>
      </w:r>
      <w:r w:rsidRPr="007A64A9">
        <w:rPr>
          <w:rFonts w:eastAsia="Calibri" w:cs="Times New Roman"/>
          <w:i/>
        </w:rPr>
        <w:t xml:space="preserve"> </w:t>
      </w:r>
      <w:r w:rsidRPr="007A64A9">
        <w:rPr>
          <w:rFonts w:eastAsia="Calibri" w:cs="Times New Roman"/>
          <w:i/>
          <w:lang w:val="en-US"/>
        </w:rPr>
        <w:t>Core</w:t>
      </w:r>
      <w:r w:rsidRPr="007A64A9">
        <w:rPr>
          <w:rFonts w:eastAsia="Calibri" w:cs="Times New Roman"/>
        </w:rPr>
        <w:t xml:space="preserve"> в</w:t>
      </w:r>
      <w:r w:rsidRPr="007A64A9">
        <w:rPr>
          <w:rFonts w:eastAsia="Calibri" w:cs="Times New Roman"/>
          <w:lang w:val="be-BY"/>
        </w:rPr>
        <w:t xml:space="preserve"> качестве технологии для разработки клиентской части программного средства была выбрана технология </w:t>
      </w:r>
      <w:r w:rsidRPr="007A64A9">
        <w:rPr>
          <w:rFonts w:eastAsia="Calibri" w:cs="Times New Roman"/>
          <w:i/>
        </w:rPr>
        <w:t>Razor Pages</w:t>
      </w:r>
      <w:r w:rsidRPr="007A64A9">
        <w:rPr>
          <w:rFonts w:eastAsia="Calibri" w:cs="Times New Roman"/>
        </w:rPr>
        <w:t xml:space="preserve">. Это современный и удобный инструмент для разработки клиентской части веб-приложений на языке </w:t>
      </w:r>
      <w:r w:rsidRPr="007A64A9">
        <w:rPr>
          <w:rFonts w:eastAsia="Calibri" w:cs="Times New Roman"/>
          <w:i/>
        </w:rPr>
        <w:t>C#</w:t>
      </w:r>
      <w:r w:rsidRPr="007A64A9">
        <w:rPr>
          <w:rFonts w:eastAsia="Calibri" w:cs="Times New Roman"/>
        </w:rPr>
        <w:t xml:space="preserve">. Вот несколько преимуществ, которые делают </w:t>
      </w:r>
      <w:r w:rsidRPr="007A64A9">
        <w:rPr>
          <w:rFonts w:eastAsia="Calibri" w:cs="Times New Roman"/>
          <w:i/>
        </w:rPr>
        <w:t>Razor Pages</w:t>
      </w:r>
      <w:r w:rsidRPr="007A64A9">
        <w:rPr>
          <w:rFonts w:eastAsia="Calibri" w:cs="Times New Roman"/>
        </w:rPr>
        <w:t xml:space="preserve"> хорошим выбором для разработки клиентской части:</w:t>
      </w:r>
    </w:p>
    <w:p w14:paraId="68F2FE27" w14:textId="77777777" w:rsidR="007A64A9" w:rsidRPr="007A64A9" w:rsidRDefault="007A64A9" w:rsidP="007A25D6">
      <w:pPr>
        <w:numPr>
          <w:ilvl w:val="0"/>
          <w:numId w:val="37"/>
        </w:numPr>
        <w:spacing w:after="0" w:line="240" w:lineRule="auto"/>
        <w:ind w:left="0" w:firstLine="709"/>
        <w:contextualSpacing/>
        <w:jc w:val="both"/>
        <w:rPr>
          <w:rFonts w:eastAsia="Calibri" w:cs="Times New Roman"/>
        </w:rPr>
      </w:pPr>
      <w:r w:rsidRPr="007A64A9">
        <w:rPr>
          <w:rFonts w:eastAsia="Calibri" w:cs="Times New Roman"/>
        </w:rPr>
        <w:t xml:space="preserve">Удобство и простота: </w:t>
      </w:r>
      <w:r w:rsidRPr="007A64A9">
        <w:rPr>
          <w:rFonts w:eastAsia="Calibri" w:cs="Times New Roman"/>
          <w:i/>
        </w:rPr>
        <w:t>Razor Pages</w:t>
      </w:r>
      <w:r w:rsidRPr="007A64A9">
        <w:rPr>
          <w:rFonts w:eastAsia="Calibri" w:cs="Times New Roman"/>
        </w:rPr>
        <w:t xml:space="preserve"> предоставляет удобный и простой подход к разработке клиентской части, что делает его доступным даже для начинающих разработчиков.</w:t>
      </w:r>
    </w:p>
    <w:p w14:paraId="4D0D105C" w14:textId="77777777" w:rsidR="007A64A9" w:rsidRPr="007A64A9" w:rsidRDefault="007A64A9" w:rsidP="007A25D6">
      <w:pPr>
        <w:numPr>
          <w:ilvl w:val="0"/>
          <w:numId w:val="37"/>
        </w:numPr>
        <w:spacing w:after="0" w:line="240" w:lineRule="auto"/>
        <w:ind w:left="0" w:firstLine="709"/>
        <w:contextualSpacing/>
        <w:jc w:val="both"/>
        <w:rPr>
          <w:rFonts w:eastAsia="Calibri" w:cs="Times New Roman"/>
        </w:rPr>
      </w:pPr>
      <w:r w:rsidRPr="007A64A9">
        <w:rPr>
          <w:rFonts w:eastAsia="Calibri" w:cs="Times New Roman"/>
        </w:rPr>
        <w:t xml:space="preserve">Чистый и структурированный код: </w:t>
      </w:r>
      <w:r w:rsidRPr="007A64A9">
        <w:rPr>
          <w:rFonts w:eastAsia="Calibri" w:cs="Times New Roman"/>
          <w:i/>
        </w:rPr>
        <w:t>Razor Pages</w:t>
      </w:r>
      <w:r w:rsidRPr="007A64A9">
        <w:rPr>
          <w:rFonts w:eastAsia="Calibri" w:cs="Times New Roman"/>
        </w:rPr>
        <w:t xml:space="preserve"> позволяет создавать чистый и структурированный код благодаря ясному разделению логики и представлений.</w:t>
      </w:r>
    </w:p>
    <w:p w14:paraId="09396C5F" w14:textId="77777777" w:rsidR="007A64A9" w:rsidRPr="007A64A9" w:rsidRDefault="007A64A9" w:rsidP="007A25D6">
      <w:pPr>
        <w:numPr>
          <w:ilvl w:val="0"/>
          <w:numId w:val="37"/>
        </w:numPr>
        <w:spacing w:after="0" w:line="240" w:lineRule="auto"/>
        <w:ind w:left="0" w:firstLine="709"/>
        <w:contextualSpacing/>
        <w:jc w:val="both"/>
        <w:rPr>
          <w:rFonts w:eastAsia="Calibri" w:cs="Times New Roman"/>
        </w:rPr>
      </w:pPr>
      <w:r w:rsidRPr="007A64A9">
        <w:rPr>
          <w:rFonts w:eastAsia="Calibri" w:cs="Times New Roman"/>
        </w:rPr>
        <w:t xml:space="preserve">Возможности рендеринга: </w:t>
      </w:r>
      <w:r w:rsidRPr="007A64A9">
        <w:rPr>
          <w:rFonts w:eastAsia="Calibri" w:cs="Times New Roman"/>
          <w:i/>
        </w:rPr>
        <w:t>Razor Pages</w:t>
      </w:r>
      <w:r w:rsidRPr="007A64A9">
        <w:rPr>
          <w:rFonts w:eastAsia="Calibri" w:cs="Times New Roman"/>
        </w:rPr>
        <w:t xml:space="preserve"> предоставляет возможности для рендеринга </w:t>
      </w:r>
      <w:r w:rsidRPr="007A64A9">
        <w:rPr>
          <w:rFonts w:eastAsia="Calibri" w:cs="Times New Roman"/>
          <w:i/>
          <w:iCs/>
        </w:rPr>
        <w:t>HTML</w:t>
      </w:r>
      <w:r w:rsidRPr="007A64A9">
        <w:rPr>
          <w:rFonts w:eastAsia="Calibri" w:cs="Times New Roman"/>
        </w:rPr>
        <w:t>, что делает его удобным инструментом для создания клиентской части веб-приложений.</w:t>
      </w:r>
    </w:p>
    <w:p w14:paraId="7AFF2EE8" w14:textId="77777777" w:rsidR="007A64A9" w:rsidRPr="007A64A9" w:rsidRDefault="007A64A9" w:rsidP="007A25D6">
      <w:pPr>
        <w:numPr>
          <w:ilvl w:val="0"/>
          <w:numId w:val="37"/>
        </w:numPr>
        <w:spacing w:after="0" w:line="240" w:lineRule="auto"/>
        <w:ind w:left="0" w:firstLine="709"/>
        <w:contextualSpacing/>
        <w:jc w:val="both"/>
        <w:rPr>
          <w:rFonts w:eastAsia="Calibri" w:cs="Times New Roman"/>
        </w:rPr>
      </w:pPr>
      <w:r w:rsidRPr="007A64A9">
        <w:rPr>
          <w:rFonts w:eastAsia="Calibri" w:cs="Times New Roman"/>
        </w:rPr>
        <w:t xml:space="preserve">Поддержка модели: </w:t>
      </w:r>
      <w:r w:rsidRPr="007A64A9">
        <w:rPr>
          <w:rFonts w:eastAsia="Calibri" w:cs="Times New Roman"/>
          <w:i/>
        </w:rPr>
        <w:t>Razor Pages</w:t>
      </w:r>
      <w:r w:rsidRPr="007A64A9">
        <w:rPr>
          <w:rFonts w:eastAsia="Calibri" w:cs="Times New Roman"/>
        </w:rPr>
        <w:t xml:space="preserve"> позволяет создавать модели, которые представляют данные, и использовать их для связывания данных между клиентской и серверной частями приложения.</w:t>
      </w:r>
    </w:p>
    <w:p w14:paraId="2AB7758A" w14:textId="77777777" w:rsidR="007A64A9" w:rsidRPr="007A64A9" w:rsidRDefault="007A64A9" w:rsidP="007A25D6">
      <w:pPr>
        <w:numPr>
          <w:ilvl w:val="0"/>
          <w:numId w:val="37"/>
        </w:numPr>
        <w:spacing w:after="0" w:line="240" w:lineRule="auto"/>
        <w:ind w:left="0" w:firstLine="709"/>
        <w:contextualSpacing/>
        <w:jc w:val="both"/>
        <w:rPr>
          <w:rFonts w:eastAsia="Calibri" w:cs="Times New Roman"/>
        </w:rPr>
      </w:pPr>
      <w:r w:rsidRPr="007A64A9">
        <w:rPr>
          <w:rFonts w:eastAsia="Calibri" w:cs="Times New Roman"/>
        </w:rPr>
        <w:lastRenderedPageBreak/>
        <w:t xml:space="preserve">Поддержка библиотек </w:t>
      </w:r>
      <w:r w:rsidRPr="007A64A9">
        <w:rPr>
          <w:rFonts w:eastAsia="Calibri" w:cs="Times New Roman"/>
          <w:i/>
        </w:rPr>
        <w:t>JavaScript</w:t>
      </w:r>
      <w:r w:rsidRPr="007A64A9">
        <w:rPr>
          <w:rFonts w:eastAsia="Calibri" w:cs="Times New Roman"/>
        </w:rPr>
        <w:t xml:space="preserve">: </w:t>
      </w:r>
      <w:r w:rsidRPr="007A64A9">
        <w:rPr>
          <w:rFonts w:eastAsia="Calibri" w:cs="Times New Roman"/>
          <w:i/>
        </w:rPr>
        <w:t>Razor Pages</w:t>
      </w:r>
      <w:r w:rsidRPr="007A64A9">
        <w:rPr>
          <w:rFonts w:eastAsia="Calibri" w:cs="Times New Roman"/>
        </w:rPr>
        <w:t xml:space="preserve"> позволяет использовать библиотеки </w:t>
      </w:r>
      <w:r w:rsidRPr="007A64A9">
        <w:rPr>
          <w:rFonts w:eastAsia="Calibri" w:cs="Times New Roman"/>
          <w:i/>
        </w:rPr>
        <w:t>JavaScript</w:t>
      </w:r>
      <w:r w:rsidRPr="007A64A9">
        <w:rPr>
          <w:rFonts w:eastAsia="Calibri" w:cs="Times New Roman"/>
        </w:rPr>
        <w:t xml:space="preserve">, такие как </w:t>
      </w:r>
      <w:r w:rsidRPr="007A64A9">
        <w:rPr>
          <w:rFonts w:eastAsia="Calibri" w:cs="Times New Roman"/>
          <w:i/>
        </w:rPr>
        <w:t>jQuery</w:t>
      </w:r>
      <w:r w:rsidRPr="007A64A9">
        <w:rPr>
          <w:rFonts w:eastAsia="Calibri" w:cs="Times New Roman"/>
        </w:rPr>
        <w:t xml:space="preserve"> и </w:t>
      </w:r>
      <w:r w:rsidRPr="007A64A9">
        <w:rPr>
          <w:rFonts w:eastAsia="Calibri" w:cs="Times New Roman"/>
          <w:i/>
        </w:rPr>
        <w:t>Angular</w:t>
      </w:r>
      <w:r w:rsidRPr="007A64A9">
        <w:rPr>
          <w:rFonts w:eastAsia="Calibri" w:cs="Times New Roman"/>
        </w:rPr>
        <w:t>, что делает его более гибким и мощным инструментом для разработки клиентской части.</w:t>
      </w:r>
    </w:p>
    <w:p w14:paraId="5B250154" w14:textId="77777777" w:rsidR="007A64A9" w:rsidRPr="007A64A9" w:rsidRDefault="007A64A9" w:rsidP="007A25D6">
      <w:pPr>
        <w:numPr>
          <w:ilvl w:val="0"/>
          <w:numId w:val="37"/>
        </w:numPr>
        <w:spacing w:after="0" w:line="240" w:lineRule="auto"/>
        <w:ind w:left="0" w:firstLine="709"/>
        <w:contextualSpacing/>
        <w:jc w:val="both"/>
        <w:rPr>
          <w:rFonts w:eastAsia="Calibri" w:cs="Times New Roman"/>
        </w:rPr>
      </w:pPr>
      <w:r w:rsidRPr="007A64A9">
        <w:rPr>
          <w:rFonts w:eastAsia="Calibri" w:cs="Times New Roman"/>
        </w:rPr>
        <w:t xml:space="preserve">Поддержка маршрутизации: </w:t>
      </w:r>
      <w:r w:rsidRPr="007A64A9">
        <w:rPr>
          <w:rFonts w:eastAsia="Calibri" w:cs="Times New Roman"/>
          <w:i/>
        </w:rPr>
        <w:t>Razor Pages</w:t>
      </w:r>
      <w:r w:rsidRPr="007A64A9">
        <w:rPr>
          <w:rFonts w:eastAsia="Calibri" w:cs="Times New Roman"/>
        </w:rPr>
        <w:t xml:space="preserve"> поддерживает маршрутизацию, что позволяет легко управлять навигацией в приложении и обрабатывать запросы клиента.</w:t>
      </w:r>
    </w:p>
    <w:p w14:paraId="35B0D752" w14:textId="77777777" w:rsidR="007A64A9" w:rsidRPr="007A64A9" w:rsidRDefault="007A64A9" w:rsidP="007A25D6">
      <w:pPr>
        <w:numPr>
          <w:ilvl w:val="0"/>
          <w:numId w:val="37"/>
        </w:numPr>
        <w:spacing w:after="0" w:line="240" w:lineRule="auto"/>
        <w:ind w:left="0" w:firstLine="709"/>
        <w:contextualSpacing/>
        <w:jc w:val="both"/>
        <w:rPr>
          <w:rFonts w:eastAsia="Calibri" w:cs="Times New Roman"/>
        </w:rPr>
      </w:pPr>
      <w:r w:rsidRPr="007A64A9">
        <w:rPr>
          <w:rFonts w:eastAsia="Calibri" w:cs="Times New Roman"/>
        </w:rPr>
        <w:t xml:space="preserve">Поддержка валидации данных: </w:t>
      </w:r>
      <w:r w:rsidRPr="007A64A9">
        <w:rPr>
          <w:rFonts w:eastAsia="Calibri" w:cs="Times New Roman"/>
          <w:i/>
        </w:rPr>
        <w:t>Razor Pages</w:t>
      </w:r>
      <w:r w:rsidRPr="007A64A9">
        <w:rPr>
          <w:rFonts w:eastAsia="Calibri" w:cs="Times New Roman"/>
        </w:rPr>
        <w:t xml:space="preserve"> позволяет легко реализовывать валидацию данных на клиентской стороне, что улучшает пользовательский интерфейс и повышает надежность приложения.</w:t>
      </w:r>
    </w:p>
    <w:p w14:paraId="5C413C87" w14:textId="77777777" w:rsidR="007A64A9" w:rsidRPr="007A64A9" w:rsidRDefault="007A64A9" w:rsidP="007A25D6">
      <w:pPr>
        <w:numPr>
          <w:ilvl w:val="0"/>
          <w:numId w:val="37"/>
        </w:numPr>
        <w:spacing w:after="0" w:line="240" w:lineRule="auto"/>
        <w:ind w:left="0" w:firstLine="709"/>
        <w:contextualSpacing/>
        <w:jc w:val="both"/>
        <w:rPr>
          <w:rFonts w:eastAsia="Calibri" w:cs="Times New Roman"/>
        </w:rPr>
      </w:pPr>
      <w:r w:rsidRPr="007A64A9">
        <w:rPr>
          <w:rFonts w:eastAsia="Calibri" w:cs="Times New Roman"/>
        </w:rPr>
        <w:t xml:space="preserve">Поддержка тестирования: </w:t>
      </w:r>
      <w:r w:rsidRPr="007A64A9">
        <w:rPr>
          <w:rFonts w:eastAsia="Calibri" w:cs="Times New Roman"/>
          <w:i/>
        </w:rPr>
        <w:t>Razor Pages</w:t>
      </w:r>
      <w:r w:rsidRPr="007A64A9">
        <w:rPr>
          <w:rFonts w:eastAsia="Calibri" w:cs="Times New Roman"/>
        </w:rPr>
        <w:t xml:space="preserve"> позволяет легко тестировать клиентскую часть приложения, что обеспечивает высокое качество кода и надежность приложения.</w:t>
      </w:r>
    </w:p>
    <w:p w14:paraId="4DBBFBC8" w14:textId="4A8683EA" w:rsidR="007A64A9" w:rsidRPr="007A64A9" w:rsidRDefault="007A64A9" w:rsidP="00DE15C5">
      <w:pPr>
        <w:spacing w:after="0" w:line="240" w:lineRule="auto"/>
        <w:ind w:firstLine="709"/>
        <w:contextualSpacing/>
        <w:jc w:val="both"/>
        <w:rPr>
          <w:rFonts w:eastAsia="Calibri" w:cs="Times New Roman"/>
        </w:rPr>
      </w:pPr>
      <w:r w:rsidRPr="007A64A9">
        <w:rPr>
          <w:rFonts w:eastAsia="Calibri" w:cs="Times New Roman"/>
        </w:rPr>
        <w:t xml:space="preserve">В целом, </w:t>
      </w:r>
      <w:r w:rsidRPr="007A64A9">
        <w:rPr>
          <w:rFonts w:eastAsia="Calibri" w:cs="Times New Roman"/>
          <w:i/>
        </w:rPr>
        <w:t>Razor Pages</w:t>
      </w:r>
      <w:r w:rsidRPr="007A64A9">
        <w:rPr>
          <w:rFonts w:eastAsia="Calibri" w:cs="Times New Roman"/>
        </w:rPr>
        <w:t xml:space="preserve"> предоставляет множество преимуществ для разработки клиентской части веб-приложений, что делает его привлекательным выбором для разработчиков, которые хотят создать мощные и гибкие приложения с чистым и структурированным кодом.</w:t>
      </w:r>
    </w:p>
    <w:p w14:paraId="3FB70159" w14:textId="77777777" w:rsidR="007A64A9" w:rsidRPr="007A64A9" w:rsidRDefault="007A64A9" w:rsidP="00DE15C5">
      <w:pPr>
        <w:spacing w:after="0" w:line="240" w:lineRule="auto"/>
        <w:ind w:firstLine="708"/>
        <w:jc w:val="both"/>
        <w:rPr>
          <w:rFonts w:eastAsia="Calibri" w:cs="Times New Roman"/>
          <w:lang w:val="be-BY"/>
        </w:rPr>
      </w:pPr>
      <w:r w:rsidRPr="007A64A9">
        <w:rPr>
          <w:rFonts w:eastAsia="Calibri" w:cs="Times New Roman"/>
          <w:lang w:val="be-BY"/>
        </w:rPr>
        <w:t>Для разработки программного средства необходимо выбрать систему управления базами данных. Реляционная база данных идеально подходит для хранения структурированных данных. Также поддерживают разрешения на доступ, определяющие, кто может читать и редактировать данные.</w:t>
      </w:r>
    </w:p>
    <w:p w14:paraId="34D3A8CF" w14:textId="1B61BB8C" w:rsidR="007A64A9" w:rsidRPr="007A64A9" w:rsidRDefault="007A64A9" w:rsidP="00DE15C5">
      <w:pPr>
        <w:spacing w:after="0" w:line="240" w:lineRule="auto"/>
        <w:ind w:firstLine="708"/>
        <w:jc w:val="both"/>
        <w:rPr>
          <w:rFonts w:eastAsia="Calibri" w:cs="Times New Roman"/>
          <w:color w:val="000000"/>
          <w:szCs w:val="28"/>
        </w:rPr>
      </w:pPr>
      <w:r w:rsidRPr="007A64A9">
        <w:rPr>
          <w:rFonts w:eastAsia="Calibri" w:cs="Times New Roman"/>
          <w:color w:val="000000"/>
          <w:szCs w:val="28"/>
        </w:rPr>
        <w:t xml:space="preserve">В </w:t>
      </w:r>
      <w:r w:rsidRPr="007A64A9">
        <w:rPr>
          <w:rFonts w:eastAsia="Calibri" w:cs="Times New Roman"/>
          <w:i/>
          <w:color w:val="000000"/>
          <w:szCs w:val="28"/>
        </w:rPr>
        <w:t>ASP.NET</w:t>
      </w:r>
      <w:r w:rsidRPr="007A64A9">
        <w:rPr>
          <w:rFonts w:eastAsia="Calibri" w:cs="Times New Roman"/>
          <w:color w:val="000000"/>
          <w:szCs w:val="28"/>
        </w:rPr>
        <w:t xml:space="preserve"> имеется множество вариантов для работы с базами данных, однако из-за тесной интеграции с </w:t>
      </w:r>
      <w:r w:rsidRPr="007A64A9">
        <w:rPr>
          <w:rFonts w:eastAsia="Calibri" w:cs="Times New Roman"/>
          <w:i/>
          <w:color w:val="000000"/>
          <w:szCs w:val="28"/>
          <w:lang w:val="en-US"/>
        </w:rPr>
        <w:t>ASP</w:t>
      </w:r>
      <w:r w:rsidRPr="007A64A9">
        <w:rPr>
          <w:rFonts w:eastAsia="Calibri" w:cs="Times New Roman"/>
          <w:i/>
          <w:color w:val="000000"/>
          <w:szCs w:val="28"/>
        </w:rPr>
        <w:t>.</w:t>
      </w:r>
      <w:r w:rsidRPr="007A64A9">
        <w:rPr>
          <w:rFonts w:eastAsia="Calibri" w:cs="Times New Roman"/>
          <w:i/>
          <w:color w:val="000000"/>
          <w:szCs w:val="28"/>
          <w:lang w:val="en-US"/>
        </w:rPr>
        <w:t>NET</w:t>
      </w:r>
      <w:r w:rsidRPr="007A64A9">
        <w:rPr>
          <w:rFonts w:eastAsia="Calibri" w:cs="Times New Roman"/>
          <w:i/>
          <w:color w:val="000000"/>
          <w:szCs w:val="28"/>
        </w:rPr>
        <w:t xml:space="preserve"> </w:t>
      </w:r>
      <w:r w:rsidRPr="007A64A9">
        <w:rPr>
          <w:rFonts w:eastAsia="Calibri" w:cs="Times New Roman"/>
          <w:i/>
          <w:color w:val="000000"/>
          <w:szCs w:val="28"/>
          <w:lang w:val="en-US"/>
        </w:rPr>
        <w:t>Core</w:t>
      </w:r>
      <w:r w:rsidRPr="007A64A9">
        <w:rPr>
          <w:rFonts w:eastAsia="Calibri" w:cs="Times New Roman"/>
          <w:color w:val="000000"/>
          <w:szCs w:val="28"/>
        </w:rPr>
        <w:t xml:space="preserve"> использование </w:t>
      </w:r>
      <w:r w:rsidRPr="007A64A9">
        <w:rPr>
          <w:rFonts w:eastAsia="Calibri" w:cs="Times New Roman"/>
          <w:i/>
          <w:color w:val="000000"/>
          <w:szCs w:val="28"/>
        </w:rPr>
        <w:t xml:space="preserve">MS SQL </w:t>
      </w:r>
      <w:r w:rsidRPr="007A64A9">
        <w:rPr>
          <w:rFonts w:eastAsia="Calibri" w:cs="Times New Roman"/>
          <w:i/>
          <w:color w:val="000000"/>
          <w:szCs w:val="28"/>
          <w:lang w:val="en-US"/>
        </w:rPr>
        <w:t>Server</w:t>
      </w:r>
      <w:r w:rsidRPr="007A64A9">
        <w:rPr>
          <w:rFonts w:eastAsia="Calibri" w:cs="Times New Roman"/>
          <w:i/>
          <w:color w:val="000000"/>
          <w:szCs w:val="28"/>
        </w:rPr>
        <w:t xml:space="preserve"> </w:t>
      </w:r>
      <w:r w:rsidRPr="007A64A9">
        <w:rPr>
          <w:rFonts w:eastAsia="Calibri" w:cs="Times New Roman"/>
          <w:color w:val="000000"/>
          <w:szCs w:val="28"/>
        </w:rPr>
        <w:t>и</w:t>
      </w:r>
      <w:r w:rsidRPr="007A64A9">
        <w:rPr>
          <w:rFonts w:eastAsia="Calibri" w:cs="Times New Roman"/>
          <w:i/>
          <w:color w:val="000000"/>
          <w:szCs w:val="28"/>
        </w:rPr>
        <w:t xml:space="preserve"> Entity Framework Core (</w:t>
      </w:r>
      <w:r w:rsidRPr="007A64A9">
        <w:rPr>
          <w:rFonts w:eastAsia="Calibri" w:cs="Times New Roman"/>
          <w:i/>
          <w:color w:val="000000"/>
          <w:szCs w:val="28"/>
          <w:lang w:val="en-US"/>
        </w:rPr>
        <w:t>EF</w:t>
      </w:r>
      <w:r w:rsidRPr="007A64A9">
        <w:rPr>
          <w:rFonts w:eastAsia="Calibri" w:cs="Times New Roman"/>
          <w:i/>
          <w:color w:val="000000"/>
          <w:szCs w:val="28"/>
        </w:rPr>
        <w:t xml:space="preserve"> </w:t>
      </w:r>
      <w:r w:rsidRPr="007A64A9">
        <w:rPr>
          <w:rFonts w:eastAsia="Calibri" w:cs="Times New Roman"/>
          <w:i/>
          <w:color w:val="000000"/>
          <w:szCs w:val="28"/>
          <w:lang w:val="en-US"/>
        </w:rPr>
        <w:t>Core</w:t>
      </w:r>
      <w:r w:rsidRPr="007A64A9">
        <w:rPr>
          <w:rFonts w:eastAsia="Calibri" w:cs="Times New Roman"/>
          <w:i/>
          <w:color w:val="000000"/>
          <w:szCs w:val="28"/>
        </w:rPr>
        <w:t>)</w:t>
      </w:r>
      <w:r w:rsidRPr="007A64A9">
        <w:rPr>
          <w:rFonts w:eastAsia="Calibri" w:cs="Times New Roman"/>
          <w:color w:val="000000"/>
          <w:szCs w:val="28"/>
        </w:rPr>
        <w:t xml:space="preserve"> имеет ряд преимуществ.</w:t>
      </w:r>
    </w:p>
    <w:p w14:paraId="36FFDAAD" w14:textId="77777777" w:rsidR="007A64A9" w:rsidRPr="007A64A9" w:rsidRDefault="007A64A9" w:rsidP="00DE15C5">
      <w:pPr>
        <w:spacing w:after="0" w:line="240" w:lineRule="auto"/>
        <w:ind w:firstLine="708"/>
        <w:jc w:val="both"/>
        <w:rPr>
          <w:rFonts w:eastAsia="Calibri" w:cs="Times New Roman"/>
          <w:color w:val="000000"/>
          <w:szCs w:val="28"/>
          <w:lang w:val="en-US"/>
        </w:rPr>
      </w:pPr>
      <w:r w:rsidRPr="007A64A9">
        <w:rPr>
          <w:rFonts w:eastAsia="Calibri" w:cs="Times New Roman"/>
          <w:color w:val="000000"/>
          <w:szCs w:val="28"/>
        </w:rPr>
        <w:t>Преимущества</w:t>
      </w:r>
      <w:r w:rsidRPr="007A64A9">
        <w:rPr>
          <w:rFonts w:eastAsia="Calibri" w:cs="Times New Roman"/>
          <w:color w:val="000000"/>
          <w:szCs w:val="28"/>
          <w:lang w:val="en-US"/>
        </w:rPr>
        <w:t xml:space="preserve"> </w:t>
      </w:r>
      <w:r w:rsidRPr="007A64A9">
        <w:rPr>
          <w:rFonts w:eastAsia="Calibri" w:cs="Times New Roman"/>
          <w:i/>
          <w:color w:val="000000"/>
          <w:szCs w:val="28"/>
          <w:lang w:val="en-US"/>
        </w:rPr>
        <w:t xml:space="preserve">MS SQL Server </w:t>
      </w:r>
      <w:r w:rsidRPr="007A64A9">
        <w:rPr>
          <w:rFonts w:eastAsia="Calibri" w:cs="Times New Roman"/>
          <w:color w:val="000000"/>
          <w:szCs w:val="28"/>
        </w:rPr>
        <w:t>и</w:t>
      </w:r>
      <w:r w:rsidRPr="007A64A9">
        <w:rPr>
          <w:rFonts w:eastAsia="Calibri" w:cs="Times New Roman"/>
          <w:i/>
          <w:color w:val="000000"/>
          <w:szCs w:val="28"/>
          <w:lang w:val="en-US"/>
        </w:rPr>
        <w:t xml:space="preserve"> Entity Framework </w:t>
      </w:r>
      <w:proofErr w:type="gramStart"/>
      <w:r w:rsidRPr="007A64A9">
        <w:rPr>
          <w:rFonts w:eastAsia="Calibri" w:cs="Times New Roman"/>
          <w:i/>
          <w:color w:val="000000"/>
          <w:szCs w:val="28"/>
          <w:lang w:val="en-US"/>
        </w:rPr>
        <w:t>Core(</w:t>
      </w:r>
      <w:proofErr w:type="gramEnd"/>
      <w:r w:rsidRPr="007A64A9">
        <w:rPr>
          <w:rFonts w:eastAsia="Calibri" w:cs="Times New Roman"/>
          <w:i/>
          <w:color w:val="000000"/>
          <w:szCs w:val="28"/>
          <w:lang w:val="en-US"/>
        </w:rPr>
        <w:t>EF Core):</w:t>
      </w:r>
    </w:p>
    <w:p w14:paraId="1074F1A6" w14:textId="77777777" w:rsidR="007A64A9" w:rsidRPr="007A64A9" w:rsidRDefault="007A64A9" w:rsidP="007A25D6">
      <w:pPr>
        <w:numPr>
          <w:ilvl w:val="0"/>
          <w:numId w:val="36"/>
        </w:numPr>
        <w:spacing w:after="0" w:line="240" w:lineRule="auto"/>
        <w:ind w:left="0" w:firstLine="709"/>
        <w:contextualSpacing/>
        <w:jc w:val="both"/>
        <w:rPr>
          <w:rFonts w:eastAsia="Calibri" w:cs="Times New Roman"/>
          <w:color w:val="000000"/>
          <w:szCs w:val="28"/>
        </w:rPr>
      </w:pPr>
      <w:r w:rsidRPr="007A64A9">
        <w:rPr>
          <w:rFonts w:eastAsia="Calibri" w:cs="Times New Roman"/>
          <w:color w:val="000000"/>
          <w:szCs w:val="28"/>
        </w:rPr>
        <w:t>Удобство использования: Оба инструмента имеют понятный и удобный интерфейс, что облегчает их использование даже для начинающих разработчиков.</w:t>
      </w:r>
    </w:p>
    <w:p w14:paraId="716715C3" w14:textId="77777777" w:rsidR="007A64A9" w:rsidRPr="007A64A9" w:rsidRDefault="007A64A9" w:rsidP="007A25D6">
      <w:pPr>
        <w:numPr>
          <w:ilvl w:val="0"/>
          <w:numId w:val="36"/>
        </w:numPr>
        <w:spacing w:after="0" w:line="240" w:lineRule="auto"/>
        <w:ind w:left="0" w:firstLine="709"/>
        <w:contextualSpacing/>
        <w:jc w:val="both"/>
        <w:rPr>
          <w:rFonts w:eastAsia="Calibri" w:cs="Times New Roman"/>
          <w:color w:val="000000"/>
          <w:szCs w:val="28"/>
        </w:rPr>
      </w:pPr>
      <w:r w:rsidRPr="007A64A9">
        <w:rPr>
          <w:rFonts w:eastAsia="Calibri" w:cs="Times New Roman"/>
          <w:color w:val="000000"/>
          <w:szCs w:val="28"/>
        </w:rPr>
        <w:t xml:space="preserve">Безопасность: </w:t>
      </w:r>
      <w:r w:rsidRPr="007A64A9">
        <w:rPr>
          <w:rFonts w:eastAsia="Calibri" w:cs="Times New Roman"/>
          <w:i/>
          <w:color w:val="000000"/>
          <w:szCs w:val="28"/>
          <w:lang w:val="en-US"/>
        </w:rPr>
        <w:t>MS</w:t>
      </w:r>
      <w:r w:rsidRPr="007A64A9">
        <w:rPr>
          <w:rFonts w:eastAsia="Calibri" w:cs="Times New Roman"/>
          <w:i/>
          <w:color w:val="000000"/>
          <w:szCs w:val="28"/>
        </w:rPr>
        <w:t xml:space="preserve"> </w:t>
      </w:r>
      <w:r w:rsidRPr="007A64A9">
        <w:rPr>
          <w:rFonts w:eastAsia="Calibri" w:cs="Times New Roman"/>
          <w:i/>
          <w:color w:val="000000"/>
          <w:szCs w:val="28"/>
          <w:lang w:val="en-US"/>
        </w:rPr>
        <w:t>SQL</w:t>
      </w:r>
      <w:r w:rsidRPr="007A64A9">
        <w:rPr>
          <w:rFonts w:eastAsia="Calibri" w:cs="Times New Roman"/>
          <w:color w:val="000000"/>
          <w:szCs w:val="28"/>
        </w:rPr>
        <w:t xml:space="preserve"> обладает мощными средствами защиты, что делает его безопасным выбором для хранения конфиденциальной информации. </w:t>
      </w:r>
      <w:r w:rsidRPr="007A64A9">
        <w:rPr>
          <w:rFonts w:eastAsia="Calibri" w:cs="Times New Roman"/>
          <w:i/>
          <w:color w:val="000000"/>
          <w:szCs w:val="28"/>
          <w:lang w:val="en-US"/>
        </w:rPr>
        <w:t>EF</w:t>
      </w:r>
      <w:r w:rsidRPr="007A64A9">
        <w:rPr>
          <w:rFonts w:eastAsia="Calibri" w:cs="Times New Roman"/>
          <w:i/>
          <w:color w:val="000000"/>
          <w:szCs w:val="28"/>
        </w:rPr>
        <w:t xml:space="preserve"> </w:t>
      </w:r>
      <w:r w:rsidRPr="007A64A9">
        <w:rPr>
          <w:rFonts w:eastAsia="Calibri" w:cs="Times New Roman"/>
          <w:i/>
          <w:color w:val="000000"/>
          <w:szCs w:val="28"/>
          <w:lang w:val="en-US"/>
        </w:rPr>
        <w:t>Core</w:t>
      </w:r>
      <w:r w:rsidRPr="007A64A9">
        <w:rPr>
          <w:rFonts w:eastAsia="Calibri" w:cs="Times New Roman"/>
          <w:i/>
          <w:color w:val="000000"/>
          <w:szCs w:val="28"/>
        </w:rPr>
        <w:t xml:space="preserve"> </w:t>
      </w:r>
      <w:r w:rsidRPr="007A64A9">
        <w:rPr>
          <w:rFonts w:eastAsia="Calibri" w:cs="Times New Roman"/>
          <w:color w:val="000000"/>
          <w:szCs w:val="28"/>
        </w:rPr>
        <w:t xml:space="preserve">предоставляет возможность использования параметризованных запросов, что предотвращает атаки типа </w:t>
      </w:r>
      <w:r w:rsidRPr="007A64A9">
        <w:rPr>
          <w:rFonts w:eastAsia="Calibri" w:cs="Times New Roman"/>
          <w:i/>
          <w:iCs/>
          <w:color w:val="000000"/>
          <w:szCs w:val="28"/>
          <w:lang w:val="en-US"/>
        </w:rPr>
        <w:t>SQL</w:t>
      </w:r>
      <w:r w:rsidRPr="007A64A9">
        <w:rPr>
          <w:rFonts w:eastAsia="Calibri" w:cs="Times New Roman"/>
          <w:color w:val="000000"/>
          <w:szCs w:val="28"/>
        </w:rPr>
        <w:t>-инъекций.</w:t>
      </w:r>
    </w:p>
    <w:p w14:paraId="1ABADD57" w14:textId="77777777" w:rsidR="007A64A9" w:rsidRPr="007A64A9" w:rsidRDefault="007A64A9" w:rsidP="007A25D6">
      <w:pPr>
        <w:numPr>
          <w:ilvl w:val="0"/>
          <w:numId w:val="36"/>
        </w:numPr>
        <w:spacing w:after="0" w:line="240" w:lineRule="auto"/>
        <w:ind w:left="0" w:firstLine="709"/>
        <w:contextualSpacing/>
        <w:jc w:val="both"/>
        <w:rPr>
          <w:rFonts w:eastAsia="Calibri" w:cs="Times New Roman"/>
          <w:color w:val="000000"/>
          <w:szCs w:val="28"/>
        </w:rPr>
      </w:pPr>
      <w:r w:rsidRPr="007A64A9">
        <w:rPr>
          <w:rFonts w:eastAsia="Calibri" w:cs="Times New Roman"/>
          <w:color w:val="000000"/>
          <w:szCs w:val="28"/>
        </w:rPr>
        <w:t xml:space="preserve">Масштабируемость: </w:t>
      </w:r>
      <w:r w:rsidRPr="007A64A9">
        <w:rPr>
          <w:rFonts w:eastAsia="Calibri" w:cs="Times New Roman"/>
          <w:i/>
          <w:color w:val="000000"/>
          <w:szCs w:val="28"/>
          <w:lang w:val="en-US"/>
        </w:rPr>
        <w:t>MS</w:t>
      </w:r>
      <w:r w:rsidRPr="007A64A9">
        <w:rPr>
          <w:rFonts w:eastAsia="Calibri" w:cs="Times New Roman"/>
          <w:i/>
          <w:color w:val="000000"/>
          <w:szCs w:val="28"/>
        </w:rPr>
        <w:t xml:space="preserve"> </w:t>
      </w:r>
      <w:r w:rsidRPr="007A64A9">
        <w:rPr>
          <w:rFonts w:eastAsia="Calibri" w:cs="Times New Roman"/>
          <w:i/>
          <w:color w:val="000000"/>
          <w:szCs w:val="28"/>
          <w:lang w:val="en-US"/>
        </w:rPr>
        <w:t>SQL</w:t>
      </w:r>
      <w:r w:rsidRPr="007A64A9">
        <w:rPr>
          <w:rFonts w:eastAsia="Calibri" w:cs="Times New Roman"/>
          <w:i/>
          <w:color w:val="000000"/>
          <w:szCs w:val="28"/>
        </w:rPr>
        <w:t xml:space="preserve"> и </w:t>
      </w:r>
      <w:r w:rsidRPr="007A64A9">
        <w:rPr>
          <w:rFonts w:eastAsia="Calibri" w:cs="Times New Roman"/>
          <w:i/>
          <w:color w:val="000000"/>
          <w:szCs w:val="28"/>
          <w:lang w:val="en-US"/>
        </w:rPr>
        <w:t>EF</w:t>
      </w:r>
      <w:r w:rsidRPr="007A64A9">
        <w:rPr>
          <w:rFonts w:eastAsia="Calibri" w:cs="Times New Roman"/>
          <w:i/>
          <w:color w:val="000000"/>
          <w:szCs w:val="28"/>
        </w:rPr>
        <w:t xml:space="preserve"> </w:t>
      </w:r>
      <w:r w:rsidRPr="007A64A9">
        <w:rPr>
          <w:rFonts w:eastAsia="Calibri" w:cs="Times New Roman"/>
          <w:i/>
          <w:color w:val="000000"/>
          <w:szCs w:val="28"/>
          <w:lang w:val="en-US"/>
        </w:rPr>
        <w:t>Core</w:t>
      </w:r>
      <w:r w:rsidRPr="007A64A9">
        <w:rPr>
          <w:rFonts w:eastAsia="Calibri" w:cs="Times New Roman"/>
          <w:color w:val="000000"/>
          <w:szCs w:val="28"/>
        </w:rPr>
        <w:t xml:space="preserve"> обладают возможностями для масштабирования приложений, что позволяет создавать приложения, способные работать с большими объемами данных и многопользовательскими сценариями.</w:t>
      </w:r>
    </w:p>
    <w:p w14:paraId="0DCA240E" w14:textId="77777777" w:rsidR="007A64A9" w:rsidRPr="007A64A9" w:rsidRDefault="007A64A9" w:rsidP="007A25D6">
      <w:pPr>
        <w:numPr>
          <w:ilvl w:val="0"/>
          <w:numId w:val="36"/>
        </w:numPr>
        <w:spacing w:after="0" w:line="240" w:lineRule="auto"/>
        <w:ind w:left="0" w:firstLine="709"/>
        <w:contextualSpacing/>
        <w:jc w:val="both"/>
        <w:rPr>
          <w:rFonts w:eastAsia="Calibri" w:cs="Times New Roman"/>
          <w:color w:val="000000"/>
          <w:szCs w:val="28"/>
        </w:rPr>
      </w:pPr>
      <w:r w:rsidRPr="007A64A9">
        <w:rPr>
          <w:rFonts w:eastAsia="Calibri" w:cs="Times New Roman"/>
          <w:color w:val="000000"/>
          <w:szCs w:val="28"/>
        </w:rPr>
        <w:t xml:space="preserve">Эффективность: </w:t>
      </w:r>
      <w:r w:rsidRPr="007A64A9">
        <w:rPr>
          <w:rFonts w:eastAsia="Calibri" w:cs="Times New Roman"/>
          <w:i/>
          <w:color w:val="000000"/>
          <w:szCs w:val="28"/>
          <w:lang w:val="en-US"/>
        </w:rPr>
        <w:t>MS</w:t>
      </w:r>
      <w:r w:rsidRPr="007A64A9">
        <w:rPr>
          <w:rFonts w:eastAsia="Calibri" w:cs="Times New Roman"/>
          <w:i/>
          <w:color w:val="000000"/>
          <w:szCs w:val="28"/>
        </w:rPr>
        <w:t xml:space="preserve"> </w:t>
      </w:r>
      <w:r w:rsidRPr="007A64A9">
        <w:rPr>
          <w:rFonts w:eastAsia="Calibri" w:cs="Times New Roman"/>
          <w:i/>
          <w:color w:val="000000"/>
          <w:szCs w:val="28"/>
          <w:lang w:val="en-US"/>
        </w:rPr>
        <w:t>SQL</w:t>
      </w:r>
      <w:r w:rsidRPr="007A64A9">
        <w:rPr>
          <w:rFonts w:eastAsia="Calibri" w:cs="Times New Roman"/>
          <w:i/>
          <w:color w:val="000000"/>
          <w:szCs w:val="28"/>
        </w:rPr>
        <w:t xml:space="preserve"> и </w:t>
      </w:r>
      <w:r w:rsidRPr="007A64A9">
        <w:rPr>
          <w:rFonts w:eastAsia="Calibri" w:cs="Times New Roman"/>
          <w:i/>
          <w:color w:val="000000"/>
          <w:szCs w:val="28"/>
          <w:lang w:val="en-US"/>
        </w:rPr>
        <w:t>EF</w:t>
      </w:r>
      <w:r w:rsidRPr="007A64A9">
        <w:rPr>
          <w:rFonts w:eastAsia="Calibri" w:cs="Times New Roman"/>
          <w:i/>
          <w:color w:val="000000"/>
          <w:szCs w:val="28"/>
        </w:rPr>
        <w:t xml:space="preserve"> </w:t>
      </w:r>
      <w:r w:rsidRPr="007A64A9">
        <w:rPr>
          <w:rFonts w:eastAsia="Calibri" w:cs="Times New Roman"/>
          <w:i/>
          <w:color w:val="000000"/>
          <w:szCs w:val="28"/>
          <w:lang w:val="en-US"/>
        </w:rPr>
        <w:t>Core</w:t>
      </w:r>
      <w:r w:rsidRPr="007A64A9">
        <w:rPr>
          <w:rFonts w:eastAsia="Calibri" w:cs="Times New Roman"/>
          <w:color w:val="000000"/>
          <w:szCs w:val="28"/>
        </w:rPr>
        <w:t xml:space="preserve"> обеспечивают эффективное выполнение запросов, что обеспечивает высокую скорость работы приложения.</w:t>
      </w:r>
    </w:p>
    <w:p w14:paraId="1ED5F193" w14:textId="77777777" w:rsidR="007A64A9" w:rsidRPr="007A64A9" w:rsidRDefault="007A64A9" w:rsidP="007A25D6">
      <w:pPr>
        <w:numPr>
          <w:ilvl w:val="0"/>
          <w:numId w:val="36"/>
        </w:numPr>
        <w:spacing w:after="0" w:line="240" w:lineRule="auto"/>
        <w:ind w:left="0" w:firstLine="709"/>
        <w:contextualSpacing/>
        <w:jc w:val="both"/>
        <w:rPr>
          <w:rFonts w:eastAsia="Calibri" w:cs="Times New Roman"/>
          <w:color w:val="000000"/>
          <w:szCs w:val="28"/>
        </w:rPr>
      </w:pPr>
      <w:r w:rsidRPr="007A64A9">
        <w:rPr>
          <w:rFonts w:eastAsia="Calibri" w:cs="Times New Roman"/>
          <w:color w:val="000000"/>
          <w:szCs w:val="28"/>
        </w:rPr>
        <w:t xml:space="preserve">Обширная документация и сообщество: </w:t>
      </w:r>
      <w:r w:rsidRPr="007A64A9">
        <w:rPr>
          <w:rFonts w:eastAsia="Calibri" w:cs="Times New Roman"/>
          <w:i/>
          <w:color w:val="000000"/>
          <w:szCs w:val="28"/>
          <w:lang w:val="en-US"/>
        </w:rPr>
        <w:t>MS</w:t>
      </w:r>
      <w:r w:rsidRPr="007A64A9">
        <w:rPr>
          <w:rFonts w:eastAsia="Calibri" w:cs="Times New Roman"/>
          <w:i/>
          <w:color w:val="000000"/>
          <w:szCs w:val="28"/>
        </w:rPr>
        <w:t xml:space="preserve"> </w:t>
      </w:r>
      <w:r w:rsidRPr="007A64A9">
        <w:rPr>
          <w:rFonts w:eastAsia="Calibri" w:cs="Times New Roman"/>
          <w:i/>
          <w:color w:val="000000"/>
          <w:szCs w:val="28"/>
          <w:lang w:val="en-US"/>
        </w:rPr>
        <w:t>SQL</w:t>
      </w:r>
      <w:r w:rsidRPr="007A64A9">
        <w:rPr>
          <w:rFonts w:eastAsia="Calibri" w:cs="Times New Roman"/>
          <w:i/>
          <w:color w:val="000000"/>
          <w:szCs w:val="28"/>
        </w:rPr>
        <w:t xml:space="preserve"> и </w:t>
      </w:r>
      <w:r w:rsidRPr="007A64A9">
        <w:rPr>
          <w:rFonts w:eastAsia="Calibri" w:cs="Times New Roman"/>
          <w:i/>
          <w:color w:val="000000"/>
          <w:szCs w:val="28"/>
          <w:lang w:val="en-US"/>
        </w:rPr>
        <w:t>EF</w:t>
      </w:r>
      <w:r w:rsidRPr="007A64A9">
        <w:rPr>
          <w:rFonts w:eastAsia="Calibri" w:cs="Times New Roman"/>
          <w:i/>
          <w:color w:val="000000"/>
          <w:szCs w:val="28"/>
        </w:rPr>
        <w:t xml:space="preserve"> </w:t>
      </w:r>
      <w:r w:rsidRPr="007A64A9">
        <w:rPr>
          <w:rFonts w:eastAsia="Calibri" w:cs="Times New Roman"/>
          <w:i/>
          <w:color w:val="000000"/>
          <w:szCs w:val="28"/>
          <w:lang w:val="en-US"/>
        </w:rPr>
        <w:t>Core</w:t>
      </w:r>
      <w:r w:rsidRPr="007A64A9">
        <w:rPr>
          <w:rFonts w:eastAsia="Calibri" w:cs="Times New Roman"/>
          <w:color w:val="000000"/>
          <w:szCs w:val="28"/>
        </w:rPr>
        <w:t xml:space="preserve"> имеют обширную документацию и активное сообщество, что облегчает изучение и решение проблем в процессе разработки.</w:t>
      </w:r>
    </w:p>
    <w:p w14:paraId="10A148A1" w14:textId="77777777" w:rsidR="007A64A9" w:rsidRPr="007A64A9" w:rsidRDefault="007A64A9" w:rsidP="007A25D6">
      <w:pPr>
        <w:numPr>
          <w:ilvl w:val="0"/>
          <w:numId w:val="36"/>
        </w:numPr>
        <w:spacing w:after="0" w:line="240" w:lineRule="auto"/>
        <w:ind w:left="0" w:firstLine="709"/>
        <w:contextualSpacing/>
        <w:jc w:val="both"/>
        <w:rPr>
          <w:rFonts w:eastAsia="Calibri" w:cs="Times New Roman"/>
          <w:color w:val="000000"/>
          <w:szCs w:val="28"/>
        </w:rPr>
      </w:pPr>
      <w:r w:rsidRPr="007A64A9">
        <w:rPr>
          <w:rFonts w:eastAsia="Calibri" w:cs="Times New Roman"/>
          <w:color w:val="000000"/>
          <w:szCs w:val="28"/>
        </w:rPr>
        <w:t xml:space="preserve">Возможности </w:t>
      </w:r>
      <w:r w:rsidRPr="007A64A9">
        <w:rPr>
          <w:rFonts w:eastAsia="Calibri" w:cs="Times New Roman"/>
          <w:i/>
          <w:color w:val="000000"/>
          <w:szCs w:val="28"/>
          <w:lang w:val="en-US"/>
        </w:rPr>
        <w:t>ORM</w:t>
      </w:r>
      <w:r w:rsidRPr="007A64A9">
        <w:rPr>
          <w:rFonts w:eastAsia="Calibri" w:cs="Times New Roman"/>
          <w:color w:val="000000"/>
          <w:szCs w:val="28"/>
        </w:rPr>
        <w:t xml:space="preserve">: </w:t>
      </w:r>
      <w:r w:rsidRPr="007A64A9">
        <w:rPr>
          <w:rFonts w:eastAsia="Calibri" w:cs="Times New Roman"/>
          <w:i/>
          <w:color w:val="000000"/>
          <w:szCs w:val="28"/>
          <w:lang w:val="en-US"/>
        </w:rPr>
        <w:t>EF</w:t>
      </w:r>
      <w:r w:rsidRPr="007A64A9">
        <w:rPr>
          <w:rFonts w:eastAsia="Calibri" w:cs="Times New Roman"/>
          <w:i/>
          <w:color w:val="000000"/>
          <w:szCs w:val="28"/>
        </w:rPr>
        <w:t xml:space="preserve"> </w:t>
      </w:r>
      <w:r w:rsidRPr="007A64A9">
        <w:rPr>
          <w:rFonts w:eastAsia="Calibri" w:cs="Times New Roman"/>
          <w:i/>
          <w:color w:val="000000"/>
          <w:szCs w:val="28"/>
          <w:lang w:val="en-US"/>
        </w:rPr>
        <w:t>Core</w:t>
      </w:r>
      <w:r w:rsidRPr="007A64A9">
        <w:rPr>
          <w:rFonts w:eastAsia="Calibri" w:cs="Times New Roman"/>
          <w:color w:val="000000"/>
          <w:szCs w:val="28"/>
        </w:rPr>
        <w:t xml:space="preserve"> предоставляет возможности </w:t>
      </w:r>
      <w:r w:rsidRPr="007A64A9">
        <w:rPr>
          <w:rFonts w:eastAsia="Calibri" w:cs="Times New Roman"/>
          <w:i/>
          <w:color w:val="000000"/>
          <w:szCs w:val="28"/>
          <w:lang w:val="en-US"/>
        </w:rPr>
        <w:t>ORM</w:t>
      </w:r>
      <w:r w:rsidRPr="007A64A9">
        <w:rPr>
          <w:rFonts w:eastAsia="Calibri" w:cs="Times New Roman"/>
          <w:color w:val="000000"/>
          <w:szCs w:val="28"/>
        </w:rPr>
        <w:t xml:space="preserve"> (</w:t>
      </w:r>
      <w:r w:rsidRPr="007A64A9">
        <w:rPr>
          <w:rFonts w:eastAsia="Calibri" w:cs="Times New Roman"/>
          <w:i/>
          <w:color w:val="000000"/>
          <w:szCs w:val="28"/>
          <w:lang w:val="en-US"/>
        </w:rPr>
        <w:t>Object</w:t>
      </w:r>
      <w:r w:rsidRPr="007A64A9">
        <w:rPr>
          <w:rFonts w:eastAsia="Calibri" w:cs="Times New Roman"/>
          <w:i/>
          <w:color w:val="000000"/>
          <w:szCs w:val="28"/>
        </w:rPr>
        <w:t>-</w:t>
      </w:r>
      <w:r w:rsidRPr="007A64A9">
        <w:rPr>
          <w:rFonts w:eastAsia="Calibri" w:cs="Times New Roman"/>
          <w:i/>
          <w:color w:val="000000"/>
          <w:szCs w:val="28"/>
          <w:lang w:val="en-US"/>
        </w:rPr>
        <w:t>Relational</w:t>
      </w:r>
      <w:r w:rsidRPr="007A64A9">
        <w:rPr>
          <w:rFonts w:eastAsia="Calibri" w:cs="Times New Roman"/>
          <w:i/>
          <w:color w:val="000000"/>
          <w:szCs w:val="28"/>
        </w:rPr>
        <w:t xml:space="preserve"> </w:t>
      </w:r>
      <w:r w:rsidRPr="007A64A9">
        <w:rPr>
          <w:rFonts w:eastAsia="Calibri" w:cs="Times New Roman"/>
          <w:i/>
          <w:color w:val="000000"/>
          <w:szCs w:val="28"/>
          <w:lang w:val="en-US"/>
        </w:rPr>
        <w:t>Mapping</w:t>
      </w:r>
      <w:r w:rsidRPr="007A64A9">
        <w:rPr>
          <w:rFonts w:eastAsia="Calibri" w:cs="Times New Roman"/>
          <w:color w:val="000000"/>
          <w:szCs w:val="28"/>
        </w:rPr>
        <w:t>), что облегчает работу с базами данных и ускоряет процесс разработки приложения.</w:t>
      </w:r>
    </w:p>
    <w:p w14:paraId="166C131F" w14:textId="77777777" w:rsidR="007A64A9" w:rsidRPr="007A64A9" w:rsidRDefault="007A64A9" w:rsidP="007A25D6">
      <w:pPr>
        <w:numPr>
          <w:ilvl w:val="0"/>
          <w:numId w:val="36"/>
        </w:numPr>
        <w:spacing w:after="0" w:line="240" w:lineRule="auto"/>
        <w:ind w:left="0" w:firstLine="709"/>
        <w:contextualSpacing/>
        <w:jc w:val="both"/>
        <w:rPr>
          <w:rFonts w:eastAsia="Calibri" w:cs="Times New Roman"/>
          <w:color w:val="000000"/>
          <w:szCs w:val="28"/>
        </w:rPr>
      </w:pPr>
      <w:r w:rsidRPr="007A64A9">
        <w:rPr>
          <w:rFonts w:eastAsia="Calibri" w:cs="Times New Roman"/>
          <w:color w:val="000000"/>
          <w:szCs w:val="28"/>
        </w:rPr>
        <w:lastRenderedPageBreak/>
        <w:t xml:space="preserve">Поддержка транзакций: </w:t>
      </w:r>
      <w:r w:rsidRPr="007A64A9">
        <w:rPr>
          <w:rFonts w:eastAsia="Calibri" w:cs="Times New Roman"/>
          <w:i/>
          <w:color w:val="000000"/>
          <w:szCs w:val="28"/>
          <w:lang w:val="en-US"/>
        </w:rPr>
        <w:t>MS</w:t>
      </w:r>
      <w:r w:rsidRPr="007A64A9">
        <w:rPr>
          <w:rFonts w:eastAsia="Calibri" w:cs="Times New Roman"/>
          <w:i/>
          <w:color w:val="000000"/>
          <w:szCs w:val="28"/>
        </w:rPr>
        <w:t xml:space="preserve"> </w:t>
      </w:r>
      <w:r w:rsidRPr="007A64A9">
        <w:rPr>
          <w:rFonts w:eastAsia="Calibri" w:cs="Times New Roman"/>
          <w:i/>
          <w:color w:val="000000"/>
          <w:szCs w:val="28"/>
          <w:lang w:val="en-US"/>
        </w:rPr>
        <w:t>SQL</w:t>
      </w:r>
      <w:r w:rsidRPr="007A64A9">
        <w:rPr>
          <w:rFonts w:eastAsia="Calibri" w:cs="Times New Roman"/>
          <w:i/>
          <w:color w:val="000000"/>
          <w:szCs w:val="28"/>
        </w:rPr>
        <w:t xml:space="preserve"> </w:t>
      </w:r>
      <w:r w:rsidRPr="007A64A9">
        <w:rPr>
          <w:rFonts w:eastAsia="Calibri" w:cs="Times New Roman"/>
          <w:color w:val="000000"/>
          <w:szCs w:val="28"/>
        </w:rPr>
        <w:t>и</w:t>
      </w:r>
      <w:r w:rsidRPr="007A64A9">
        <w:rPr>
          <w:rFonts w:eastAsia="Calibri" w:cs="Times New Roman"/>
          <w:i/>
          <w:color w:val="000000"/>
          <w:szCs w:val="28"/>
        </w:rPr>
        <w:t xml:space="preserve"> </w:t>
      </w:r>
      <w:r w:rsidRPr="007A64A9">
        <w:rPr>
          <w:rFonts w:eastAsia="Calibri" w:cs="Times New Roman"/>
          <w:i/>
          <w:color w:val="000000"/>
          <w:szCs w:val="28"/>
          <w:lang w:val="en-US"/>
        </w:rPr>
        <w:t>EF</w:t>
      </w:r>
      <w:r w:rsidRPr="007A64A9">
        <w:rPr>
          <w:rFonts w:eastAsia="Calibri" w:cs="Times New Roman"/>
          <w:i/>
          <w:color w:val="000000"/>
          <w:szCs w:val="28"/>
        </w:rPr>
        <w:t xml:space="preserve"> </w:t>
      </w:r>
      <w:r w:rsidRPr="007A64A9">
        <w:rPr>
          <w:rFonts w:eastAsia="Calibri" w:cs="Times New Roman"/>
          <w:i/>
          <w:color w:val="000000"/>
          <w:szCs w:val="28"/>
          <w:lang w:val="en-US"/>
        </w:rPr>
        <w:t>Core</w:t>
      </w:r>
      <w:r w:rsidRPr="007A64A9">
        <w:rPr>
          <w:rFonts w:eastAsia="Calibri" w:cs="Times New Roman"/>
          <w:color w:val="000000"/>
          <w:szCs w:val="28"/>
        </w:rPr>
        <w:t xml:space="preserve"> обладают возможностью работы с транзакциями, что позволяет обеспечить целостность данных и предотвратить их повреждение в случае сбоя.</w:t>
      </w:r>
    </w:p>
    <w:p w14:paraId="4B263C71" w14:textId="77777777" w:rsidR="007A64A9" w:rsidRPr="007A64A9" w:rsidRDefault="007A64A9" w:rsidP="007A25D6">
      <w:pPr>
        <w:numPr>
          <w:ilvl w:val="0"/>
          <w:numId w:val="36"/>
        </w:numPr>
        <w:spacing w:after="0" w:line="240" w:lineRule="auto"/>
        <w:ind w:left="0" w:firstLine="709"/>
        <w:contextualSpacing/>
        <w:jc w:val="both"/>
        <w:rPr>
          <w:rFonts w:eastAsia="Calibri" w:cs="Times New Roman"/>
          <w:color w:val="000000"/>
          <w:szCs w:val="28"/>
        </w:rPr>
      </w:pPr>
      <w:r w:rsidRPr="007A64A9">
        <w:rPr>
          <w:rFonts w:eastAsia="Calibri" w:cs="Times New Roman"/>
          <w:color w:val="000000"/>
          <w:szCs w:val="28"/>
        </w:rPr>
        <w:t xml:space="preserve">В целом, использование </w:t>
      </w:r>
      <w:r w:rsidRPr="007A64A9">
        <w:rPr>
          <w:rFonts w:eastAsia="Calibri" w:cs="Times New Roman"/>
          <w:i/>
          <w:color w:val="000000"/>
          <w:szCs w:val="28"/>
          <w:lang w:val="en-US"/>
        </w:rPr>
        <w:t>MS</w:t>
      </w:r>
      <w:r w:rsidRPr="007A64A9">
        <w:rPr>
          <w:rFonts w:eastAsia="Calibri" w:cs="Times New Roman"/>
          <w:i/>
          <w:color w:val="000000"/>
          <w:szCs w:val="28"/>
        </w:rPr>
        <w:t xml:space="preserve"> </w:t>
      </w:r>
      <w:r w:rsidRPr="007A64A9">
        <w:rPr>
          <w:rFonts w:eastAsia="Calibri" w:cs="Times New Roman"/>
          <w:i/>
          <w:color w:val="000000"/>
          <w:szCs w:val="28"/>
          <w:lang w:val="en-US"/>
        </w:rPr>
        <w:t>SQL</w:t>
      </w:r>
      <w:r w:rsidRPr="007A64A9">
        <w:rPr>
          <w:rFonts w:eastAsia="Calibri" w:cs="Times New Roman"/>
          <w:i/>
          <w:color w:val="000000"/>
          <w:szCs w:val="28"/>
        </w:rPr>
        <w:t xml:space="preserve"> </w:t>
      </w:r>
      <w:r w:rsidRPr="007A64A9">
        <w:rPr>
          <w:rFonts w:eastAsia="Calibri" w:cs="Times New Roman"/>
          <w:color w:val="000000"/>
          <w:szCs w:val="28"/>
        </w:rPr>
        <w:t>и</w:t>
      </w:r>
      <w:r w:rsidRPr="007A64A9">
        <w:rPr>
          <w:rFonts w:eastAsia="Calibri" w:cs="Times New Roman"/>
          <w:i/>
          <w:color w:val="000000"/>
          <w:szCs w:val="28"/>
        </w:rPr>
        <w:t xml:space="preserve"> </w:t>
      </w:r>
      <w:r w:rsidRPr="007A64A9">
        <w:rPr>
          <w:rFonts w:eastAsia="Calibri" w:cs="Times New Roman"/>
          <w:i/>
          <w:color w:val="000000"/>
          <w:szCs w:val="28"/>
          <w:lang w:val="en-US"/>
        </w:rPr>
        <w:t>EF</w:t>
      </w:r>
      <w:r w:rsidRPr="007A64A9">
        <w:rPr>
          <w:rFonts w:eastAsia="Calibri" w:cs="Times New Roman"/>
          <w:i/>
          <w:color w:val="000000"/>
          <w:szCs w:val="28"/>
        </w:rPr>
        <w:t xml:space="preserve"> </w:t>
      </w:r>
      <w:r w:rsidRPr="007A64A9">
        <w:rPr>
          <w:rFonts w:eastAsia="Calibri" w:cs="Times New Roman"/>
          <w:i/>
          <w:color w:val="000000"/>
          <w:szCs w:val="28"/>
          <w:lang w:val="en-US"/>
        </w:rPr>
        <w:t>Core</w:t>
      </w:r>
      <w:r w:rsidRPr="007A64A9">
        <w:rPr>
          <w:rFonts w:eastAsia="Calibri" w:cs="Times New Roman"/>
          <w:i/>
          <w:color w:val="000000"/>
          <w:szCs w:val="28"/>
        </w:rPr>
        <w:t xml:space="preserve"> в </w:t>
      </w:r>
      <w:r w:rsidRPr="007A64A9">
        <w:rPr>
          <w:rFonts w:eastAsia="Calibri" w:cs="Times New Roman"/>
          <w:i/>
          <w:color w:val="000000"/>
          <w:szCs w:val="28"/>
          <w:lang w:val="en-US"/>
        </w:rPr>
        <w:t>ASP</w:t>
      </w:r>
      <w:r w:rsidRPr="007A64A9">
        <w:rPr>
          <w:rFonts w:eastAsia="Calibri" w:cs="Times New Roman"/>
          <w:i/>
          <w:color w:val="000000"/>
          <w:szCs w:val="28"/>
        </w:rPr>
        <w:t>.</w:t>
      </w:r>
      <w:r w:rsidRPr="007A64A9">
        <w:rPr>
          <w:rFonts w:eastAsia="Calibri" w:cs="Times New Roman"/>
          <w:i/>
          <w:color w:val="000000"/>
          <w:szCs w:val="28"/>
          <w:lang w:val="en-US"/>
        </w:rPr>
        <w:t>NET</w:t>
      </w:r>
      <w:r w:rsidRPr="007A64A9">
        <w:rPr>
          <w:rFonts w:eastAsia="Calibri" w:cs="Times New Roman"/>
          <w:color w:val="000000"/>
          <w:szCs w:val="28"/>
        </w:rPr>
        <w:t xml:space="preserve"> позволяет создавать безопасные, масштабируемые и эффективные приложения с возможностями </w:t>
      </w:r>
      <w:r w:rsidRPr="007A64A9">
        <w:rPr>
          <w:rFonts w:eastAsia="Calibri" w:cs="Times New Roman"/>
          <w:i/>
          <w:color w:val="000000"/>
          <w:szCs w:val="28"/>
          <w:lang w:val="en-US"/>
        </w:rPr>
        <w:t>ORM</w:t>
      </w:r>
      <w:r w:rsidRPr="007A64A9">
        <w:rPr>
          <w:rFonts w:eastAsia="Calibri" w:cs="Times New Roman"/>
          <w:color w:val="000000"/>
          <w:szCs w:val="28"/>
        </w:rPr>
        <w:t xml:space="preserve"> и поддержкой транзакций, что делает их отличным выбором для работы с базами данных в контексте </w:t>
      </w:r>
      <w:r w:rsidRPr="007A64A9">
        <w:rPr>
          <w:rFonts w:eastAsia="Calibri" w:cs="Times New Roman"/>
          <w:i/>
          <w:color w:val="000000"/>
          <w:szCs w:val="28"/>
          <w:lang w:val="en-US"/>
        </w:rPr>
        <w:t>ASP</w:t>
      </w:r>
      <w:r w:rsidRPr="007A64A9">
        <w:rPr>
          <w:rFonts w:eastAsia="Calibri" w:cs="Times New Roman"/>
          <w:i/>
          <w:color w:val="000000"/>
          <w:szCs w:val="28"/>
        </w:rPr>
        <w:t>.</w:t>
      </w:r>
      <w:r w:rsidRPr="007A64A9">
        <w:rPr>
          <w:rFonts w:eastAsia="Calibri" w:cs="Times New Roman"/>
          <w:i/>
          <w:color w:val="000000"/>
          <w:szCs w:val="28"/>
          <w:lang w:val="en-US"/>
        </w:rPr>
        <w:t>NET</w:t>
      </w:r>
      <w:r w:rsidRPr="007A64A9">
        <w:rPr>
          <w:rFonts w:eastAsia="Calibri" w:cs="Times New Roman"/>
          <w:color w:val="000000"/>
          <w:szCs w:val="28"/>
        </w:rPr>
        <w:t>.</w:t>
      </w:r>
    </w:p>
    <w:p w14:paraId="2B6F3D29" w14:textId="55DBBCC1" w:rsidR="007A64A9" w:rsidRPr="003B49B3" w:rsidRDefault="007A64A9" w:rsidP="00DE15C5">
      <w:pPr>
        <w:spacing w:after="0" w:line="240" w:lineRule="auto"/>
        <w:ind w:firstLine="709"/>
        <w:jc w:val="both"/>
        <w:rPr>
          <w:rFonts w:eastAsia="Calibri" w:cs="Times New Roman"/>
          <w:color w:val="000000"/>
          <w:szCs w:val="28"/>
        </w:rPr>
      </w:pPr>
      <w:r w:rsidRPr="007A64A9">
        <w:rPr>
          <w:rFonts w:eastAsia="Calibri" w:cs="Times New Roman"/>
          <w:color w:val="000000"/>
          <w:szCs w:val="28"/>
        </w:rPr>
        <w:t xml:space="preserve">На основе анализа предметной области и данных сравнения следует вывод, что оптимальным языком программирования является </w:t>
      </w:r>
      <w:r w:rsidRPr="007A64A9">
        <w:rPr>
          <w:rFonts w:eastAsia="Calibri" w:cs="Times New Roman"/>
          <w:i/>
          <w:color w:val="000000"/>
          <w:szCs w:val="28"/>
          <w:lang w:val="en-US"/>
        </w:rPr>
        <w:t>C</w:t>
      </w:r>
      <w:r w:rsidRPr="007A64A9">
        <w:rPr>
          <w:rFonts w:eastAsia="Calibri" w:cs="Times New Roman"/>
          <w:i/>
          <w:color w:val="000000"/>
          <w:szCs w:val="28"/>
        </w:rPr>
        <w:t>#</w:t>
      </w:r>
      <w:r w:rsidRPr="007A64A9">
        <w:rPr>
          <w:rFonts w:eastAsia="Calibri" w:cs="Times New Roman"/>
          <w:color w:val="000000"/>
          <w:szCs w:val="28"/>
        </w:rPr>
        <w:t xml:space="preserve">. Оптимальной платформой для разработки серверной части программного средства является </w:t>
      </w:r>
      <w:r w:rsidRPr="007A64A9">
        <w:rPr>
          <w:rFonts w:eastAsia="Calibri" w:cs="Times New Roman"/>
          <w:i/>
          <w:color w:val="000000"/>
          <w:szCs w:val="28"/>
          <w:lang w:val="en-US"/>
        </w:rPr>
        <w:t>ASP</w:t>
      </w:r>
      <w:r w:rsidRPr="007A64A9">
        <w:rPr>
          <w:rFonts w:eastAsia="Calibri" w:cs="Times New Roman"/>
          <w:i/>
          <w:color w:val="000000"/>
          <w:szCs w:val="28"/>
        </w:rPr>
        <w:t>.</w:t>
      </w:r>
      <w:r w:rsidRPr="007A64A9">
        <w:rPr>
          <w:rFonts w:eastAsia="Calibri" w:cs="Times New Roman"/>
          <w:i/>
          <w:color w:val="000000"/>
          <w:szCs w:val="28"/>
          <w:lang w:val="en-US"/>
        </w:rPr>
        <w:t>NET</w:t>
      </w:r>
      <w:r w:rsidRPr="007A64A9">
        <w:rPr>
          <w:rFonts w:eastAsia="Calibri" w:cs="Times New Roman"/>
          <w:i/>
          <w:color w:val="000000"/>
          <w:szCs w:val="28"/>
        </w:rPr>
        <w:t xml:space="preserve"> </w:t>
      </w:r>
      <w:r w:rsidRPr="007A64A9">
        <w:rPr>
          <w:rFonts w:eastAsia="Calibri" w:cs="Times New Roman"/>
          <w:i/>
          <w:color w:val="000000"/>
          <w:szCs w:val="28"/>
          <w:lang w:val="en-US"/>
        </w:rPr>
        <w:t>Core</w:t>
      </w:r>
      <w:r w:rsidRPr="007A64A9">
        <w:rPr>
          <w:rFonts w:eastAsia="Calibri" w:cs="Times New Roman"/>
          <w:color w:val="000000"/>
          <w:szCs w:val="28"/>
        </w:rPr>
        <w:t xml:space="preserve">. Оптимальной технологией для разработки клиентской части является </w:t>
      </w:r>
      <w:r w:rsidRPr="007A64A9">
        <w:rPr>
          <w:rFonts w:eastAsia="Calibri" w:cs="Times New Roman"/>
          <w:i/>
          <w:color w:val="000000"/>
          <w:szCs w:val="28"/>
          <w:lang w:val="en-US"/>
        </w:rPr>
        <w:t>Razor</w:t>
      </w:r>
      <w:r w:rsidRPr="007A64A9">
        <w:rPr>
          <w:rFonts w:eastAsia="Calibri" w:cs="Times New Roman"/>
          <w:i/>
          <w:color w:val="000000"/>
          <w:szCs w:val="28"/>
        </w:rPr>
        <w:t xml:space="preserve"> </w:t>
      </w:r>
      <w:r w:rsidRPr="007A64A9">
        <w:rPr>
          <w:rFonts w:eastAsia="Calibri" w:cs="Times New Roman"/>
          <w:i/>
          <w:color w:val="000000"/>
          <w:szCs w:val="28"/>
          <w:lang w:val="en-US"/>
        </w:rPr>
        <w:t>Pages</w:t>
      </w:r>
      <w:r w:rsidRPr="007A64A9">
        <w:rPr>
          <w:rFonts w:eastAsia="Calibri" w:cs="Times New Roman"/>
          <w:color w:val="000000"/>
          <w:szCs w:val="28"/>
        </w:rPr>
        <w:t xml:space="preserve">. Оптимальной СУБД является </w:t>
      </w:r>
      <w:r w:rsidRPr="007A64A9">
        <w:rPr>
          <w:rFonts w:eastAsia="Calibri" w:cs="Times New Roman"/>
          <w:i/>
          <w:color w:val="000000"/>
          <w:szCs w:val="28"/>
          <w:lang w:val="en-US"/>
        </w:rPr>
        <w:t>MS</w:t>
      </w:r>
      <w:r w:rsidRPr="007A64A9">
        <w:rPr>
          <w:rFonts w:eastAsia="Calibri" w:cs="Times New Roman"/>
          <w:i/>
          <w:color w:val="000000"/>
          <w:szCs w:val="28"/>
        </w:rPr>
        <w:t xml:space="preserve"> </w:t>
      </w:r>
      <w:r w:rsidRPr="007A64A9">
        <w:rPr>
          <w:rFonts w:eastAsia="Calibri" w:cs="Times New Roman"/>
          <w:i/>
          <w:color w:val="000000"/>
          <w:szCs w:val="28"/>
          <w:lang w:val="en-US"/>
        </w:rPr>
        <w:t>SQL</w:t>
      </w:r>
      <w:r w:rsidRPr="007A64A9">
        <w:rPr>
          <w:rFonts w:eastAsia="Calibri" w:cs="Times New Roman"/>
          <w:i/>
          <w:color w:val="000000"/>
          <w:szCs w:val="28"/>
        </w:rPr>
        <w:t xml:space="preserve"> </w:t>
      </w:r>
      <w:r w:rsidRPr="007A64A9">
        <w:rPr>
          <w:rFonts w:eastAsia="Calibri" w:cs="Times New Roman"/>
          <w:i/>
          <w:color w:val="000000"/>
          <w:szCs w:val="28"/>
          <w:lang w:val="en-US"/>
        </w:rPr>
        <w:t>Sever</w:t>
      </w:r>
      <w:r w:rsidRPr="007A64A9">
        <w:rPr>
          <w:rFonts w:eastAsia="Calibri" w:cs="Times New Roman"/>
          <w:color w:val="000000"/>
          <w:szCs w:val="28"/>
        </w:rPr>
        <w:t xml:space="preserve"> в паре с фреймворком </w:t>
      </w:r>
      <w:r w:rsidRPr="007A64A9">
        <w:rPr>
          <w:rFonts w:eastAsia="Calibri" w:cs="Times New Roman"/>
          <w:i/>
          <w:color w:val="000000"/>
          <w:szCs w:val="28"/>
          <w:lang w:val="en-US"/>
        </w:rPr>
        <w:t>Entity</w:t>
      </w:r>
      <w:r w:rsidRPr="007A64A9">
        <w:rPr>
          <w:rFonts w:eastAsia="Calibri" w:cs="Times New Roman"/>
          <w:i/>
          <w:color w:val="000000"/>
          <w:szCs w:val="28"/>
        </w:rPr>
        <w:t xml:space="preserve"> </w:t>
      </w:r>
      <w:r w:rsidRPr="007A64A9">
        <w:rPr>
          <w:rFonts w:eastAsia="Calibri" w:cs="Times New Roman"/>
          <w:i/>
          <w:color w:val="000000"/>
          <w:szCs w:val="28"/>
          <w:lang w:val="en-US"/>
        </w:rPr>
        <w:t>Framework</w:t>
      </w:r>
      <w:r w:rsidRPr="007A64A9">
        <w:rPr>
          <w:rFonts w:eastAsia="Calibri" w:cs="Times New Roman"/>
          <w:i/>
          <w:color w:val="000000"/>
          <w:szCs w:val="28"/>
        </w:rPr>
        <w:t xml:space="preserve"> </w:t>
      </w:r>
      <w:r w:rsidRPr="007A64A9">
        <w:rPr>
          <w:rFonts w:eastAsia="Calibri" w:cs="Times New Roman"/>
          <w:i/>
          <w:color w:val="000000"/>
          <w:szCs w:val="28"/>
          <w:lang w:val="en-US"/>
        </w:rPr>
        <w:t>Core</w:t>
      </w:r>
      <w:r w:rsidRPr="007A64A9">
        <w:rPr>
          <w:rFonts w:eastAsia="Calibri" w:cs="Times New Roman"/>
          <w:color w:val="000000"/>
          <w:szCs w:val="28"/>
        </w:rPr>
        <w:t>.</w:t>
      </w:r>
    </w:p>
    <w:p w14:paraId="68059C78" w14:textId="64401B77" w:rsidR="000B0DF7" w:rsidRDefault="007A64A9" w:rsidP="00DE15C5">
      <w:pPr>
        <w:spacing w:after="0" w:line="240" w:lineRule="auto"/>
        <w:ind w:firstLine="709"/>
        <w:jc w:val="both"/>
        <w:rPr>
          <w:rFonts w:eastAsia="Times New Roman" w:cs="Times New Roman"/>
          <w:color w:val="000000"/>
          <w:szCs w:val="20"/>
        </w:rPr>
      </w:pPr>
      <w:r w:rsidRPr="007A64A9">
        <w:rPr>
          <w:rFonts w:eastAsia="Times New Roman" w:cs="Times New Roman"/>
          <w:color w:val="000000"/>
          <w:szCs w:val="20"/>
        </w:rPr>
        <w:t xml:space="preserve">Диаграмма классов, разработанная для программного средства, представленная отображает типы классов системы и различного рода </w:t>
      </w:r>
      <w:proofErr w:type="gramStart"/>
      <w:r w:rsidRPr="007A64A9">
        <w:rPr>
          <w:rFonts w:eastAsia="Times New Roman" w:cs="Times New Roman"/>
          <w:color w:val="000000"/>
          <w:szCs w:val="20"/>
        </w:rPr>
        <w:t>свя-зи</w:t>
      </w:r>
      <w:proofErr w:type="gramEnd"/>
      <w:r w:rsidRPr="007A64A9">
        <w:rPr>
          <w:rFonts w:eastAsia="Times New Roman" w:cs="Times New Roman"/>
          <w:color w:val="000000"/>
          <w:szCs w:val="20"/>
        </w:rPr>
        <w:t>, которые существуют между ними. Она занимает центральное место в проектировании объектно-ориентированной системы. Диаграмма клас</w:t>
      </w:r>
      <w:r>
        <w:rPr>
          <w:rFonts w:eastAsia="Times New Roman" w:cs="Times New Roman"/>
          <w:color w:val="000000"/>
          <w:szCs w:val="20"/>
        </w:rPr>
        <w:t>сов представлена на рисунке 3.4</w:t>
      </w:r>
      <w:r w:rsidRPr="007A64A9">
        <w:rPr>
          <w:rFonts w:eastAsia="Times New Roman" w:cs="Times New Roman"/>
          <w:color w:val="000000"/>
          <w:szCs w:val="20"/>
        </w:rPr>
        <w:t>.</w:t>
      </w:r>
    </w:p>
    <w:p w14:paraId="68C6B118" w14:textId="76F5511B" w:rsidR="000B0DF7" w:rsidRDefault="000B0DF7" w:rsidP="00DE15C5">
      <w:pPr>
        <w:spacing w:line="240" w:lineRule="auto"/>
        <w:rPr>
          <w:rFonts w:eastAsia="Times New Roman" w:cs="Times New Roman"/>
          <w:color w:val="000000"/>
          <w:szCs w:val="20"/>
        </w:rPr>
      </w:pPr>
      <w:r>
        <w:rPr>
          <w:rFonts w:eastAsia="Times New Roman" w:cs="Times New Roman"/>
          <w:color w:val="000000"/>
          <w:szCs w:val="20"/>
        </w:rPr>
        <w:br w:type="page"/>
      </w:r>
    </w:p>
    <w:p w14:paraId="3C357D6F" w14:textId="5FE2542D" w:rsidR="000B0DF7" w:rsidRDefault="007A64A9" w:rsidP="00DE15C5">
      <w:pPr>
        <w:spacing w:line="240" w:lineRule="auto"/>
        <w:jc w:val="center"/>
        <w:rPr>
          <w:rFonts w:eastAsia="Times New Roman" w:cs="Times New Roman"/>
          <w:color w:val="000000"/>
          <w:szCs w:val="20"/>
        </w:rPr>
      </w:pPr>
      <w:r>
        <w:rPr>
          <w:rFonts w:eastAsia="Times New Roman" w:cs="Times New Roman"/>
          <w:noProof/>
          <w:color w:val="000000"/>
          <w:szCs w:val="20"/>
          <w:lang w:val="en-US"/>
        </w:rPr>
        <w:lastRenderedPageBreak/>
        <w:drawing>
          <wp:inline distT="0" distB="0" distL="0" distR="0" wp14:anchorId="60FADA73" wp14:editId="4D7F1744">
            <wp:extent cx="8105658" cy="4087054"/>
            <wp:effectExtent l="889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Diagram.png"/>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8129186" cy="4098917"/>
                    </a:xfrm>
                    <a:prstGeom prst="rect">
                      <a:avLst/>
                    </a:prstGeom>
                  </pic:spPr>
                </pic:pic>
              </a:graphicData>
            </a:graphic>
          </wp:inline>
        </w:drawing>
      </w:r>
    </w:p>
    <w:p w14:paraId="08C41D64" w14:textId="7FA95816" w:rsidR="007A64A9" w:rsidRDefault="007A64A9" w:rsidP="00DE15C5">
      <w:pPr>
        <w:spacing w:line="240" w:lineRule="auto"/>
        <w:jc w:val="center"/>
        <w:rPr>
          <w:rFonts w:eastAsia="Times New Roman" w:cs="Times New Roman"/>
          <w:color w:val="000000"/>
          <w:szCs w:val="20"/>
        </w:rPr>
      </w:pPr>
    </w:p>
    <w:p w14:paraId="1EA549F7" w14:textId="27B14827" w:rsidR="003B49B3" w:rsidRDefault="007A64A9" w:rsidP="00DE15C5">
      <w:pPr>
        <w:spacing w:line="240" w:lineRule="auto"/>
        <w:jc w:val="center"/>
        <w:rPr>
          <w:rFonts w:eastAsia="Times New Roman" w:cs="Times New Roman"/>
          <w:color w:val="000000"/>
          <w:szCs w:val="20"/>
        </w:rPr>
      </w:pPr>
      <w:r w:rsidRPr="007A64A9">
        <w:rPr>
          <w:rFonts w:eastAsia="Times New Roman" w:cs="Times New Roman"/>
          <w:color w:val="000000"/>
          <w:szCs w:val="20"/>
        </w:rPr>
        <w:t>Рисунок 3.4 – Диаграмма классов</w:t>
      </w:r>
    </w:p>
    <w:p w14:paraId="5729C4E0" w14:textId="77777777" w:rsidR="003B49B3" w:rsidRDefault="003B49B3" w:rsidP="00DE15C5">
      <w:pPr>
        <w:spacing w:line="240" w:lineRule="auto"/>
        <w:rPr>
          <w:rFonts w:eastAsia="Times New Roman" w:cs="Times New Roman"/>
          <w:color w:val="000000"/>
          <w:szCs w:val="20"/>
        </w:rPr>
      </w:pPr>
      <w:r>
        <w:rPr>
          <w:rFonts w:eastAsia="Times New Roman" w:cs="Times New Roman"/>
          <w:color w:val="000000"/>
          <w:szCs w:val="20"/>
        </w:rPr>
        <w:br w:type="page"/>
      </w:r>
    </w:p>
    <w:p w14:paraId="191919D9" w14:textId="37BEC7C3" w:rsidR="00916EDE" w:rsidRPr="00916EDE" w:rsidRDefault="00916EDE" w:rsidP="00DE15C5">
      <w:pPr>
        <w:spacing w:after="0" w:line="240" w:lineRule="auto"/>
        <w:ind w:firstLine="709"/>
        <w:jc w:val="both"/>
        <w:rPr>
          <w:rFonts w:eastAsia="Times New Roman" w:cs="Times New Roman"/>
          <w:color w:val="000000"/>
          <w:szCs w:val="20"/>
        </w:rPr>
      </w:pPr>
      <w:r w:rsidRPr="00916EDE">
        <w:rPr>
          <w:rFonts w:eastAsia="Times New Roman" w:cs="Times New Roman"/>
          <w:color w:val="000000"/>
          <w:szCs w:val="20"/>
        </w:rPr>
        <w:lastRenderedPageBreak/>
        <w:t>Разработанное серверное приложение построено на основе современного фреймворка ASP.NET Core с использованием принципов многослойной архитектуры. Такой подход обеспечивает четкое разделение ответственности между компонентами системы, что значительно упрощает поддержку и дальнейшее развитие проекта.</w:t>
      </w:r>
    </w:p>
    <w:p w14:paraId="7301552C" w14:textId="77777777" w:rsidR="00916EDE" w:rsidRPr="00916EDE" w:rsidRDefault="00916EDE" w:rsidP="00DE15C5">
      <w:pPr>
        <w:spacing w:after="0" w:line="240" w:lineRule="auto"/>
        <w:ind w:firstLine="709"/>
        <w:jc w:val="both"/>
        <w:rPr>
          <w:rFonts w:eastAsia="Times New Roman" w:cs="Times New Roman"/>
          <w:color w:val="000000"/>
          <w:szCs w:val="20"/>
        </w:rPr>
      </w:pPr>
      <w:r w:rsidRPr="00916EDE">
        <w:rPr>
          <w:rFonts w:eastAsia="Times New Roman" w:cs="Times New Roman"/>
          <w:color w:val="000000"/>
          <w:szCs w:val="20"/>
        </w:rPr>
        <w:t xml:space="preserve">Архитектура приложения реализована в соответствии с принципами SOLID и состоит из нескольких ключевых слоев. На нижнем уровне располагается слой доступа к данным, который обеспечивает взаимодействие с базой данных через </w:t>
      </w:r>
      <w:r w:rsidRPr="00916EDE">
        <w:rPr>
          <w:rFonts w:eastAsia="Times New Roman" w:cs="Times New Roman"/>
          <w:i/>
          <w:color w:val="000000"/>
          <w:szCs w:val="20"/>
        </w:rPr>
        <w:t>Entity Framework Core</w:t>
      </w:r>
      <w:r w:rsidRPr="00916EDE">
        <w:rPr>
          <w:rFonts w:eastAsia="Times New Roman" w:cs="Times New Roman"/>
          <w:color w:val="000000"/>
          <w:szCs w:val="20"/>
        </w:rPr>
        <w:t xml:space="preserve">. Следующим идет слой бизнес-логики, содержащий основные сервисы приложения и обработку бизнес-правил. Верхний слой представлен </w:t>
      </w:r>
      <w:r w:rsidRPr="00916EDE">
        <w:rPr>
          <w:rFonts w:eastAsia="Times New Roman" w:cs="Times New Roman"/>
          <w:i/>
          <w:color w:val="000000"/>
          <w:szCs w:val="20"/>
        </w:rPr>
        <w:t>REST API</w:t>
      </w:r>
      <w:r w:rsidRPr="00916EDE">
        <w:rPr>
          <w:rFonts w:eastAsia="Times New Roman" w:cs="Times New Roman"/>
          <w:color w:val="000000"/>
          <w:szCs w:val="20"/>
        </w:rPr>
        <w:t xml:space="preserve"> контроллерами, которые обрабатывают </w:t>
      </w:r>
      <w:r w:rsidRPr="00916EDE">
        <w:rPr>
          <w:rFonts w:eastAsia="Times New Roman" w:cs="Times New Roman"/>
          <w:i/>
          <w:color w:val="000000"/>
          <w:szCs w:val="20"/>
        </w:rPr>
        <w:t>HTTP</w:t>
      </w:r>
      <w:r w:rsidRPr="00916EDE">
        <w:rPr>
          <w:rFonts w:eastAsia="Times New Roman" w:cs="Times New Roman"/>
          <w:color w:val="000000"/>
          <w:szCs w:val="20"/>
        </w:rPr>
        <w:t>-запросы и предоставляют интерфейс для взаимодействия с клиентскими приложениями.</w:t>
      </w:r>
    </w:p>
    <w:p w14:paraId="0BC00180" w14:textId="77777777" w:rsidR="00916EDE" w:rsidRPr="00916EDE" w:rsidRDefault="00916EDE" w:rsidP="00DE15C5">
      <w:pPr>
        <w:spacing w:after="0" w:line="240" w:lineRule="auto"/>
        <w:ind w:firstLine="709"/>
        <w:jc w:val="both"/>
        <w:rPr>
          <w:rFonts w:eastAsia="Times New Roman" w:cs="Times New Roman"/>
          <w:color w:val="000000"/>
          <w:szCs w:val="20"/>
        </w:rPr>
      </w:pPr>
      <w:r w:rsidRPr="00916EDE">
        <w:rPr>
          <w:rFonts w:eastAsia="Times New Roman" w:cs="Times New Roman"/>
          <w:color w:val="000000"/>
          <w:szCs w:val="20"/>
        </w:rPr>
        <w:t xml:space="preserve">В разработанной системе контроллеры являются точкой входа для всех клиентских запросов. Они реализуют </w:t>
      </w:r>
      <w:r w:rsidRPr="00916EDE">
        <w:rPr>
          <w:rFonts w:eastAsia="Times New Roman" w:cs="Times New Roman"/>
          <w:i/>
          <w:color w:val="000000"/>
          <w:szCs w:val="20"/>
        </w:rPr>
        <w:t>REST API</w:t>
      </w:r>
      <w:r w:rsidRPr="00916EDE">
        <w:rPr>
          <w:rFonts w:eastAsia="Times New Roman" w:cs="Times New Roman"/>
          <w:color w:val="000000"/>
          <w:szCs w:val="20"/>
        </w:rPr>
        <w:t xml:space="preserve"> интерфейс и отвечают за маршрутизацию запросов к соответствующим сервисам. Каждый контроллер специализируется на определенной функциональной области системы и следует принципу единой ответственности.</w:t>
      </w:r>
    </w:p>
    <w:p w14:paraId="60063B4D" w14:textId="77777777" w:rsidR="00916EDE" w:rsidRPr="00916EDE" w:rsidRDefault="00916EDE" w:rsidP="00DE15C5">
      <w:pPr>
        <w:spacing w:after="0" w:line="240" w:lineRule="auto"/>
        <w:ind w:firstLine="709"/>
        <w:jc w:val="both"/>
        <w:rPr>
          <w:rFonts w:eastAsia="Times New Roman" w:cs="Times New Roman"/>
          <w:color w:val="000000"/>
          <w:szCs w:val="20"/>
        </w:rPr>
      </w:pPr>
      <w:r w:rsidRPr="00916EDE">
        <w:rPr>
          <w:rFonts w:eastAsia="Times New Roman" w:cs="Times New Roman"/>
          <w:color w:val="000000"/>
          <w:szCs w:val="20"/>
        </w:rPr>
        <w:t>Контроллеры обеспечивают валидацию входных данных, управление авторизацией и аутентификацией пользователей, а также форматирование ответов сервера. Для обработки ошибок реализован механизм глобальной обработки исключений, который гарантирует единообразное представление ошибок клиенту.</w:t>
      </w:r>
    </w:p>
    <w:p w14:paraId="6A1DF4D4" w14:textId="77777777" w:rsidR="00916EDE" w:rsidRPr="00916EDE" w:rsidRDefault="00916EDE" w:rsidP="00DE15C5">
      <w:pPr>
        <w:spacing w:after="0" w:line="240" w:lineRule="auto"/>
        <w:ind w:firstLine="709"/>
        <w:jc w:val="both"/>
        <w:rPr>
          <w:rFonts w:eastAsia="Times New Roman" w:cs="Times New Roman"/>
          <w:color w:val="000000"/>
          <w:szCs w:val="20"/>
        </w:rPr>
      </w:pPr>
      <w:r w:rsidRPr="00916EDE">
        <w:rPr>
          <w:rFonts w:eastAsia="Times New Roman" w:cs="Times New Roman"/>
          <w:color w:val="000000"/>
          <w:szCs w:val="20"/>
        </w:rPr>
        <w:t xml:space="preserve">Особое внимание уделено безопасности </w:t>
      </w:r>
      <w:r w:rsidRPr="001E2127">
        <w:rPr>
          <w:rFonts w:eastAsia="Times New Roman" w:cs="Times New Roman"/>
          <w:i/>
          <w:color w:val="000000"/>
          <w:szCs w:val="20"/>
        </w:rPr>
        <w:t>API</w:t>
      </w:r>
      <w:r w:rsidRPr="00916EDE">
        <w:rPr>
          <w:rFonts w:eastAsia="Times New Roman" w:cs="Times New Roman"/>
          <w:color w:val="000000"/>
          <w:szCs w:val="20"/>
        </w:rPr>
        <w:t xml:space="preserve"> - все конечные точки защищены с использованием JWT-токенов и системы ролей, что обеспечивает надежную защиту от несанкционированного доступа.</w:t>
      </w:r>
    </w:p>
    <w:p w14:paraId="15F26C8D" w14:textId="77777777" w:rsidR="00916EDE" w:rsidRPr="00916EDE" w:rsidRDefault="00916EDE" w:rsidP="00DE15C5">
      <w:pPr>
        <w:spacing w:after="0" w:line="240" w:lineRule="auto"/>
        <w:ind w:firstLine="709"/>
        <w:jc w:val="both"/>
        <w:rPr>
          <w:rFonts w:eastAsia="Times New Roman" w:cs="Times New Roman"/>
          <w:color w:val="000000"/>
          <w:szCs w:val="20"/>
        </w:rPr>
      </w:pPr>
      <w:r w:rsidRPr="00916EDE">
        <w:rPr>
          <w:rFonts w:eastAsia="Times New Roman" w:cs="Times New Roman"/>
          <w:color w:val="000000"/>
          <w:szCs w:val="20"/>
        </w:rPr>
        <w:t>Сервисный слой является ключевым компонентом приложения, реализующим всю бизнес-логику системы. Каждый сервис представляет собой класс, инкапсулирующий определенную функциональность и взаимодействующий с соответствующими репозиториями для работы с данными.</w:t>
      </w:r>
    </w:p>
    <w:p w14:paraId="103B15B9" w14:textId="77777777" w:rsidR="00916EDE" w:rsidRPr="00916EDE" w:rsidRDefault="00916EDE" w:rsidP="00DE15C5">
      <w:pPr>
        <w:spacing w:after="0" w:line="240" w:lineRule="auto"/>
        <w:ind w:firstLine="709"/>
        <w:jc w:val="both"/>
        <w:rPr>
          <w:rFonts w:eastAsia="Times New Roman" w:cs="Times New Roman"/>
          <w:color w:val="000000"/>
          <w:szCs w:val="20"/>
        </w:rPr>
      </w:pPr>
      <w:r w:rsidRPr="00916EDE">
        <w:rPr>
          <w:rFonts w:eastAsia="Times New Roman" w:cs="Times New Roman"/>
          <w:color w:val="000000"/>
          <w:szCs w:val="20"/>
        </w:rPr>
        <w:t>В основе сервисного слоя лежит принцип инверсии зависимостей, что позволяет легко заменять реализации сервисов и упрощает процесс тестирования. Сервисы реализуют интерфейсы, определяющие их контракты, что обеспечивает слабую связанность компонентов системы.</w:t>
      </w:r>
    </w:p>
    <w:p w14:paraId="00838718" w14:textId="77777777" w:rsidR="00916EDE" w:rsidRPr="00916EDE" w:rsidRDefault="00916EDE" w:rsidP="00DE15C5">
      <w:pPr>
        <w:spacing w:after="0" w:line="240" w:lineRule="auto"/>
        <w:ind w:firstLine="709"/>
        <w:jc w:val="both"/>
        <w:rPr>
          <w:rFonts w:eastAsia="Times New Roman" w:cs="Times New Roman"/>
          <w:color w:val="000000"/>
          <w:szCs w:val="20"/>
        </w:rPr>
      </w:pPr>
      <w:r w:rsidRPr="00916EDE">
        <w:rPr>
          <w:rFonts w:eastAsia="Times New Roman" w:cs="Times New Roman"/>
          <w:color w:val="000000"/>
          <w:szCs w:val="20"/>
        </w:rPr>
        <w:t>Слой репозиториев обеспечивает абстракцию над механизмом доступа к данным, скрывая детали работы с базой данных от вышележащих слоев приложения. Каждый репозиторий специализируется на работе с определенной сущностью и предоставляет набор методов для выполнения CRUD-операций.</w:t>
      </w:r>
    </w:p>
    <w:p w14:paraId="50E264AE" w14:textId="77777777" w:rsidR="00916EDE" w:rsidRPr="00916EDE" w:rsidRDefault="00916EDE" w:rsidP="00DE15C5">
      <w:pPr>
        <w:spacing w:after="0" w:line="240" w:lineRule="auto"/>
        <w:ind w:firstLine="709"/>
        <w:jc w:val="both"/>
        <w:rPr>
          <w:rFonts w:eastAsia="Times New Roman" w:cs="Times New Roman"/>
          <w:color w:val="000000"/>
          <w:szCs w:val="20"/>
        </w:rPr>
      </w:pPr>
      <w:r w:rsidRPr="00916EDE">
        <w:rPr>
          <w:rFonts w:eastAsia="Times New Roman" w:cs="Times New Roman"/>
          <w:color w:val="000000"/>
          <w:szCs w:val="20"/>
        </w:rPr>
        <w:t>Репозитории реализуют паттерн Unit of Work, что позволяет управлять транзакциями и обеспечивать целостность данных при выполнении сложных операций. Использование асинхронных методов в репозиториях повышает производительность системы при работе с базой данных.</w:t>
      </w:r>
    </w:p>
    <w:p w14:paraId="03BB6CEB" w14:textId="77777777" w:rsidR="00916EDE" w:rsidRPr="00916EDE" w:rsidRDefault="00916EDE" w:rsidP="00DE15C5">
      <w:pPr>
        <w:spacing w:after="0" w:line="240" w:lineRule="auto"/>
        <w:ind w:firstLine="709"/>
        <w:jc w:val="both"/>
        <w:rPr>
          <w:rFonts w:eastAsia="Times New Roman" w:cs="Times New Roman"/>
          <w:color w:val="000000"/>
          <w:szCs w:val="20"/>
        </w:rPr>
      </w:pPr>
      <w:r w:rsidRPr="00916EDE">
        <w:rPr>
          <w:rFonts w:eastAsia="Times New Roman" w:cs="Times New Roman"/>
          <w:color w:val="000000"/>
          <w:szCs w:val="20"/>
        </w:rPr>
        <w:lastRenderedPageBreak/>
        <w:t>Для работы с базой данных используется Entity Framework Core - современный ORM-фреймворк, который обеспечивает удобный способ взаимодействия с базой данных через объектную модель. В проекте реализован подход Code First, при котором структура базы данных определяется через классы моделей и их конфигурацию.</w:t>
      </w:r>
    </w:p>
    <w:p w14:paraId="484E304A" w14:textId="77777777" w:rsidR="00916EDE" w:rsidRPr="00916EDE" w:rsidRDefault="00916EDE" w:rsidP="00DE15C5">
      <w:pPr>
        <w:spacing w:after="0" w:line="240" w:lineRule="auto"/>
        <w:ind w:firstLine="709"/>
        <w:jc w:val="both"/>
        <w:rPr>
          <w:rFonts w:eastAsia="Times New Roman" w:cs="Times New Roman"/>
          <w:color w:val="000000"/>
          <w:szCs w:val="20"/>
        </w:rPr>
      </w:pPr>
      <w:r w:rsidRPr="00916EDE">
        <w:rPr>
          <w:rFonts w:eastAsia="Times New Roman" w:cs="Times New Roman"/>
          <w:color w:val="000000"/>
          <w:szCs w:val="20"/>
        </w:rPr>
        <w:t>Система миграций позволяет отслеживать изменения в схеме базы данных и применять их автоматически. Для повышения производительности реализованы механизмы кэширования и ленивой загрузки данных. Особое внимание уделено оптимизации запросов и индексированию таблиц.</w:t>
      </w:r>
    </w:p>
    <w:p w14:paraId="4D6E607A" w14:textId="77777777" w:rsidR="00916EDE" w:rsidRPr="00916EDE" w:rsidRDefault="00916EDE" w:rsidP="00DE15C5">
      <w:pPr>
        <w:spacing w:after="0" w:line="240" w:lineRule="auto"/>
        <w:ind w:firstLine="709"/>
        <w:jc w:val="both"/>
        <w:rPr>
          <w:rFonts w:eastAsia="Times New Roman" w:cs="Times New Roman"/>
          <w:color w:val="000000"/>
          <w:szCs w:val="20"/>
        </w:rPr>
      </w:pPr>
      <w:r w:rsidRPr="00916EDE">
        <w:rPr>
          <w:rFonts w:eastAsia="Times New Roman" w:cs="Times New Roman"/>
          <w:color w:val="000000"/>
          <w:szCs w:val="20"/>
        </w:rPr>
        <w:t>В проекте реализован ряд вспомогательных сервисов, обеспечивающих дополнительную функциональность системы. Среди них особо стоит отметить сервис аутентификации и авторизации, построенный на основе JWT-токенов, сервис логирования для отслеживания работы системы и сервис кэширования для оптимизации производительности.</w:t>
      </w:r>
    </w:p>
    <w:p w14:paraId="1E77FF77" w14:textId="77777777" w:rsidR="00916EDE" w:rsidRPr="00916EDE" w:rsidRDefault="00916EDE" w:rsidP="00DE15C5">
      <w:pPr>
        <w:spacing w:after="0" w:line="240" w:lineRule="auto"/>
        <w:ind w:firstLine="709"/>
        <w:jc w:val="both"/>
        <w:rPr>
          <w:rFonts w:eastAsia="Times New Roman" w:cs="Times New Roman"/>
          <w:color w:val="000000"/>
          <w:szCs w:val="20"/>
        </w:rPr>
      </w:pPr>
      <w:r w:rsidRPr="00916EDE">
        <w:rPr>
          <w:rFonts w:eastAsia="Times New Roman" w:cs="Times New Roman"/>
          <w:color w:val="000000"/>
          <w:szCs w:val="20"/>
        </w:rPr>
        <w:t>Отдельного внимания заслуживает система обработки ошибок, которая обеспечивает централизованную обработку исключений и формирование информативных сообщений об ошибках. Реализованный механизм middleware позволяет гибко настраивать обработку HTTP-запросов и внедрять дополнительную функциональность в конвейер обработки запросов.</w:t>
      </w:r>
    </w:p>
    <w:p w14:paraId="3FDC5CAC" w14:textId="7C903538" w:rsidR="003B49B3" w:rsidRDefault="00916EDE" w:rsidP="00DE15C5">
      <w:pPr>
        <w:spacing w:after="0" w:line="240" w:lineRule="auto"/>
        <w:ind w:firstLine="709"/>
        <w:jc w:val="both"/>
        <w:rPr>
          <w:rFonts w:eastAsia="Times New Roman" w:cs="Times New Roman"/>
          <w:color w:val="000000"/>
          <w:szCs w:val="20"/>
        </w:rPr>
      </w:pPr>
      <w:r w:rsidRPr="00916EDE">
        <w:rPr>
          <w:rFonts w:eastAsia="Times New Roman" w:cs="Times New Roman"/>
          <w:color w:val="000000"/>
          <w:szCs w:val="20"/>
        </w:rPr>
        <w:t>Все компоненты системы разработаны с учетом возможности горизонтального масштабирования и легкой интеграции новых функциональных возможностей. Модульная архитектура и использование современных паттернов проектирования обеспечивают высокую гибкость и расширяемость системы.</w:t>
      </w:r>
    </w:p>
    <w:p w14:paraId="2773D944" w14:textId="77777777" w:rsidR="003B49B3" w:rsidRPr="003B49B3" w:rsidRDefault="003B49B3" w:rsidP="00DE15C5">
      <w:pPr>
        <w:spacing w:line="240" w:lineRule="auto"/>
        <w:rPr>
          <w:rFonts w:eastAsia="Times New Roman" w:cs="Times New Roman"/>
          <w:color w:val="000000"/>
          <w:szCs w:val="20"/>
        </w:rPr>
      </w:pPr>
    </w:p>
    <w:p w14:paraId="175B5B81" w14:textId="2DBA8E28" w:rsidR="000B0DF7" w:rsidRDefault="000B0DF7" w:rsidP="00DE15C5">
      <w:pPr>
        <w:spacing w:line="240" w:lineRule="auto"/>
        <w:ind w:firstLine="709"/>
        <w:jc w:val="both"/>
        <w:rPr>
          <w:rFonts w:eastAsia="Times New Roman" w:cs="Times New Roman"/>
          <w:color w:val="000000"/>
          <w:szCs w:val="20"/>
        </w:rPr>
      </w:pPr>
      <w:r>
        <w:rPr>
          <w:rFonts w:eastAsia="Times New Roman" w:cs="Times New Roman"/>
          <w:color w:val="000000"/>
          <w:szCs w:val="20"/>
        </w:rPr>
        <w:br w:type="page"/>
      </w:r>
    </w:p>
    <w:p w14:paraId="38D082CD" w14:textId="77777777" w:rsidR="000A4714" w:rsidRPr="00844FAA" w:rsidRDefault="000A4714" w:rsidP="00DE15C5">
      <w:pPr>
        <w:spacing w:line="240" w:lineRule="auto"/>
        <w:ind w:firstLine="709"/>
        <w:rPr>
          <w:rFonts w:eastAsia="Times New Roman" w:cs="Times New Roman"/>
          <w:color w:val="000000"/>
          <w:szCs w:val="20"/>
        </w:rPr>
      </w:pPr>
    </w:p>
    <w:p w14:paraId="7F8BE125" w14:textId="7661396C" w:rsidR="00844FAA" w:rsidRPr="00844FAA" w:rsidRDefault="00844FAA" w:rsidP="00DE15C5">
      <w:pPr>
        <w:keepNext/>
        <w:keepLines/>
        <w:numPr>
          <w:ilvl w:val="1"/>
          <w:numId w:val="0"/>
        </w:numPr>
        <w:spacing w:after="0" w:line="240" w:lineRule="auto"/>
        <w:ind w:left="709" w:right="108"/>
        <w:outlineLvl w:val="1"/>
        <w:rPr>
          <w:rFonts w:eastAsia="Times New Roman" w:cs="Times New Roman"/>
          <w:color w:val="000000"/>
          <w:szCs w:val="20"/>
        </w:rPr>
      </w:pPr>
      <w:bookmarkStart w:id="24" w:name="_Toc196856058"/>
      <w:bookmarkStart w:id="25" w:name="_Toc197047765"/>
      <w:r>
        <w:rPr>
          <w:rFonts w:eastAsia="Times New Roman" w:cs="Times New Roman"/>
          <w:b/>
          <w:color w:val="000000"/>
          <w:szCs w:val="20"/>
        </w:rPr>
        <w:t xml:space="preserve">3.2 </w:t>
      </w:r>
      <w:r w:rsidRPr="00844FAA">
        <w:rPr>
          <w:rFonts w:eastAsia="Times New Roman" w:cs="Times New Roman"/>
          <w:b/>
          <w:color w:val="000000"/>
          <w:szCs w:val="20"/>
        </w:rPr>
        <w:t>Проектирование и разработка пользовательского интерфейса</w:t>
      </w:r>
      <w:bookmarkEnd w:id="24"/>
      <w:bookmarkEnd w:id="25"/>
    </w:p>
    <w:p w14:paraId="6A6A867F" w14:textId="10F15BD9" w:rsidR="00844FAA" w:rsidRDefault="00844FAA" w:rsidP="00DE15C5">
      <w:pPr>
        <w:spacing w:after="0" w:line="240" w:lineRule="auto"/>
        <w:ind w:firstLine="567"/>
        <w:jc w:val="both"/>
        <w:rPr>
          <w:rFonts w:eastAsia="Arial" w:cs="Times New Roman"/>
          <w:szCs w:val="28"/>
        </w:rPr>
      </w:pPr>
    </w:p>
    <w:p w14:paraId="1FA573B7" w14:textId="39A690DC" w:rsidR="00385AB5" w:rsidRPr="00385AB5" w:rsidRDefault="00385AB5" w:rsidP="00DE15C5">
      <w:pPr>
        <w:spacing w:after="0" w:line="240" w:lineRule="auto"/>
        <w:ind w:firstLine="709"/>
        <w:jc w:val="both"/>
        <w:rPr>
          <w:rFonts w:eastAsia="Arial" w:cs="Times New Roman"/>
          <w:szCs w:val="28"/>
        </w:rPr>
      </w:pPr>
      <w:r w:rsidRPr="00385AB5">
        <w:rPr>
          <w:rFonts w:eastAsia="Arial" w:cs="Times New Roman"/>
          <w:szCs w:val="28"/>
        </w:rPr>
        <w:t>При разработке пользовательского</w:t>
      </w:r>
      <w:r w:rsidRPr="00385AB5">
        <w:rPr>
          <w:rFonts w:eastAsia="Arial" w:cs="Times New Roman"/>
          <w:szCs w:val="28"/>
          <w:lang w:val="en-US"/>
        </w:rPr>
        <w:t> </w:t>
      </w:r>
      <w:r w:rsidRPr="00385AB5">
        <w:rPr>
          <w:rFonts w:eastAsia="Arial" w:cs="Times New Roman"/>
          <w:szCs w:val="28"/>
        </w:rPr>
        <w:t>интерфейса была</w:t>
      </w:r>
      <w:r w:rsidRPr="00385AB5">
        <w:rPr>
          <w:rFonts w:eastAsia="Arial" w:cs="Times New Roman"/>
          <w:szCs w:val="28"/>
          <w:lang w:val="en-US"/>
        </w:rPr>
        <w:t> </w:t>
      </w:r>
      <w:r w:rsidRPr="00385AB5">
        <w:rPr>
          <w:rFonts w:eastAsia="Arial" w:cs="Times New Roman"/>
          <w:szCs w:val="28"/>
        </w:rPr>
        <w:t>использована система дизайна, основанная на</w:t>
      </w:r>
      <w:r w:rsidRPr="00385AB5">
        <w:rPr>
          <w:rFonts w:eastAsia="Arial" w:cs="Times New Roman"/>
          <w:szCs w:val="28"/>
          <w:lang w:val="en-US"/>
        </w:rPr>
        <w:t> </w:t>
      </w:r>
      <w:r w:rsidRPr="00385AB5">
        <w:rPr>
          <w:rFonts w:eastAsia="Arial" w:cs="Times New Roman"/>
          <w:szCs w:val="28"/>
        </w:rPr>
        <w:t>фреймворке</w:t>
      </w:r>
      <w:r w:rsidRPr="00385AB5">
        <w:rPr>
          <w:rFonts w:eastAsia="Arial" w:cs="Times New Roman"/>
          <w:szCs w:val="28"/>
          <w:lang w:val="en-US"/>
        </w:rPr>
        <w:t> Bootstrap</w:t>
      </w:r>
      <w:r w:rsidRPr="00385AB5">
        <w:rPr>
          <w:rFonts w:eastAsia="Arial" w:cs="Times New Roman"/>
          <w:szCs w:val="28"/>
        </w:rPr>
        <w:t xml:space="preserve"> 5</w:t>
      </w:r>
      <w:r w:rsidRPr="00385AB5">
        <w:rPr>
          <w:rFonts w:eastAsia="Arial" w:cs="Times New Roman"/>
          <w:szCs w:val="28"/>
          <w:lang w:val="en-US"/>
        </w:rPr>
        <w:t> </w:t>
      </w:r>
      <w:r w:rsidRPr="00385AB5">
        <w:rPr>
          <w:rFonts w:eastAsia="Arial" w:cs="Times New Roman"/>
          <w:szCs w:val="28"/>
        </w:rPr>
        <w:t xml:space="preserve">с темой </w:t>
      </w:r>
      <w:r w:rsidRPr="00385AB5">
        <w:rPr>
          <w:rFonts w:eastAsia="Arial" w:cs="Times New Roman"/>
          <w:szCs w:val="28"/>
          <w:lang w:val="en-US"/>
        </w:rPr>
        <w:t>Quartz</w:t>
      </w:r>
      <w:r w:rsidRPr="00385AB5">
        <w:rPr>
          <w:rFonts w:eastAsia="Arial" w:cs="Times New Roman"/>
          <w:szCs w:val="28"/>
        </w:rPr>
        <w:t>. Данный подход обеспечивает единообразие компонентов интерфейса</w:t>
      </w:r>
      <w:r w:rsidRPr="00385AB5">
        <w:rPr>
          <w:rFonts w:eastAsia="Arial" w:cs="Times New Roman"/>
          <w:szCs w:val="28"/>
          <w:lang w:val="en-US"/>
        </w:rPr>
        <w:t> </w:t>
      </w:r>
      <w:r w:rsidRPr="00385AB5">
        <w:rPr>
          <w:rFonts w:eastAsia="Arial" w:cs="Times New Roman"/>
          <w:szCs w:val="28"/>
        </w:rPr>
        <w:t>и соответствие</w:t>
      </w:r>
      <w:r w:rsidRPr="00385AB5">
        <w:rPr>
          <w:rFonts w:eastAsia="Arial" w:cs="Times New Roman"/>
          <w:szCs w:val="28"/>
          <w:lang w:val="en-US"/>
        </w:rPr>
        <w:t> </w:t>
      </w:r>
      <w:r w:rsidRPr="00385AB5">
        <w:rPr>
          <w:rFonts w:eastAsia="Arial" w:cs="Times New Roman"/>
          <w:szCs w:val="28"/>
        </w:rPr>
        <w:t>современным стандартам веб-дизайна.</w:t>
      </w:r>
      <w:r>
        <w:rPr>
          <w:rFonts w:eastAsia="Arial" w:cs="Times New Roman"/>
          <w:szCs w:val="28"/>
        </w:rPr>
        <w:t xml:space="preserve"> </w:t>
      </w:r>
      <w:r w:rsidRPr="00385AB5">
        <w:rPr>
          <w:rFonts w:eastAsia="Arial" w:cs="Times New Roman"/>
          <w:szCs w:val="28"/>
        </w:rPr>
        <w:t>Основные принципы системы</w:t>
      </w:r>
      <w:r w:rsidRPr="00385AB5">
        <w:rPr>
          <w:rFonts w:eastAsia="Arial" w:cs="Times New Roman"/>
          <w:szCs w:val="28"/>
          <w:lang w:val="en-US"/>
        </w:rPr>
        <w:t> </w:t>
      </w:r>
      <w:r w:rsidRPr="00385AB5">
        <w:rPr>
          <w:rFonts w:eastAsia="Arial" w:cs="Times New Roman"/>
          <w:szCs w:val="28"/>
        </w:rPr>
        <w:t>дизайна</w:t>
      </w:r>
      <w:r w:rsidRPr="00385AB5">
        <w:rPr>
          <w:rFonts w:eastAsia="Arial" w:cs="Times New Roman"/>
          <w:szCs w:val="28"/>
          <w:lang w:val="en-US"/>
        </w:rPr>
        <w:t> </w:t>
      </w:r>
      <w:r w:rsidRPr="00385AB5">
        <w:rPr>
          <w:rFonts w:eastAsia="Arial" w:cs="Times New Roman"/>
          <w:szCs w:val="28"/>
        </w:rPr>
        <w:t>включают:</w:t>
      </w:r>
    </w:p>
    <w:p w14:paraId="295506E1" w14:textId="142F73C9" w:rsidR="00385AB5" w:rsidRPr="00385AB5" w:rsidRDefault="00385AB5" w:rsidP="007A25D6">
      <w:pPr>
        <w:numPr>
          <w:ilvl w:val="0"/>
          <w:numId w:val="43"/>
        </w:numPr>
        <w:spacing w:after="0" w:line="240" w:lineRule="auto"/>
        <w:ind w:left="0" w:firstLine="709"/>
        <w:jc w:val="both"/>
        <w:rPr>
          <w:rFonts w:eastAsia="Arial" w:cs="Times New Roman"/>
          <w:szCs w:val="28"/>
        </w:rPr>
      </w:pPr>
      <w:r w:rsidRPr="00385AB5">
        <w:rPr>
          <w:rFonts w:eastAsia="Arial" w:cs="Times New Roman"/>
          <w:szCs w:val="28"/>
        </w:rPr>
        <w:t>Использование модульной сетки для</w:t>
      </w:r>
      <w:r w:rsidRPr="00385AB5">
        <w:rPr>
          <w:rFonts w:eastAsia="Arial" w:cs="Times New Roman"/>
          <w:szCs w:val="28"/>
          <w:lang w:val="en-US"/>
        </w:rPr>
        <w:t> </w:t>
      </w:r>
      <w:r w:rsidRPr="00385AB5">
        <w:rPr>
          <w:rFonts w:eastAsia="Arial" w:cs="Times New Roman"/>
          <w:szCs w:val="28"/>
        </w:rPr>
        <w:t>организации контента</w:t>
      </w:r>
      <w:r w:rsidR="00AB1D83">
        <w:rPr>
          <w:rFonts w:eastAsia="Arial" w:cs="Times New Roman"/>
          <w:szCs w:val="28"/>
        </w:rPr>
        <w:t>.</w:t>
      </w:r>
    </w:p>
    <w:p w14:paraId="3DF59F95" w14:textId="0E5537A6" w:rsidR="00385AB5" w:rsidRPr="00385AB5" w:rsidRDefault="00385AB5" w:rsidP="007A25D6">
      <w:pPr>
        <w:numPr>
          <w:ilvl w:val="0"/>
          <w:numId w:val="43"/>
        </w:numPr>
        <w:spacing w:after="0" w:line="240" w:lineRule="auto"/>
        <w:ind w:left="0" w:firstLine="709"/>
        <w:jc w:val="both"/>
        <w:rPr>
          <w:rFonts w:eastAsia="Arial" w:cs="Times New Roman"/>
          <w:szCs w:val="28"/>
        </w:rPr>
      </w:pPr>
      <w:r w:rsidRPr="00385AB5">
        <w:rPr>
          <w:rFonts w:eastAsia="Arial" w:cs="Times New Roman"/>
          <w:szCs w:val="28"/>
        </w:rPr>
        <w:t>Единую цветовую схему с</w:t>
      </w:r>
      <w:r w:rsidRPr="00385AB5">
        <w:rPr>
          <w:rFonts w:eastAsia="Arial" w:cs="Times New Roman"/>
          <w:szCs w:val="28"/>
          <w:lang w:val="en-US"/>
        </w:rPr>
        <w:t> </w:t>
      </w:r>
      <w:r w:rsidRPr="00385AB5">
        <w:rPr>
          <w:rFonts w:eastAsia="Arial" w:cs="Times New Roman"/>
          <w:szCs w:val="28"/>
        </w:rPr>
        <w:t>акцентными цветами для</w:t>
      </w:r>
      <w:r w:rsidRPr="00385AB5">
        <w:rPr>
          <w:rFonts w:eastAsia="Arial" w:cs="Times New Roman"/>
          <w:szCs w:val="28"/>
          <w:lang w:val="en-US"/>
        </w:rPr>
        <w:t> </w:t>
      </w:r>
      <w:r w:rsidRPr="00385AB5">
        <w:rPr>
          <w:rFonts w:eastAsia="Arial" w:cs="Times New Roman"/>
          <w:szCs w:val="28"/>
        </w:rPr>
        <w:t>важных элементов</w:t>
      </w:r>
      <w:r w:rsidR="00AB1D83">
        <w:rPr>
          <w:rFonts w:eastAsia="Arial" w:cs="Times New Roman"/>
          <w:szCs w:val="28"/>
        </w:rPr>
        <w:t>.</w:t>
      </w:r>
    </w:p>
    <w:p w14:paraId="12F7F9AA" w14:textId="73799E66" w:rsidR="00385AB5" w:rsidRPr="00385AB5" w:rsidRDefault="00385AB5" w:rsidP="007A25D6">
      <w:pPr>
        <w:numPr>
          <w:ilvl w:val="0"/>
          <w:numId w:val="43"/>
        </w:numPr>
        <w:spacing w:after="0" w:line="240" w:lineRule="auto"/>
        <w:ind w:left="0" w:firstLine="709"/>
        <w:jc w:val="both"/>
        <w:rPr>
          <w:rFonts w:eastAsia="Arial" w:cs="Times New Roman"/>
          <w:szCs w:val="28"/>
        </w:rPr>
      </w:pPr>
      <w:r w:rsidRPr="00385AB5">
        <w:rPr>
          <w:rFonts w:eastAsia="Arial" w:cs="Times New Roman"/>
          <w:szCs w:val="28"/>
        </w:rPr>
        <w:t>Типографическую систему с четкой иерархией заголовков</w:t>
      </w:r>
      <w:r w:rsidR="00AB1D83">
        <w:rPr>
          <w:rFonts w:eastAsia="Arial" w:cs="Times New Roman"/>
          <w:szCs w:val="28"/>
        </w:rPr>
        <w:t>.</w:t>
      </w:r>
    </w:p>
    <w:p w14:paraId="4E319CC3" w14:textId="3DBE8972" w:rsidR="00385AB5" w:rsidRPr="00385AB5" w:rsidRDefault="00385AB5" w:rsidP="007A25D6">
      <w:pPr>
        <w:numPr>
          <w:ilvl w:val="0"/>
          <w:numId w:val="43"/>
        </w:numPr>
        <w:spacing w:after="0" w:line="240" w:lineRule="auto"/>
        <w:ind w:left="0" w:firstLine="709"/>
        <w:jc w:val="both"/>
        <w:rPr>
          <w:rFonts w:eastAsia="Arial" w:cs="Times New Roman"/>
          <w:szCs w:val="28"/>
        </w:rPr>
      </w:pPr>
      <w:r w:rsidRPr="00385AB5">
        <w:rPr>
          <w:rFonts w:eastAsia="Arial" w:cs="Times New Roman"/>
          <w:szCs w:val="28"/>
        </w:rPr>
        <w:t>Согласованные</w:t>
      </w:r>
      <w:r w:rsidRPr="00385AB5">
        <w:rPr>
          <w:rFonts w:eastAsia="Arial" w:cs="Times New Roman"/>
          <w:szCs w:val="28"/>
          <w:lang w:val="en-US"/>
        </w:rPr>
        <w:t> </w:t>
      </w:r>
      <w:r w:rsidRPr="00385AB5">
        <w:rPr>
          <w:rFonts w:eastAsia="Arial" w:cs="Times New Roman"/>
          <w:szCs w:val="28"/>
        </w:rPr>
        <w:t>отступы и интервалы между</w:t>
      </w:r>
      <w:r w:rsidRPr="00385AB5">
        <w:rPr>
          <w:rFonts w:eastAsia="Arial" w:cs="Times New Roman"/>
          <w:szCs w:val="28"/>
          <w:lang w:val="en-US"/>
        </w:rPr>
        <w:t> </w:t>
      </w:r>
      <w:r w:rsidRPr="00385AB5">
        <w:rPr>
          <w:rFonts w:eastAsia="Arial" w:cs="Times New Roman"/>
          <w:szCs w:val="28"/>
        </w:rPr>
        <w:t>элементами</w:t>
      </w:r>
      <w:r w:rsidR="00AB1D83">
        <w:rPr>
          <w:rFonts w:eastAsia="Arial" w:cs="Times New Roman"/>
          <w:szCs w:val="28"/>
        </w:rPr>
        <w:t>.</w:t>
      </w:r>
    </w:p>
    <w:p w14:paraId="6057D2E8" w14:textId="2CF0F4A1" w:rsidR="00385AB5" w:rsidRPr="00385AB5" w:rsidRDefault="00385AB5" w:rsidP="007A25D6">
      <w:pPr>
        <w:numPr>
          <w:ilvl w:val="0"/>
          <w:numId w:val="43"/>
        </w:numPr>
        <w:spacing w:after="0" w:line="240" w:lineRule="auto"/>
        <w:ind w:left="0" w:firstLine="709"/>
        <w:jc w:val="both"/>
        <w:rPr>
          <w:rFonts w:eastAsia="Arial" w:cs="Times New Roman"/>
          <w:szCs w:val="28"/>
          <w:lang w:val="en-US"/>
        </w:rPr>
      </w:pPr>
      <w:r w:rsidRPr="00385AB5">
        <w:rPr>
          <w:rFonts w:eastAsia="Arial" w:cs="Times New Roman"/>
          <w:szCs w:val="28"/>
          <w:lang w:val="en-US"/>
        </w:rPr>
        <w:t>Унифицированные компоненты интерфейса</w:t>
      </w:r>
      <w:r w:rsidR="00AB1D83">
        <w:rPr>
          <w:rFonts w:eastAsia="Arial" w:cs="Times New Roman"/>
          <w:szCs w:val="28"/>
        </w:rPr>
        <w:t>.</w:t>
      </w:r>
    </w:p>
    <w:p w14:paraId="244307F8" w14:textId="32C1B968" w:rsidR="00385AB5" w:rsidRDefault="00AB1D83" w:rsidP="00DE15C5">
      <w:pPr>
        <w:spacing w:after="0" w:line="240" w:lineRule="auto"/>
        <w:ind w:firstLine="709"/>
        <w:jc w:val="both"/>
        <w:rPr>
          <w:rFonts w:eastAsia="Arial" w:cs="Times New Roman"/>
          <w:szCs w:val="28"/>
        </w:rPr>
      </w:pPr>
      <w:r>
        <w:rPr>
          <w:rFonts w:eastAsia="Arial" w:cs="Times New Roman"/>
          <w:szCs w:val="28"/>
        </w:rPr>
        <w:t>Дизайн схема</w:t>
      </w:r>
      <w:r w:rsidR="00385AB5" w:rsidRPr="00385AB5">
        <w:rPr>
          <w:rFonts w:eastAsia="Arial" w:cs="Times New Roman"/>
          <w:szCs w:val="28"/>
        </w:rPr>
        <w:t xml:space="preserve"> системы представлена на</w:t>
      </w:r>
      <w:r w:rsidR="00385AB5" w:rsidRPr="00385AB5">
        <w:rPr>
          <w:rFonts w:eastAsia="Arial" w:cs="Times New Roman"/>
          <w:szCs w:val="28"/>
          <w:lang w:val="en-US"/>
        </w:rPr>
        <w:t> </w:t>
      </w:r>
      <w:r w:rsidR="00385AB5" w:rsidRPr="00385AB5">
        <w:rPr>
          <w:rFonts w:eastAsia="Arial" w:cs="Times New Roman"/>
          <w:szCs w:val="28"/>
        </w:rPr>
        <w:t>рисунке</w:t>
      </w:r>
      <w:r w:rsidR="00385AB5" w:rsidRPr="00385AB5">
        <w:rPr>
          <w:rFonts w:eastAsia="Arial" w:cs="Times New Roman"/>
          <w:szCs w:val="28"/>
          <w:lang w:val="en-US"/>
        </w:rPr>
        <w:t> </w:t>
      </w:r>
      <w:r w:rsidR="00385AB5" w:rsidRPr="00385AB5">
        <w:rPr>
          <w:rFonts w:eastAsia="Arial" w:cs="Times New Roman"/>
          <w:szCs w:val="28"/>
        </w:rPr>
        <w:t>3.</w:t>
      </w:r>
      <w:r w:rsidR="00385AB5">
        <w:rPr>
          <w:rFonts w:eastAsia="Arial" w:cs="Times New Roman"/>
          <w:szCs w:val="28"/>
        </w:rPr>
        <w:t>5</w:t>
      </w:r>
      <w:r w:rsidR="00385AB5" w:rsidRPr="00385AB5">
        <w:rPr>
          <w:rFonts w:eastAsia="Arial" w:cs="Times New Roman"/>
          <w:szCs w:val="28"/>
        </w:rPr>
        <w:t>, где показаны основные</w:t>
      </w:r>
      <w:r w:rsidR="00385AB5" w:rsidRPr="00385AB5">
        <w:rPr>
          <w:rFonts w:eastAsia="Arial" w:cs="Times New Roman"/>
          <w:szCs w:val="28"/>
          <w:lang w:val="en-US"/>
        </w:rPr>
        <w:t> </w:t>
      </w:r>
      <w:r>
        <w:rPr>
          <w:rFonts w:eastAsia="Arial" w:cs="Times New Roman"/>
          <w:szCs w:val="28"/>
        </w:rPr>
        <w:t>элементы и цвета</w:t>
      </w:r>
      <w:r w:rsidR="00385AB5" w:rsidRPr="00385AB5">
        <w:rPr>
          <w:rFonts w:eastAsia="Arial" w:cs="Times New Roman"/>
          <w:szCs w:val="28"/>
        </w:rPr>
        <w:t>, используемые в интерфейсе приложения.</w:t>
      </w:r>
    </w:p>
    <w:p w14:paraId="79B0BA3A" w14:textId="77777777" w:rsidR="00385AB5" w:rsidRDefault="00385AB5" w:rsidP="00DE15C5">
      <w:pPr>
        <w:spacing w:after="0" w:line="240" w:lineRule="auto"/>
        <w:ind w:firstLine="709"/>
        <w:jc w:val="both"/>
        <w:rPr>
          <w:rFonts w:eastAsia="Arial" w:cs="Times New Roman"/>
          <w:szCs w:val="28"/>
        </w:rPr>
      </w:pPr>
    </w:p>
    <w:p w14:paraId="2FFB0C7E" w14:textId="5F1E1993" w:rsidR="00385AB5" w:rsidRDefault="00AB1D83" w:rsidP="00DE15C5">
      <w:pPr>
        <w:spacing w:after="0" w:line="240" w:lineRule="auto"/>
        <w:jc w:val="center"/>
        <w:rPr>
          <w:rFonts w:eastAsia="Arial" w:cs="Times New Roman"/>
          <w:szCs w:val="28"/>
        </w:rPr>
      </w:pPr>
      <w:r>
        <w:rPr>
          <w:rFonts w:eastAsia="Arial" w:cs="Times New Roman"/>
          <w:noProof/>
          <w:szCs w:val="28"/>
          <w:lang w:val="en-US"/>
        </w:rPr>
        <w:drawing>
          <wp:inline distT="0" distB="0" distL="0" distR="0" wp14:anchorId="20C7F438" wp14:editId="16601A8A">
            <wp:extent cx="5940425" cy="444500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signKit.drawi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4445000"/>
                    </a:xfrm>
                    <a:prstGeom prst="rect">
                      <a:avLst/>
                    </a:prstGeom>
                  </pic:spPr>
                </pic:pic>
              </a:graphicData>
            </a:graphic>
          </wp:inline>
        </w:drawing>
      </w:r>
    </w:p>
    <w:p w14:paraId="671ACBD1" w14:textId="17A28651" w:rsidR="00385AB5" w:rsidRDefault="00385AB5" w:rsidP="00DE15C5">
      <w:pPr>
        <w:spacing w:after="0" w:line="240" w:lineRule="auto"/>
        <w:jc w:val="center"/>
        <w:rPr>
          <w:rFonts w:eastAsia="Arial" w:cs="Times New Roman"/>
          <w:szCs w:val="28"/>
        </w:rPr>
      </w:pPr>
    </w:p>
    <w:p w14:paraId="2D428C50" w14:textId="73C27A1A" w:rsidR="00385AB5" w:rsidRPr="00385AB5" w:rsidRDefault="00385AB5" w:rsidP="00DE15C5">
      <w:pPr>
        <w:spacing w:after="0" w:line="240" w:lineRule="auto"/>
        <w:jc w:val="center"/>
        <w:rPr>
          <w:rFonts w:eastAsia="Arial" w:cs="Times New Roman"/>
          <w:szCs w:val="28"/>
        </w:rPr>
      </w:pPr>
      <w:r>
        <w:rPr>
          <w:rFonts w:eastAsia="Arial" w:cs="Times New Roman"/>
          <w:szCs w:val="28"/>
        </w:rPr>
        <w:t xml:space="preserve">Рисунок 3.5 – </w:t>
      </w:r>
      <w:r w:rsidR="00AB1D83">
        <w:rPr>
          <w:rFonts w:eastAsia="Arial" w:cs="Times New Roman"/>
          <w:szCs w:val="28"/>
        </w:rPr>
        <w:t>Дизайн схема</w:t>
      </w:r>
      <w:r w:rsidR="00AB1D83" w:rsidRPr="00385AB5">
        <w:rPr>
          <w:rFonts w:eastAsia="Arial" w:cs="Times New Roman"/>
          <w:szCs w:val="28"/>
        </w:rPr>
        <w:t xml:space="preserve"> системы</w:t>
      </w:r>
    </w:p>
    <w:p w14:paraId="6C84072D" w14:textId="60F94E06" w:rsidR="00385AB5" w:rsidRDefault="00AB1D83" w:rsidP="00DE15C5">
      <w:pPr>
        <w:spacing w:line="240" w:lineRule="auto"/>
        <w:rPr>
          <w:rFonts w:eastAsia="Arial" w:cs="Times New Roman"/>
          <w:szCs w:val="28"/>
        </w:rPr>
      </w:pPr>
      <w:r>
        <w:rPr>
          <w:rFonts w:eastAsia="Arial" w:cs="Times New Roman"/>
          <w:szCs w:val="28"/>
        </w:rPr>
        <w:br w:type="page"/>
      </w:r>
    </w:p>
    <w:p w14:paraId="10C27BC0" w14:textId="7FB810C7" w:rsidR="00385AB5" w:rsidRPr="00385AB5" w:rsidRDefault="00385AB5" w:rsidP="00DE15C5">
      <w:pPr>
        <w:spacing w:after="0" w:line="240" w:lineRule="auto"/>
        <w:ind w:firstLine="709"/>
        <w:jc w:val="both"/>
        <w:rPr>
          <w:rFonts w:eastAsia="Arial" w:cs="Times New Roman"/>
          <w:szCs w:val="28"/>
        </w:rPr>
      </w:pPr>
      <w:r w:rsidRPr="00385AB5">
        <w:rPr>
          <w:rFonts w:eastAsia="Arial" w:cs="Times New Roman"/>
          <w:szCs w:val="28"/>
        </w:rPr>
        <w:lastRenderedPageBreak/>
        <w:t>При разработке пользовательского интерфейса использован</w:t>
      </w:r>
      <w:r w:rsidRPr="00385AB5">
        <w:rPr>
          <w:rFonts w:eastAsia="Arial" w:cs="Times New Roman"/>
          <w:szCs w:val="28"/>
          <w:lang w:val="en-US"/>
        </w:rPr>
        <w:t> </w:t>
      </w:r>
      <w:r w:rsidRPr="00385AB5">
        <w:rPr>
          <w:rFonts w:eastAsia="Arial" w:cs="Times New Roman"/>
          <w:szCs w:val="28"/>
        </w:rPr>
        <w:t>современный стек технологий:</w:t>
      </w:r>
    </w:p>
    <w:p w14:paraId="10122262" w14:textId="77777777" w:rsidR="00385AB5" w:rsidRPr="00385AB5" w:rsidRDefault="00385AB5" w:rsidP="00DE15C5">
      <w:pPr>
        <w:spacing w:after="0" w:line="240" w:lineRule="auto"/>
        <w:ind w:firstLine="709"/>
        <w:jc w:val="both"/>
        <w:rPr>
          <w:rFonts w:eastAsia="Arial" w:cs="Times New Roman"/>
          <w:szCs w:val="28"/>
          <w:lang w:val="en-US"/>
        </w:rPr>
      </w:pPr>
      <w:r w:rsidRPr="00385AB5">
        <w:rPr>
          <w:rFonts w:eastAsia="Arial" w:cs="Times New Roman"/>
          <w:bCs/>
          <w:szCs w:val="28"/>
          <w:lang w:val="en-US"/>
        </w:rPr>
        <w:t>Базовые технологии:</w:t>
      </w:r>
    </w:p>
    <w:p w14:paraId="22BDD4D5" w14:textId="77777777" w:rsidR="00385AB5" w:rsidRPr="00385AB5" w:rsidRDefault="00385AB5" w:rsidP="007A25D6">
      <w:pPr>
        <w:numPr>
          <w:ilvl w:val="0"/>
          <w:numId w:val="44"/>
        </w:numPr>
        <w:spacing w:after="0" w:line="240" w:lineRule="auto"/>
        <w:ind w:left="0" w:firstLine="709"/>
        <w:jc w:val="both"/>
        <w:rPr>
          <w:rFonts w:eastAsia="Arial" w:cs="Times New Roman"/>
          <w:szCs w:val="28"/>
        </w:rPr>
      </w:pPr>
      <w:r w:rsidRPr="00385AB5">
        <w:rPr>
          <w:rFonts w:eastAsia="Arial" w:cs="Times New Roman"/>
          <w:szCs w:val="28"/>
          <w:lang w:val="en-US"/>
        </w:rPr>
        <w:t>ASP</w:t>
      </w:r>
      <w:r w:rsidRPr="00385AB5">
        <w:rPr>
          <w:rFonts w:eastAsia="Arial" w:cs="Times New Roman"/>
          <w:szCs w:val="28"/>
        </w:rPr>
        <w:t>.</w:t>
      </w:r>
      <w:r w:rsidRPr="00385AB5">
        <w:rPr>
          <w:rFonts w:eastAsia="Arial" w:cs="Times New Roman"/>
          <w:szCs w:val="28"/>
          <w:lang w:val="en-US"/>
        </w:rPr>
        <w:t>NET</w:t>
      </w:r>
      <w:r w:rsidRPr="00385AB5">
        <w:rPr>
          <w:rFonts w:eastAsia="Arial" w:cs="Times New Roman"/>
          <w:szCs w:val="28"/>
        </w:rPr>
        <w:t xml:space="preserve"> </w:t>
      </w:r>
      <w:r w:rsidRPr="00385AB5">
        <w:rPr>
          <w:rFonts w:eastAsia="Arial" w:cs="Times New Roman"/>
          <w:szCs w:val="28"/>
          <w:lang w:val="en-US"/>
        </w:rPr>
        <w:t>Core Razor</w:t>
      </w:r>
      <w:r w:rsidRPr="00385AB5">
        <w:rPr>
          <w:rFonts w:eastAsia="Arial" w:cs="Times New Roman"/>
          <w:szCs w:val="28"/>
        </w:rPr>
        <w:t xml:space="preserve"> </w:t>
      </w:r>
      <w:r w:rsidRPr="00385AB5">
        <w:rPr>
          <w:rFonts w:eastAsia="Arial" w:cs="Times New Roman"/>
          <w:szCs w:val="28"/>
          <w:lang w:val="en-US"/>
        </w:rPr>
        <w:t>Pages</w:t>
      </w:r>
      <w:r w:rsidRPr="00385AB5">
        <w:rPr>
          <w:rFonts w:eastAsia="Arial" w:cs="Times New Roman"/>
          <w:szCs w:val="28"/>
        </w:rPr>
        <w:t xml:space="preserve"> для</w:t>
      </w:r>
      <w:r w:rsidRPr="00385AB5">
        <w:rPr>
          <w:rFonts w:eastAsia="Arial" w:cs="Times New Roman"/>
          <w:szCs w:val="28"/>
          <w:lang w:val="en-US"/>
        </w:rPr>
        <w:t> </w:t>
      </w:r>
      <w:r w:rsidRPr="00385AB5">
        <w:rPr>
          <w:rFonts w:eastAsia="Arial" w:cs="Times New Roman"/>
          <w:szCs w:val="28"/>
        </w:rPr>
        <w:t>серверного</w:t>
      </w:r>
      <w:r w:rsidRPr="00385AB5">
        <w:rPr>
          <w:rFonts w:eastAsia="Arial" w:cs="Times New Roman"/>
          <w:szCs w:val="28"/>
          <w:lang w:val="en-US"/>
        </w:rPr>
        <w:t> </w:t>
      </w:r>
      <w:r w:rsidRPr="00385AB5">
        <w:rPr>
          <w:rFonts w:eastAsia="Arial" w:cs="Times New Roman"/>
          <w:szCs w:val="28"/>
        </w:rPr>
        <w:t>рендеринга</w:t>
      </w:r>
    </w:p>
    <w:p w14:paraId="679AB0F0" w14:textId="77777777" w:rsidR="00385AB5" w:rsidRPr="00385AB5" w:rsidRDefault="00385AB5" w:rsidP="007A25D6">
      <w:pPr>
        <w:numPr>
          <w:ilvl w:val="0"/>
          <w:numId w:val="44"/>
        </w:numPr>
        <w:spacing w:after="0" w:line="240" w:lineRule="auto"/>
        <w:ind w:left="0" w:firstLine="709"/>
        <w:jc w:val="both"/>
        <w:rPr>
          <w:rFonts w:eastAsia="Arial" w:cs="Times New Roman"/>
          <w:szCs w:val="28"/>
          <w:lang w:val="en-US"/>
        </w:rPr>
      </w:pPr>
      <w:r w:rsidRPr="00385AB5">
        <w:rPr>
          <w:rFonts w:eastAsia="Arial" w:cs="Times New Roman"/>
          <w:szCs w:val="28"/>
          <w:lang w:val="en-US"/>
        </w:rPr>
        <w:t>HTML5 для структуры страниц</w:t>
      </w:r>
    </w:p>
    <w:p w14:paraId="3482E4EB" w14:textId="77777777" w:rsidR="00385AB5" w:rsidRPr="00385AB5" w:rsidRDefault="00385AB5" w:rsidP="007A25D6">
      <w:pPr>
        <w:numPr>
          <w:ilvl w:val="0"/>
          <w:numId w:val="44"/>
        </w:numPr>
        <w:spacing w:after="0" w:line="240" w:lineRule="auto"/>
        <w:ind w:left="0" w:firstLine="709"/>
        <w:jc w:val="both"/>
        <w:rPr>
          <w:rFonts w:eastAsia="Arial" w:cs="Times New Roman"/>
          <w:szCs w:val="28"/>
          <w:lang w:val="en-US"/>
        </w:rPr>
      </w:pPr>
      <w:r w:rsidRPr="00385AB5">
        <w:rPr>
          <w:rFonts w:eastAsia="Arial" w:cs="Times New Roman"/>
          <w:szCs w:val="28"/>
          <w:lang w:val="en-US"/>
        </w:rPr>
        <w:t>CSS3 для стилизации</w:t>
      </w:r>
    </w:p>
    <w:p w14:paraId="1C94DD45" w14:textId="77777777" w:rsidR="00385AB5" w:rsidRPr="00385AB5" w:rsidRDefault="00385AB5" w:rsidP="007A25D6">
      <w:pPr>
        <w:numPr>
          <w:ilvl w:val="0"/>
          <w:numId w:val="44"/>
        </w:numPr>
        <w:spacing w:after="0" w:line="240" w:lineRule="auto"/>
        <w:ind w:left="0" w:firstLine="709"/>
        <w:jc w:val="both"/>
        <w:rPr>
          <w:rFonts w:eastAsia="Arial" w:cs="Times New Roman"/>
          <w:szCs w:val="28"/>
          <w:lang w:val="en-US"/>
        </w:rPr>
      </w:pPr>
      <w:r w:rsidRPr="00385AB5">
        <w:rPr>
          <w:rFonts w:eastAsia="Arial" w:cs="Times New Roman"/>
          <w:szCs w:val="28"/>
          <w:lang w:val="en-US"/>
        </w:rPr>
        <w:t>JavaScript для клиентской логики</w:t>
      </w:r>
    </w:p>
    <w:p w14:paraId="15F96800" w14:textId="77777777" w:rsidR="00385AB5" w:rsidRPr="00385AB5" w:rsidRDefault="00385AB5" w:rsidP="00DE15C5">
      <w:pPr>
        <w:spacing w:after="0" w:line="240" w:lineRule="auto"/>
        <w:ind w:firstLine="709"/>
        <w:jc w:val="both"/>
        <w:rPr>
          <w:rFonts w:eastAsia="Arial" w:cs="Times New Roman"/>
          <w:szCs w:val="28"/>
          <w:lang w:val="en-US"/>
        </w:rPr>
      </w:pPr>
      <w:r w:rsidRPr="00385AB5">
        <w:rPr>
          <w:rFonts w:eastAsia="Arial" w:cs="Times New Roman"/>
          <w:bCs/>
          <w:szCs w:val="28"/>
          <w:lang w:val="en-US"/>
        </w:rPr>
        <w:t>Фреймворки и библиотеки:</w:t>
      </w:r>
    </w:p>
    <w:p w14:paraId="1C1789DD" w14:textId="77777777" w:rsidR="00385AB5" w:rsidRPr="00385AB5" w:rsidRDefault="00385AB5" w:rsidP="007A25D6">
      <w:pPr>
        <w:numPr>
          <w:ilvl w:val="0"/>
          <w:numId w:val="45"/>
        </w:numPr>
        <w:spacing w:after="0" w:line="240" w:lineRule="auto"/>
        <w:ind w:left="0" w:firstLine="709"/>
        <w:jc w:val="both"/>
        <w:rPr>
          <w:rFonts w:eastAsia="Arial" w:cs="Times New Roman"/>
          <w:szCs w:val="28"/>
          <w:lang w:val="en-US"/>
        </w:rPr>
      </w:pPr>
      <w:r w:rsidRPr="00385AB5">
        <w:rPr>
          <w:rFonts w:eastAsia="Arial" w:cs="Times New Roman"/>
          <w:szCs w:val="28"/>
          <w:lang w:val="en-US"/>
        </w:rPr>
        <w:t>Bootstrap 5 для адаптивной верстки</w:t>
      </w:r>
    </w:p>
    <w:p w14:paraId="4E10B029" w14:textId="77777777" w:rsidR="00385AB5" w:rsidRPr="00385AB5" w:rsidRDefault="00385AB5" w:rsidP="007A25D6">
      <w:pPr>
        <w:numPr>
          <w:ilvl w:val="0"/>
          <w:numId w:val="45"/>
        </w:numPr>
        <w:spacing w:after="0" w:line="240" w:lineRule="auto"/>
        <w:ind w:left="0" w:firstLine="709"/>
        <w:jc w:val="both"/>
        <w:rPr>
          <w:rFonts w:eastAsia="Arial" w:cs="Times New Roman"/>
          <w:szCs w:val="28"/>
          <w:lang w:val="en-US"/>
        </w:rPr>
      </w:pPr>
      <w:r w:rsidRPr="00385AB5">
        <w:rPr>
          <w:rFonts w:eastAsia="Arial" w:cs="Times New Roman"/>
          <w:szCs w:val="28"/>
          <w:lang w:val="en-US"/>
        </w:rPr>
        <w:t>jQuery для манипуляций с DOM</w:t>
      </w:r>
    </w:p>
    <w:p w14:paraId="7142FCAB" w14:textId="77777777" w:rsidR="00385AB5" w:rsidRPr="00385AB5" w:rsidRDefault="00385AB5" w:rsidP="007A25D6">
      <w:pPr>
        <w:numPr>
          <w:ilvl w:val="0"/>
          <w:numId w:val="45"/>
        </w:numPr>
        <w:spacing w:after="0" w:line="240" w:lineRule="auto"/>
        <w:ind w:left="0" w:firstLine="709"/>
        <w:jc w:val="both"/>
        <w:rPr>
          <w:rFonts w:eastAsia="Arial" w:cs="Times New Roman"/>
          <w:szCs w:val="28"/>
          <w:lang w:val="en-US"/>
        </w:rPr>
      </w:pPr>
      <w:r w:rsidRPr="00385AB5">
        <w:rPr>
          <w:rFonts w:eastAsia="Arial" w:cs="Times New Roman"/>
          <w:szCs w:val="28"/>
          <w:lang w:val="en-US"/>
        </w:rPr>
        <w:t>Chart.js для визуализации данных</w:t>
      </w:r>
    </w:p>
    <w:p w14:paraId="31E41BEA" w14:textId="77777777" w:rsidR="00385AB5" w:rsidRPr="00385AB5" w:rsidRDefault="00385AB5" w:rsidP="007A25D6">
      <w:pPr>
        <w:numPr>
          <w:ilvl w:val="0"/>
          <w:numId w:val="45"/>
        </w:numPr>
        <w:spacing w:after="0" w:line="240" w:lineRule="auto"/>
        <w:ind w:left="0" w:firstLine="709"/>
        <w:jc w:val="both"/>
        <w:rPr>
          <w:rFonts w:eastAsia="Arial" w:cs="Times New Roman"/>
          <w:szCs w:val="28"/>
          <w:lang w:val="en-US"/>
        </w:rPr>
      </w:pPr>
      <w:r w:rsidRPr="00385AB5">
        <w:rPr>
          <w:rFonts w:eastAsia="Arial" w:cs="Times New Roman"/>
          <w:szCs w:val="28"/>
          <w:lang w:val="en-US"/>
        </w:rPr>
        <w:t>Toastr для системы уведомлений</w:t>
      </w:r>
    </w:p>
    <w:p w14:paraId="2C6354D1" w14:textId="06ECE988" w:rsidR="00385AB5" w:rsidRPr="00385AB5" w:rsidRDefault="00385AB5" w:rsidP="00DE15C5">
      <w:pPr>
        <w:spacing w:after="0" w:line="240" w:lineRule="auto"/>
        <w:ind w:firstLine="709"/>
        <w:jc w:val="both"/>
        <w:rPr>
          <w:rFonts w:eastAsia="Arial" w:cs="Times New Roman"/>
          <w:szCs w:val="28"/>
        </w:rPr>
      </w:pPr>
      <w:r w:rsidRPr="00385AB5">
        <w:rPr>
          <w:rFonts w:eastAsia="Arial" w:cs="Times New Roman"/>
          <w:szCs w:val="28"/>
        </w:rPr>
        <w:t>Структура пользовательского</w:t>
      </w:r>
      <w:r w:rsidRPr="00385AB5">
        <w:rPr>
          <w:rFonts w:eastAsia="Arial" w:cs="Times New Roman"/>
          <w:szCs w:val="28"/>
          <w:lang w:val="en-US"/>
        </w:rPr>
        <w:t> </w:t>
      </w:r>
      <w:r w:rsidRPr="00385AB5">
        <w:rPr>
          <w:rFonts w:eastAsia="Arial" w:cs="Times New Roman"/>
          <w:szCs w:val="28"/>
        </w:rPr>
        <w:t>интерфейса построена по</w:t>
      </w:r>
      <w:r w:rsidRPr="00385AB5">
        <w:rPr>
          <w:rFonts w:eastAsia="Arial" w:cs="Times New Roman"/>
          <w:szCs w:val="28"/>
          <w:lang w:val="en-US"/>
        </w:rPr>
        <w:t> </w:t>
      </w:r>
      <w:r w:rsidRPr="00385AB5">
        <w:rPr>
          <w:rFonts w:eastAsia="Arial" w:cs="Times New Roman"/>
          <w:szCs w:val="28"/>
        </w:rPr>
        <w:t>модульному принципу, где каждый компонент является независимым и</w:t>
      </w:r>
      <w:r w:rsidRPr="00385AB5">
        <w:rPr>
          <w:rFonts w:eastAsia="Arial" w:cs="Times New Roman"/>
          <w:szCs w:val="28"/>
          <w:lang w:val="en-US"/>
        </w:rPr>
        <w:t> </w:t>
      </w:r>
      <w:r w:rsidRPr="00385AB5">
        <w:rPr>
          <w:rFonts w:eastAsia="Arial" w:cs="Times New Roman"/>
          <w:szCs w:val="28"/>
        </w:rPr>
        <w:t>переиспользуемым.</w:t>
      </w:r>
      <w:r w:rsidR="00AB1D83">
        <w:rPr>
          <w:rFonts w:eastAsia="Arial" w:cs="Times New Roman"/>
          <w:szCs w:val="28"/>
        </w:rPr>
        <w:t xml:space="preserve"> </w:t>
      </w:r>
      <w:r w:rsidRPr="00385AB5">
        <w:rPr>
          <w:rFonts w:eastAsia="Arial" w:cs="Times New Roman"/>
          <w:szCs w:val="28"/>
        </w:rPr>
        <w:t>В</w:t>
      </w:r>
      <w:r w:rsidRPr="00385AB5">
        <w:rPr>
          <w:rFonts w:eastAsia="Arial" w:cs="Times New Roman"/>
          <w:szCs w:val="28"/>
          <w:lang w:val="en-US"/>
        </w:rPr>
        <w:t> </w:t>
      </w:r>
      <w:r w:rsidRPr="00385AB5">
        <w:rPr>
          <w:rFonts w:eastAsia="Arial" w:cs="Times New Roman"/>
          <w:szCs w:val="28"/>
        </w:rPr>
        <w:t>системе реализованы следующие</w:t>
      </w:r>
      <w:r w:rsidRPr="00385AB5">
        <w:rPr>
          <w:rFonts w:eastAsia="Arial" w:cs="Times New Roman"/>
          <w:szCs w:val="28"/>
          <w:lang w:val="en-US"/>
        </w:rPr>
        <w:t> </w:t>
      </w:r>
      <w:r w:rsidRPr="00385AB5">
        <w:rPr>
          <w:rFonts w:eastAsia="Arial" w:cs="Times New Roman"/>
          <w:szCs w:val="28"/>
        </w:rPr>
        <w:t>ключевые компоненты:</w:t>
      </w:r>
    </w:p>
    <w:p w14:paraId="79B9A5A5" w14:textId="77777777" w:rsidR="00385AB5" w:rsidRPr="00AB1D83" w:rsidRDefault="00385AB5" w:rsidP="007A25D6">
      <w:pPr>
        <w:numPr>
          <w:ilvl w:val="0"/>
          <w:numId w:val="38"/>
        </w:numPr>
        <w:spacing w:after="0" w:line="240" w:lineRule="auto"/>
        <w:jc w:val="both"/>
        <w:rPr>
          <w:rFonts w:eastAsia="Arial" w:cs="Times New Roman"/>
          <w:szCs w:val="28"/>
        </w:rPr>
      </w:pPr>
      <w:r w:rsidRPr="00AB1D83">
        <w:rPr>
          <w:rFonts w:eastAsia="Arial" w:cs="Times New Roman"/>
          <w:bCs/>
          <w:szCs w:val="28"/>
        </w:rPr>
        <w:t>Навигационная</w:t>
      </w:r>
      <w:r w:rsidRPr="00AB1D83">
        <w:rPr>
          <w:rFonts w:eastAsia="Arial" w:cs="Times New Roman"/>
          <w:bCs/>
          <w:szCs w:val="28"/>
          <w:lang w:val="en-US"/>
        </w:rPr>
        <w:t> </w:t>
      </w:r>
      <w:r w:rsidRPr="00AB1D83">
        <w:rPr>
          <w:rFonts w:eastAsia="Arial" w:cs="Times New Roman"/>
          <w:bCs/>
          <w:szCs w:val="28"/>
        </w:rPr>
        <w:t>система:</w:t>
      </w:r>
    </w:p>
    <w:p w14:paraId="6214B555" w14:textId="77777777" w:rsidR="00385AB5" w:rsidRPr="00AB1D83" w:rsidRDefault="00385AB5" w:rsidP="007A25D6">
      <w:pPr>
        <w:numPr>
          <w:ilvl w:val="0"/>
          <w:numId w:val="46"/>
        </w:numPr>
        <w:spacing w:after="0" w:line="240" w:lineRule="auto"/>
        <w:ind w:left="0" w:firstLine="709"/>
        <w:jc w:val="both"/>
        <w:rPr>
          <w:rFonts w:eastAsia="Arial" w:cs="Times New Roman"/>
          <w:szCs w:val="28"/>
        </w:rPr>
      </w:pPr>
      <w:r w:rsidRPr="00AB1D83">
        <w:rPr>
          <w:rFonts w:eastAsia="Arial" w:cs="Times New Roman"/>
          <w:szCs w:val="28"/>
        </w:rPr>
        <w:t>Главное</w:t>
      </w:r>
      <w:r w:rsidRPr="00385AB5">
        <w:rPr>
          <w:rFonts w:eastAsia="Arial" w:cs="Times New Roman"/>
          <w:szCs w:val="28"/>
          <w:lang w:val="en-US"/>
        </w:rPr>
        <w:t> </w:t>
      </w:r>
      <w:r w:rsidRPr="00AB1D83">
        <w:rPr>
          <w:rFonts w:eastAsia="Arial" w:cs="Times New Roman"/>
          <w:szCs w:val="28"/>
        </w:rPr>
        <w:t>меню с разделами</w:t>
      </w:r>
    </w:p>
    <w:p w14:paraId="4F7D6A99" w14:textId="77777777" w:rsidR="00385AB5" w:rsidRPr="00AB1D83" w:rsidRDefault="00385AB5" w:rsidP="007A25D6">
      <w:pPr>
        <w:numPr>
          <w:ilvl w:val="0"/>
          <w:numId w:val="46"/>
        </w:numPr>
        <w:spacing w:after="0" w:line="240" w:lineRule="auto"/>
        <w:ind w:left="0" w:firstLine="709"/>
        <w:jc w:val="both"/>
        <w:rPr>
          <w:rFonts w:eastAsia="Arial" w:cs="Times New Roman"/>
          <w:szCs w:val="28"/>
        </w:rPr>
      </w:pPr>
      <w:r w:rsidRPr="00AB1D83">
        <w:rPr>
          <w:rFonts w:eastAsia="Arial" w:cs="Times New Roman"/>
          <w:szCs w:val="28"/>
        </w:rPr>
        <w:t>Подменю для</w:t>
      </w:r>
      <w:r w:rsidRPr="00385AB5">
        <w:rPr>
          <w:rFonts w:eastAsia="Arial" w:cs="Times New Roman"/>
          <w:szCs w:val="28"/>
          <w:lang w:val="en-US"/>
        </w:rPr>
        <w:t> </w:t>
      </w:r>
      <w:r w:rsidRPr="00AB1D83">
        <w:rPr>
          <w:rFonts w:eastAsia="Arial" w:cs="Times New Roman"/>
          <w:szCs w:val="28"/>
        </w:rPr>
        <w:t>каждого раздела</w:t>
      </w:r>
    </w:p>
    <w:p w14:paraId="196F5EEE" w14:textId="77777777" w:rsidR="00385AB5" w:rsidRPr="00AB1D83" w:rsidRDefault="00385AB5" w:rsidP="007A25D6">
      <w:pPr>
        <w:numPr>
          <w:ilvl w:val="0"/>
          <w:numId w:val="46"/>
        </w:numPr>
        <w:spacing w:after="0" w:line="240" w:lineRule="auto"/>
        <w:ind w:left="0" w:firstLine="709"/>
        <w:jc w:val="both"/>
        <w:rPr>
          <w:rFonts w:eastAsia="Arial" w:cs="Times New Roman"/>
          <w:szCs w:val="28"/>
        </w:rPr>
      </w:pPr>
      <w:r w:rsidRPr="00AB1D83">
        <w:rPr>
          <w:rFonts w:eastAsia="Arial" w:cs="Times New Roman"/>
          <w:szCs w:val="28"/>
        </w:rPr>
        <w:t>Хлебные крошки для навигации</w:t>
      </w:r>
    </w:p>
    <w:p w14:paraId="609980CA" w14:textId="77777777" w:rsidR="00385AB5" w:rsidRPr="00AB1D83" w:rsidRDefault="00385AB5" w:rsidP="007A25D6">
      <w:pPr>
        <w:numPr>
          <w:ilvl w:val="0"/>
          <w:numId w:val="46"/>
        </w:numPr>
        <w:spacing w:after="0" w:line="240" w:lineRule="auto"/>
        <w:ind w:left="0" w:firstLine="709"/>
        <w:jc w:val="both"/>
        <w:rPr>
          <w:rFonts w:eastAsia="Arial" w:cs="Times New Roman"/>
          <w:szCs w:val="28"/>
        </w:rPr>
      </w:pPr>
      <w:r w:rsidRPr="00AB1D83">
        <w:rPr>
          <w:rFonts w:eastAsia="Arial" w:cs="Times New Roman"/>
          <w:szCs w:val="28"/>
        </w:rPr>
        <w:t>Быстрые</w:t>
      </w:r>
      <w:r w:rsidRPr="00385AB5">
        <w:rPr>
          <w:rFonts w:eastAsia="Arial" w:cs="Times New Roman"/>
          <w:szCs w:val="28"/>
          <w:lang w:val="en-US"/>
        </w:rPr>
        <w:t> </w:t>
      </w:r>
      <w:r w:rsidRPr="00AB1D83">
        <w:rPr>
          <w:rFonts w:eastAsia="Arial" w:cs="Times New Roman"/>
          <w:szCs w:val="28"/>
        </w:rPr>
        <w:t>действия</w:t>
      </w:r>
    </w:p>
    <w:p w14:paraId="7BEEA54A" w14:textId="77777777" w:rsidR="00385AB5" w:rsidRPr="00AB1D83" w:rsidRDefault="00385AB5" w:rsidP="007A25D6">
      <w:pPr>
        <w:numPr>
          <w:ilvl w:val="0"/>
          <w:numId w:val="39"/>
        </w:numPr>
        <w:spacing w:after="0" w:line="240" w:lineRule="auto"/>
        <w:jc w:val="both"/>
        <w:rPr>
          <w:rFonts w:eastAsia="Arial" w:cs="Times New Roman"/>
          <w:szCs w:val="28"/>
          <w:lang w:val="en-US"/>
        </w:rPr>
      </w:pPr>
      <w:r w:rsidRPr="00AB1D83">
        <w:rPr>
          <w:rFonts w:eastAsia="Arial" w:cs="Times New Roman"/>
          <w:bCs/>
          <w:szCs w:val="28"/>
        </w:rPr>
        <w:t>Инфор</w:t>
      </w:r>
      <w:r w:rsidRPr="00AB1D83">
        <w:rPr>
          <w:rFonts w:eastAsia="Arial" w:cs="Times New Roman"/>
          <w:bCs/>
          <w:szCs w:val="28"/>
          <w:lang w:val="en-US"/>
        </w:rPr>
        <w:t>мационные панели:</w:t>
      </w:r>
    </w:p>
    <w:p w14:paraId="0D47F4E8" w14:textId="77777777" w:rsidR="00385AB5" w:rsidRPr="00385AB5" w:rsidRDefault="00385AB5" w:rsidP="007A25D6">
      <w:pPr>
        <w:numPr>
          <w:ilvl w:val="0"/>
          <w:numId w:val="48"/>
        </w:numPr>
        <w:spacing w:after="0" w:line="240" w:lineRule="auto"/>
        <w:jc w:val="both"/>
        <w:rPr>
          <w:rFonts w:eastAsia="Arial" w:cs="Times New Roman"/>
          <w:szCs w:val="28"/>
          <w:lang w:val="en-US"/>
        </w:rPr>
      </w:pPr>
      <w:r w:rsidRPr="00385AB5">
        <w:rPr>
          <w:rFonts w:eastAsia="Arial" w:cs="Times New Roman"/>
          <w:szCs w:val="28"/>
          <w:lang w:val="en-US"/>
        </w:rPr>
        <w:t>Карточки с ключевыми показателями</w:t>
      </w:r>
    </w:p>
    <w:p w14:paraId="1C8B26D9" w14:textId="77777777" w:rsidR="00385AB5" w:rsidRPr="00385AB5" w:rsidRDefault="00385AB5" w:rsidP="007A25D6">
      <w:pPr>
        <w:numPr>
          <w:ilvl w:val="0"/>
          <w:numId w:val="48"/>
        </w:numPr>
        <w:spacing w:after="0" w:line="240" w:lineRule="auto"/>
        <w:jc w:val="both"/>
        <w:rPr>
          <w:rFonts w:eastAsia="Arial" w:cs="Times New Roman"/>
          <w:szCs w:val="28"/>
          <w:lang w:val="en-US"/>
        </w:rPr>
      </w:pPr>
      <w:r w:rsidRPr="00385AB5">
        <w:rPr>
          <w:rFonts w:eastAsia="Arial" w:cs="Times New Roman"/>
          <w:szCs w:val="28"/>
          <w:lang w:val="en-US"/>
        </w:rPr>
        <w:t>Графики и диаграммы</w:t>
      </w:r>
    </w:p>
    <w:p w14:paraId="215E2003" w14:textId="77777777" w:rsidR="00385AB5" w:rsidRPr="00385AB5" w:rsidRDefault="00385AB5" w:rsidP="007A25D6">
      <w:pPr>
        <w:numPr>
          <w:ilvl w:val="0"/>
          <w:numId w:val="48"/>
        </w:numPr>
        <w:spacing w:after="0" w:line="240" w:lineRule="auto"/>
        <w:jc w:val="both"/>
        <w:rPr>
          <w:rFonts w:eastAsia="Arial" w:cs="Times New Roman"/>
          <w:szCs w:val="28"/>
          <w:lang w:val="en-US"/>
        </w:rPr>
      </w:pPr>
      <w:r w:rsidRPr="00385AB5">
        <w:rPr>
          <w:rFonts w:eastAsia="Arial" w:cs="Times New Roman"/>
          <w:szCs w:val="28"/>
          <w:lang w:val="en-US"/>
        </w:rPr>
        <w:t>Таблицы с данными</w:t>
      </w:r>
    </w:p>
    <w:p w14:paraId="32FECA03" w14:textId="77777777" w:rsidR="00385AB5" w:rsidRPr="00385AB5" w:rsidRDefault="00385AB5" w:rsidP="007A25D6">
      <w:pPr>
        <w:numPr>
          <w:ilvl w:val="0"/>
          <w:numId w:val="48"/>
        </w:numPr>
        <w:spacing w:after="0" w:line="240" w:lineRule="auto"/>
        <w:jc w:val="both"/>
        <w:rPr>
          <w:rFonts w:eastAsia="Arial" w:cs="Times New Roman"/>
          <w:szCs w:val="28"/>
          <w:lang w:val="en-US"/>
        </w:rPr>
      </w:pPr>
      <w:r w:rsidRPr="00385AB5">
        <w:rPr>
          <w:rFonts w:eastAsia="Arial" w:cs="Times New Roman"/>
          <w:szCs w:val="28"/>
          <w:lang w:val="en-US"/>
        </w:rPr>
        <w:t>Статистические виджеты</w:t>
      </w:r>
    </w:p>
    <w:p w14:paraId="7398B465" w14:textId="77777777" w:rsidR="00385AB5" w:rsidRPr="00385AB5" w:rsidRDefault="00385AB5" w:rsidP="007A25D6">
      <w:pPr>
        <w:numPr>
          <w:ilvl w:val="0"/>
          <w:numId w:val="40"/>
        </w:numPr>
        <w:spacing w:after="0" w:line="240" w:lineRule="auto"/>
        <w:jc w:val="both"/>
        <w:rPr>
          <w:rFonts w:eastAsia="Arial" w:cs="Times New Roman"/>
          <w:szCs w:val="28"/>
          <w:lang w:val="en-US"/>
        </w:rPr>
      </w:pPr>
      <w:r w:rsidRPr="00AB1D83">
        <w:rPr>
          <w:rFonts w:eastAsia="Arial" w:cs="Times New Roman"/>
          <w:bCs/>
          <w:szCs w:val="28"/>
          <w:lang w:val="en-US"/>
        </w:rPr>
        <w:t>Формы и элементы ввода</w:t>
      </w:r>
      <w:r w:rsidRPr="00385AB5">
        <w:rPr>
          <w:rFonts w:eastAsia="Arial" w:cs="Times New Roman"/>
          <w:b/>
          <w:bCs/>
          <w:szCs w:val="28"/>
          <w:lang w:val="en-US"/>
        </w:rPr>
        <w:t>:</w:t>
      </w:r>
    </w:p>
    <w:p w14:paraId="444D88B1" w14:textId="77777777" w:rsidR="00385AB5" w:rsidRPr="00385AB5" w:rsidRDefault="00385AB5" w:rsidP="007A25D6">
      <w:pPr>
        <w:numPr>
          <w:ilvl w:val="0"/>
          <w:numId w:val="47"/>
        </w:numPr>
        <w:spacing w:after="0" w:line="240" w:lineRule="auto"/>
        <w:ind w:left="0" w:firstLine="720"/>
        <w:jc w:val="both"/>
        <w:rPr>
          <w:rFonts w:eastAsia="Arial" w:cs="Times New Roman"/>
          <w:szCs w:val="28"/>
          <w:lang w:val="en-US"/>
        </w:rPr>
      </w:pPr>
      <w:r w:rsidRPr="00385AB5">
        <w:rPr>
          <w:rFonts w:eastAsia="Arial" w:cs="Times New Roman"/>
          <w:szCs w:val="28"/>
          <w:lang w:val="en-US"/>
        </w:rPr>
        <w:t>Текстовые поля с валидацией</w:t>
      </w:r>
    </w:p>
    <w:p w14:paraId="6D81CDD5" w14:textId="77777777" w:rsidR="00385AB5" w:rsidRPr="00385AB5" w:rsidRDefault="00385AB5" w:rsidP="007A25D6">
      <w:pPr>
        <w:numPr>
          <w:ilvl w:val="0"/>
          <w:numId w:val="47"/>
        </w:numPr>
        <w:spacing w:after="0" w:line="240" w:lineRule="auto"/>
        <w:ind w:left="0" w:firstLine="720"/>
        <w:jc w:val="both"/>
        <w:rPr>
          <w:rFonts w:eastAsia="Arial" w:cs="Times New Roman"/>
          <w:szCs w:val="28"/>
          <w:lang w:val="en-US"/>
        </w:rPr>
      </w:pPr>
      <w:r w:rsidRPr="00385AB5">
        <w:rPr>
          <w:rFonts w:eastAsia="Arial" w:cs="Times New Roman"/>
          <w:szCs w:val="28"/>
          <w:lang w:val="en-US"/>
        </w:rPr>
        <w:t>Выпадающие списки</w:t>
      </w:r>
    </w:p>
    <w:p w14:paraId="27C254EC" w14:textId="77777777" w:rsidR="00385AB5" w:rsidRPr="00385AB5" w:rsidRDefault="00385AB5" w:rsidP="007A25D6">
      <w:pPr>
        <w:numPr>
          <w:ilvl w:val="0"/>
          <w:numId w:val="47"/>
        </w:numPr>
        <w:spacing w:after="0" w:line="240" w:lineRule="auto"/>
        <w:ind w:left="0" w:firstLine="720"/>
        <w:jc w:val="both"/>
        <w:rPr>
          <w:rFonts w:eastAsia="Arial" w:cs="Times New Roman"/>
          <w:szCs w:val="28"/>
          <w:lang w:val="en-US"/>
        </w:rPr>
      </w:pPr>
      <w:r w:rsidRPr="00385AB5">
        <w:rPr>
          <w:rFonts w:eastAsia="Arial" w:cs="Times New Roman"/>
          <w:szCs w:val="28"/>
          <w:lang w:val="en-US"/>
        </w:rPr>
        <w:t>Календари для выбора дат</w:t>
      </w:r>
    </w:p>
    <w:p w14:paraId="6540B4FA" w14:textId="77777777" w:rsidR="00385AB5" w:rsidRPr="00385AB5" w:rsidRDefault="00385AB5" w:rsidP="007A25D6">
      <w:pPr>
        <w:numPr>
          <w:ilvl w:val="0"/>
          <w:numId w:val="47"/>
        </w:numPr>
        <w:spacing w:after="0" w:line="240" w:lineRule="auto"/>
        <w:ind w:left="0" w:firstLine="720"/>
        <w:jc w:val="both"/>
        <w:rPr>
          <w:rFonts w:eastAsia="Arial" w:cs="Times New Roman"/>
          <w:szCs w:val="28"/>
          <w:lang w:val="en-US"/>
        </w:rPr>
      </w:pPr>
      <w:r w:rsidRPr="00385AB5">
        <w:rPr>
          <w:rFonts w:eastAsia="Arial" w:cs="Times New Roman"/>
          <w:szCs w:val="28"/>
          <w:lang w:val="en-US"/>
        </w:rPr>
        <w:t>Чекбоксы и радиокнопки</w:t>
      </w:r>
    </w:p>
    <w:p w14:paraId="70438980" w14:textId="77777777" w:rsidR="00385AB5" w:rsidRPr="00385AB5" w:rsidRDefault="00385AB5" w:rsidP="00DE15C5">
      <w:pPr>
        <w:spacing w:after="0" w:line="240" w:lineRule="auto"/>
        <w:ind w:firstLine="567"/>
        <w:jc w:val="both"/>
        <w:rPr>
          <w:rFonts w:eastAsia="Arial" w:cs="Times New Roman"/>
          <w:szCs w:val="28"/>
        </w:rPr>
      </w:pPr>
      <w:r w:rsidRPr="00385AB5">
        <w:rPr>
          <w:rFonts w:eastAsia="Arial" w:cs="Times New Roman"/>
          <w:szCs w:val="28"/>
        </w:rPr>
        <w:t>Особое внимание</w:t>
      </w:r>
      <w:r w:rsidRPr="00385AB5">
        <w:rPr>
          <w:rFonts w:eastAsia="Arial" w:cs="Times New Roman"/>
          <w:szCs w:val="28"/>
          <w:lang w:val="en-US"/>
        </w:rPr>
        <w:t> </w:t>
      </w:r>
      <w:r w:rsidRPr="00385AB5">
        <w:rPr>
          <w:rFonts w:eastAsia="Arial" w:cs="Times New Roman"/>
          <w:szCs w:val="28"/>
        </w:rPr>
        <w:t>уделено обеспечению</w:t>
      </w:r>
      <w:r w:rsidRPr="00385AB5">
        <w:rPr>
          <w:rFonts w:eastAsia="Arial" w:cs="Times New Roman"/>
          <w:szCs w:val="28"/>
          <w:lang w:val="en-US"/>
        </w:rPr>
        <w:t> </w:t>
      </w:r>
      <w:r w:rsidRPr="00385AB5">
        <w:rPr>
          <w:rFonts w:eastAsia="Arial" w:cs="Times New Roman"/>
          <w:szCs w:val="28"/>
        </w:rPr>
        <w:t>качественного пользовательского</w:t>
      </w:r>
      <w:r w:rsidRPr="00385AB5">
        <w:rPr>
          <w:rFonts w:eastAsia="Arial" w:cs="Times New Roman"/>
          <w:szCs w:val="28"/>
          <w:lang w:val="en-US"/>
        </w:rPr>
        <w:t> </w:t>
      </w:r>
      <w:r w:rsidRPr="00385AB5">
        <w:rPr>
          <w:rFonts w:eastAsia="Arial" w:cs="Times New Roman"/>
          <w:szCs w:val="28"/>
        </w:rPr>
        <w:t>опыта:</w:t>
      </w:r>
    </w:p>
    <w:p w14:paraId="69FEEF94" w14:textId="77777777" w:rsidR="00385AB5" w:rsidRPr="00AB1D83" w:rsidRDefault="00385AB5" w:rsidP="007A25D6">
      <w:pPr>
        <w:numPr>
          <w:ilvl w:val="0"/>
          <w:numId w:val="41"/>
        </w:numPr>
        <w:spacing w:after="0" w:line="240" w:lineRule="auto"/>
        <w:ind w:left="0" w:firstLine="709"/>
        <w:jc w:val="both"/>
        <w:rPr>
          <w:rFonts w:eastAsia="Arial" w:cs="Times New Roman"/>
          <w:szCs w:val="28"/>
          <w:lang w:val="en-US"/>
        </w:rPr>
      </w:pPr>
      <w:r w:rsidRPr="00AB1D83">
        <w:rPr>
          <w:rFonts w:eastAsia="Arial" w:cs="Times New Roman"/>
          <w:bCs/>
          <w:szCs w:val="28"/>
          <w:lang w:val="en-US"/>
        </w:rPr>
        <w:t>Система обратной связи:</w:t>
      </w:r>
    </w:p>
    <w:p w14:paraId="7439F92C" w14:textId="77777777" w:rsidR="00385AB5" w:rsidRPr="00AB1D83" w:rsidRDefault="00385AB5" w:rsidP="007A25D6">
      <w:pPr>
        <w:pStyle w:val="a3"/>
        <w:numPr>
          <w:ilvl w:val="0"/>
          <w:numId w:val="49"/>
        </w:numPr>
        <w:spacing w:after="0" w:line="240" w:lineRule="auto"/>
        <w:ind w:left="0" w:firstLine="709"/>
        <w:jc w:val="both"/>
        <w:rPr>
          <w:rFonts w:eastAsia="Arial" w:cs="Times New Roman"/>
          <w:szCs w:val="28"/>
          <w:lang w:val="en-US"/>
        </w:rPr>
      </w:pPr>
      <w:r w:rsidRPr="00AB1D83">
        <w:rPr>
          <w:rFonts w:eastAsia="Arial" w:cs="Times New Roman"/>
          <w:szCs w:val="28"/>
          <w:lang w:val="en-US"/>
        </w:rPr>
        <w:t>Уведомления о результатах действий</w:t>
      </w:r>
    </w:p>
    <w:p w14:paraId="6F190937" w14:textId="77777777" w:rsidR="00385AB5" w:rsidRPr="00AB1D83" w:rsidRDefault="00385AB5" w:rsidP="007A25D6">
      <w:pPr>
        <w:pStyle w:val="a3"/>
        <w:numPr>
          <w:ilvl w:val="0"/>
          <w:numId w:val="49"/>
        </w:numPr>
        <w:spacing w:after="0" w:line="240" w:lineRule="auto"/>
        <w:ind w:left="0" w:firstLine="709"/>
        <w:jc w:val="both"/>
        <w:rPr>
          <w:rFonts w:eastAsia="Arial" w:cs="Times New Roman"/>
          <w:szCs w:val="28"/>
          <w:lang w:val="en-US"/>
        </w:rPr>
      </w:pPr>
      <w:r w:rsidRPr="00AB1D83">
        <w:rPr>
          <w:rFonts w:eastAsia="Arial" w:cs="Times New Roman"/>
          <w:szCs w:val="28"/>
          <w:lang w:val="en-US"/>
        </w:rPr>
        <w:t>Индикаторы загрузки</w:t>
      </w:r>
    </w:p>
    <w:p w14:paraId="2E83631D" w14:textId="77777777" w:rsidR="00385AB5" w:rsidRPr="00AB1D83" w:rsidRDefault="00385AB5" w:rsidP="007A25D6">
      <w:pPr>
        <w:pStyle w:val="a3"/>
        <w:numPr>
          <w:ilvl w:val="0"/>
          <w:numId w:val="49"/>
        </w:numPr>
        <w:spacing w:after="0" w:line="240" w:lineRule="auto"/>
        <w:ind w:left="0" w:firstLine="709"/>
        <w:jc w:val="both"/>
        <w:rPr>
          <w:rFonts w:eastAsia="Arial" w:cs="Times New Roman"/>
          <w:szCs w:val="28"/>
          <w:lang w:val="en-US"/>
        </w:rPr>
      </w:pPr>
      <w:r w:rsidRPr="00AB1D83">
        <w:rPr>
          <w:rFonts w:eastAsia="Arial" w:cs="Times New Roman"/>
          <w:szCs w:val="28"/>
          <w:lang w:val="en-US"/>
        </w:rPr>
        <w:t>Подтверждение важных операций</w:t>
      </w:r>
    </w:p>
    <w:p w14:paraId="017E2B2D" w14:textId="77777777" w:rsidR="00385AB5" w:rsidRPr="00AB1D83" w:rsidRDefault="00385AB5" w:rsidP="00DE15C5">
      <w:pPr>
        <w:pStyle w:val="ad"/>
        <w:rPr>
          <w:lang w:val="en-US"/>
        </w:rPr>
      </w:pPr>
      <w:r w:rsidRPr="00AB1D83">
        <w:rPr>
          <w:lang w:val="en-US"/>
        </w:rPr>
        <w:t>Подсказки и справочная информация</w:t>
      </w:r>
    </w:p>
    <w:p w14:paraId="604B1671" w14:textId="77777777" w:rsidR="00385AB5" w:rsidRPr="00AB1D83" w:rsidRDefault="00385AB5" w:rsidP="007A25D6">
      <w:pPr>
        <w:numPr>
          <w:ilvl w:val="0"/>
          <w:numId w:val="51"/>
        </w:numPr>
        <w:spacing w:after="0" w:line="240" w:lineRule="auto"/>
        <w:ind w:left="0" w:firstLine="709"/>
        <w:jc w:val="both"/>
        <w:rPr>
          <w:rFonts w:eastAsia="Arial" w:cs="Times New Roman"/>
          <w:szCs w:val="28"/>
          <w:lang w:val="en-US"/>
        </w:rPr>
      </w:pPr>
      <w:r w:rsidRPr="00AB1D83">
        <w:rPr>
          <w:rFonts w:eastAsia="Arial" w:cs="Times New Roman"/>
          <w:bCs/>
          <w:szCs w:val="28"/>
          <w:lang w:val="en-US"/>
        </w:rPr>
        <w:t>Оптимизация производительности:</w:t>
      </w:r>
    </w:p>
    <w:p w14:paraId="3BA8D6A0" w14:textId="77777777" w:rsidR="00385AB5" w:rsidRPr="00AB1D83" w:rsidRDefault="00385AB5" w:rsidP="007A25D6">
      <w:pPr>
        <w:pStyle w:val="ad"/>
        <w:numPr>
          <w:ilvl w:val="0"/>
          <w:numId w:val="50"/>
        </w:numPr>
      </w:pPr>
      <w:r w:rsidRPr="00AB1D83">
        <w:t>Асинхронная загрузка данных</w:t>
      </w:r>
    </w:p>
    <w:p w14:paraId="573E9ACE" w14:textId="77777777" w:rsidR="00385AB5" w:rsidRPr="00AB1D83" w:rsidRDefault="00385AB5" w:rsidP="007A25D6">
      <w:pPr>
        <w:pStyle w:val="ad"/>
        <w:numPr>
          <w:ilvl w:val="0"/>
          <w:numId w:val="50"/>
        </w:numPr>
      </w:pPr>
      <w:r w:rsidRPr="00AB1D83">
        <w:t>Кэширование часто используемой информации</w:t>
      </w:r>
    </w:p>
    <w:p w14:paraId="17C5B325" w14:textId="77777777" w:rsidR="00385AB5" w:rsidRPr="00AB1D83" w:rsidRDefault="00385AB5" w:rsidP="007A25D6">
      <w:pPr>
        <w:pStyle w:val="ad"/>
        <w:numPr>
          <w:ilvl w:val="0"/>
          <w:numId w:val="50"/>
        </w:numPr>
      </w:pPr>
      <w:r w:rsidRPr="00AB1D83">
        <w:t>Ленивая загрузка компонентов</w:t>
      </w:r>
    </w:p>
    <w:p w14:paraId="167651E9" w14:textId="77777777" w:rsidR="00385AB5" w:rsidRPr="00AB1D83" w:rsidRDefault="00385AB5" w:rsidP="007A25D6">
      <w:pPr>
        <w:pStyle w:val="ad"/>
        <w:numPr>
          <w:ilvl w:val="0"/>
          <w:numId w:val="50"/>
        </w:numPr>
      </w:pPr>
      <w:r w:rsidRPr="00AB1D83">
        <w:lastRenderedPageBreak/>
        <w:t>Оптимизация изображений</w:t>
      </w:r>
    </w:p>
    <w:p w14:paraId="5431055A" w14:textId="77777777" w:rsidR="00385AB5" w:rsidRPr="00AB1D83" w:rsidRDefault="00385AB5" w:rsidP="007A25D6">
      <w:pPr>
        <w:numPr>
          <w:ilvl w:val="0"/>
          <w:numId w:val="42"/>
        </w:numPr>
        <w:spacing w:after="0" w:line="240" w:lineRule="auto"/>
        <w:ind w:left="0" w:firstLine="709"/>
        <w:jc w:val="both"/>
        <w:rPr>
          <w:rFonts w:eastAsia="Arial" w:cs="Times New Roman"/>
          <w:szCs w:val="28"/>
          <w:lang w:val="en-US"/>
        </w:rPr>
      </w:pPr>
      <w:r w:rsidRPr="00AB1D83">
        <w:rPr>
          <w:rFonts w:eastAsia="Arial" w:cs="Times New Roman"/>
          <w:bCs/>
          <w:szCs w:val="28"/>
          <w:lang w:val="en-US"/>
        </w:rPr>
        <w:t>Доступность:</w:t>
      </w:r>
    </w:p>
    <w:p w14:paraId="77A71FE3" w14:textId="77777777" w:rsidR="00385AB5" w:rsidRPr="00385AB5" w:rsidRDefault="00385AB5" w:rsidP="007A25D6">
      <w:pPr>
        <w:numPr>
          <w:ilvl w:val="0"/>
          <w:numId w:val="52"/>
        </w:numPr>
        <w:spacing w:after="0" w:line="240" w:lineRule="auto"/>
        <w:ind w:left="0" w:firstLine="709"/>
        <w:jc w:val="both"/>
        <w:rPr>
          <w:rFonts w:eastAsia="Arial" w:cs="Times New Roman"/>
          <w:szCs w:val="28"/>
          <w:lang w:val="en-US"/>
        </w:rPr>
      </w:pPr>
      <w:r w:rsidRPr="00385AB5">
        <w:rPr>
          <w:rFonts w:eastAsia="Arial" w:cs="Times New Roman"/>
          <w:szCs w:val="28"/>
          <w:lang w:val="en-US"/>
        </w:rPr>
        <w:t>Семантическая разметка</w:t>
      </w:r>
    </w:p>
    <w:p w14:paraId="617F51A2" w14:textId="77777777" w:rsidR="00385AB5" w:rsidRPr="00385AB5" w:rsidRDefault="00385AB5" w:rsidP="007A25D6">
      <w:pPr>
        <w:numPr>
          <w:ilvl w:val="0"/>
          <w:numId w:val="52"/>
        </w:numPr>
        <w:spacing w:after="0" w:line="240" w:lineRule="auto"/>
        <w:ind w:left="0" w:firstLine="709"/>
        <w:jc w:val="both"/>
        <w:rPr>
          <w:rFonts w:eastAsia="Arial" w:cs="Times New Roman"/>
          <w:szCs w:val="28"/>
          <w:lang w:val="en-US"/>
        </w:rPr>
      </w:pPr>
      <w:r w:rsidRPr="00385AB5">
        <w:rPr>
          <w:rFonts w:eastAsia="Arial" w:cs="Times New Roman"/>
          <w:szCs w:val="28"/>
          <w:lang w:val="en-US"/>
        </w:rPr>
        <w:t>Поддержка клавиатурной навигации</w:t>
      </w:r>
    </w:p>
    <w:p w14:paraId="6C6B8B97" w14:textId="77777777" w:rsidR="00385AB5" w:rsidRPr="00385AB5" w:rsidRDefault="00385AB5" w:rsidP="007A25D6">
      <w:pPr>
        <w:numPr>
          <w:ilvl w:val="0"/>
          <w:numId w:val="52"/>
        </w:numPr>
        <w:spacing w:after="0" w:line="240" w:lineRule="auto"/>
        <w:ind w:left="0" w:firstLine="709"/>
        <w:jc w:val="both"/>
        <w:rPr>
          <w:rFonts w:eastAsia="Arial" w:cs="Times New Roman"/>
          <w:szCs w:val="28"/>
          <w:lang w:val="en-US"/>
        </w:rPr>
      </w:pPr>
      <w:r w:rsidRPr="00385AB5">
        <w:rPr>
          <w:rFonts w:eastAsia="Arial" w:cs="Times New Roman"/>
          <w:szCs w:val="28"/>
          <w:lang w:val="en-US"/>
        </w:rPr>
        <w:t>Контрастные цвета</w:t>
      </w:r>
    </w:p>
    <w:p w14:paraId="165D3EEB" w14:textId="506CF6E2" w:rsidR="001E2127" w:rsidRDefault="00385AB5" w:rsidP="00DE15C5">
      <w:pPr>
        <w:spacing w:after="0" w:line="240" w:lineRule="auto"/>
        <w:ind w:firstLine="709"/>
        <w:jc w:val="both"/>
        <w:rPr>
          <w:rFonts w:eastAsia="Arial" w:cs="Times New Roman"/>
          <w:szCs w:val="28"/>
        </w:rPr>
      </w:pPr>
      <w:r w:rsidRPr="00385AB5">
        <w:rPr>
          <w:rFonts w:eastAsia="Arial" w:cs="Times New Roman"/>
          <w:szCs w:val="28"/>
        </w:rPr>
        <w:t>Все компоненты</w:t>
      </w:r>
      <w:r w:rsidRPr="00385AB5">
        <w:rPr>
          <w:rFonts w:eastAsia="Arial" w:cs="Times New Roman"/>
          <w:szCs w:val="28"/>
          <w:lang w:val="en-US"/>
        </w:rPr>
        <w:t> </w:t>
      </w:r>
      <w:r w:rsidRPr="00385AB5">
        <w:rPr>
          <w:rFonts w:eastAsia="Arial" w:cs="Times New Roman"/>
          <w:szCs w:val="28"/>
        </w:rPr>
        <w:t>интерфейса разработаны с</w:t>
      </w:r>
      <w:r w:rsidRPr="00385AB5">
        <w:rPr>
          <w:rFonts w:eastAsia="Arial" w:cs="Times New Roman"/>
          <w:szCs w:val="28"/>
          <w:lang w:val="en-US"/>
        </w:rPr>
        <w:t> </w:t>
      </w:r>
      <w:r w:rsidRPr="00385AB5">
        <w:rPr>
          <w:rFonts w:eastAsia="Arial" w:cs="Times New Roman"/>
          <w:szCs w:val="28"/>
        </w:rPr>
        <w:t>учетом современных требований к</w:t>
      </w:r>
      <w:r w:rsidRPr="00385AB5">
        <w:rPr>
          <w:rFonts w:eastAsia="Arial" w:cs="Times New Roman"/>
          <w:szCs w:val="28"/>
          <w:lang w:val="en-US"/>
        </w:rPr>
        <w:t> </w:t>
      </w:r>
      <w:r w:rsidRPr="00385AB5">
        <w:rPr>
          <w:rFonts w:eastAsia="Arial" w:cs="Times New Roman"/>
          <w:szCs w:val="28"/>
        </w:rPr>
        <w:t>безопасности</w:t>
      </w:r>
      <w:r w:rsidRPr="00385AB5">
        <w:rPr>
          <w:rFonts w:eastAsia="Arial" w:cs="Times New Roman"/>
          <w:szCs w:val="28"/>
          <w:lang w:val="en-US"/>
        </w:rPr>
        <w:t> </w:t>
      </w:r>
      <w:r w:rsidRPr="00385AB5">
        <w:rPr>
          <w:rFonts w:eastAsia="Arial" w:cs="Times New Roman"/>
          <w:szCs w:val="28"/>
        </w:rPr>
        <w:t>веб-приложений и регулярно обновляются для</w:t>
      </w:r>
      <w:r w:rsidRPr="00385AB5">
        <w:rPr>
          <w:rFonts w:eastAsia="Arial" w:cs="Times New Roman"/>
          <w:szCs w:val="28"/>
          <w:lang w:val="en-US"/>
        </w:rPr>
        <w:t> </w:t>
      </w:r>
      <w:r w:rsidRPr="00385AB5">
        <w:rPr>
          <w:rFonts w:eastAsia="Arial" w:cs="Times New Roman"/>
          <w:szCs w:val="28"/>
        </w:rPr>
        <w:t>поддержания актуального</w:t>
      </w:r>
      <w:r w:rsidRPr="00385AB5">
        <w:rPr>
          <w:rFonts w:eastAsia="Arial" w:cs="Times New Roman"/>
          <w:szCs w:val="28"/>
          <w:lang w:val="en-US"/>
        </w:rPr>
        <w:t> </w:t>
      </w:r>
      <w:r w:rsidRPr="00385AB5">
        <w:rPr>
          <w:rFonts w:eastAsia="Arial" w:cs="Times New Roman"/>
          <w:szCs w:val="28"/>
        </w:rPr>
        <w:t>уровня защиты.</w:t>
      </w:r>
    </w:p>
    <w:p w14:paraId="4A6D4A8C" w14:textId="476CA9C0" w:rsidR="003C31B2" w:rsidRDefault="009001CD" w:rsidP="00DE15C5">
      <w:pPr>
        <w:spacing w:after="0" w:line="240" w:lineRule="auto"/>
        <w:ind w:firstLine="709"/>
        <w:jc w:val="both"/>
        <w:rPr>
          <w:rFonts w:eastAsia="Times New Roman" w:cs="Times New Roman"/>
          <w:szCs w:val="28"/>
        </w:rPr>
      </w:pPr>
      <w:r>
        <w:rPr>
          <w:rFonts w:eastAsia="Times New Roman" w:cs="Times New Roman"/>
          <w:szCs w:val="28"/>
          <w:lang w:eastAsia="ru-RU"/>
        </w:rPr>
        <w:t>В</w:t>
      </w:r>
      <w:r>
        <w:rPr>
          <w:rFonts w:eastAsia="Times New Roman" w:cs="Times New Roman"/>
          <w:szCs w:val="28"/>
          <w:lang w:eastAsia="ru-RU"/>
        </w:rPr>
        <w:tab/>
      </w:r>
      <w:r>
        <w:rPr>
          <w:rFonts w:eastAsia="Times New Roman" w:cs="Times New Roman"/>
          <w:szCs w:val="28"/>
        </w:rPr>
        <w:t xml:space="preserve">ходе разработки был использован сервис </w:t>
      </w:r>
      <w:r>
        <w:rPr>
          <w:rFonts w:eastAsia="Times New Roman" w:cs="Times New Roman"/>
          <w:i/>
          <w:szCs w:val="28"/>
          <w:lang w:val="en-US"/>
        </w:rPr>
        <w:t>draw</w:t>
      </w:r>
      <w:r w:rsidRPr="009001CD">
        <w:rPr>
          <w:rFonts w:eastAsia="Times New Roman" w:cs="Times New Roman"/>
          <w:i/>
          <w:szCs w:val="28"/>
        </w:rPr>
        <w:t>.</w:t>
      </w:r>
      <w:r>
        <w:rPr>
          <w:rFonts w:eastAsia="Times New Roman" w:cs="Times New Roman"/>
          <w:i/>
          <w:szCs w:val="28"/>
          <w:lang w:val="en-US"/>
        </w:rPr>
        <w:t>io</w:t>
      </w:r>
      <w:r>
        <w:rPr>
          <w:rFonts w:eastAsia="Times New Roman" w:cs="Times New Roman"/>
          <w:szCs w:val="28"/>
        </w:rPr>
        <w:t xml:space="preserve"> для создания прототипов экранов пользовательского интерфейса. Р</w:t>
      </w:r>
      <w:r w:rsidR="003C31B2">
        <w:rPr>
          <w:rFonts w:eastAsia="Times New Roman" w:cs="Times New Roman"/>
          <w:szCs w:val="28"/>
        </w:rPr>
        <w:t xml:space="preserve">ассмотрим прототипы основных экранов пользовательского интерфейса программного средства. </w:t>
      </w:r>
      <w:r>
        <w:rPr>
          <w:rFonts w:eastAsia="Times New Roman" w:cs="Times New Roman"/>
          <w:szCs w:val="28"/>
        </w:rPr>
        <w:t>На рисунке 3.6 представлен п</w:t>
      </w:r>
      <w:r w:rsidR="003C31B2">
        <w:rPr>
          <w:rFonts w:eastAsia="Times New Roman" w:cs="Times New Roman"/>
          <w:szCs w:val="28"/>
        </w:rPr>
        <w:t>рототип экрана а</w:t>
      </w:r>
      <w:r>
        <w:rPr>
          <w:rFonts w:eastAsia="Times New Roman" w:cs="Times New Roman"/>
          <w:szCs w:val="28"/>
        </w:rPr>
        <w:t>налитики.</w:t>
      </w:r>
    </w:p>
    <w:p w14:paraId="50A66DE5" w14:textId="77777777" w:rsidR="009001CD" w:rsidRDefault="009001CD" w:rsidP="00DE15C5">
      <w:pPr>
        <w:spacing w:after="0" w:line="240" w:lineRule="auto"/>
        <w:ind w:firstLine="709"/>
        <w:jc w:val="both"/>
        <w:rPr>
          <w:rFonts w:eastAsia="Times New Roman" w:cs="Times New Roman"/>
          <w:szCs w:val="28"/>
        </w:rPr>
      </w:pPr>
    </w:p>
    <w:p w14:paraId="06543712" w14:textId="1253D871" w:rsidR="009001CD" w:rsidRDefault="009001CD" w:rsidP="00DE15C5">
      <w:pPr>
        <w:spacing w:after="0" w:line="240" w:lineRule="auto"/>
        <w:jc w:val="center"/>
        <w:rPr>
          <w:rFonts w:eastAsia="Times New Roman" w:cs="Times New Roman"/>
          <w:szCs w:val="28"/>
        </w:rPr>
      </w:pPr>
      <w:r>
        <w:rPr>
          <w:rFonts w:eastAsia="Times New Roman" w:cs="Times New Roman"/>
          <w:noProof/>
          <w:szCs w:val="28"/>
          <w:lang w:val="en-US"/>
        </w:rPr>
        <w:drawing>
          <wp:inline distT="0" distB="0" distL="0" distR="0" wp14:anchorId="21E3EE43" wp14:editId="27C8A589">
            <wp:extent cx="4257447" cy="259497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Прототип интерфейса-Wireframe-Аналитика.drawi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75518" cy="2605987"/>
                    </a:xfrm>
                    <a:prstGeom prst="rect">
                      <a:avLst/>
                    </a:prstGeom>
                  </pic:spPr>
                </pic:pic>
              </a:graphicData>
            </a:graphic>
          </wp:inline>
        </w:drawing>
      </w:r>
    </w:p>
    <w:p w14:paraId="35A3307B" w14:textId="77777777" w:rsidR="009001CD" w:rsidRDefault="009001CD" w:rsidP="00DE15C5">
      <w:pPr>
        <w:spacing w:after="0" w:line="240" w:lineRule="auto"/>
        <w:jc w:val="center"/>
        <w:rPr>
          <w:rFonts w:eastAsia="Times New Roman" w:cs="Times New Roman"/>
          <w:szCs w:val="28"/>
        </w:rPr>
      </w:pPr>
    </w:p>
    <w:p w14:paraId="66C0D0F8" w14:textId="57E4E9A4" w:rsidR="009001CD" w:rsidRDefault="009001CD" w:rsidP="00DE15C5">
      <w:pPr>
        <w:spacing w:after="0" w:line="240" w:lineRule="auto"/>
        <w:jc w:val="center"/>
        <w:rPr>
          <w:rFonts w:eastAsia="Times New Roman" w:cs="Times New Roman"/>
          <w:szCs w:val="28"/>
        </w:rPr>
      </w:pPr>
      <w:r>
        <w:rPr>
          <w:rFonts w:eastAsia="Times New Roman" w:cs="Times New Roman"/>
          <w:szCs w:val="28"/>
        </w:rPr>
        <w:t>Рисунок 3.6 – Прототип экрана аналитики</w:t>
      </w:r>
    </w:p>
    <w:p w14:paraId="781E0F25" w14:textId="091918A5" w:rsidR="003C31B2" w:rsidRDefault="003C31B2" w:rsidP="00DE15C5">
      <w:pPr>
        <w:spacing w:after="0" w:line="240" w:lineRule="auto"/>
        <w:ind w:firstLine="709"/>
        <w:jc w:val="both"/>
        <w:rPr>
          <w:rFonts w:eastAsia="Arial" w:cs="Times New Roman"/>
          <w:szCs w:val="28"/>
        </w:rPr>
      </w:pPr>
    </w:p>
    <w:p w14:paraId="22D31ADB" w14:textId="43C913EC" w:rsidR="009001CD" w:rsidRDefault="009001CD" w:rsidP="00DE15C5">
      <w:pPr>
        <w:spacing w:after="0" w:line="240" w:lineRule="auto"/>
        <w:ind w:firstLine="709"/>
        <w:jc w:val="both"/>
        <w:rPr>
          <w:rFonts w:eastAsia="Times New Roman" w:cs="Times New Roman"/>
          <w:szCs w:val="28"/>
        </w:rPr>
      </w:pPr>
      <w:r>
        <w:rPr>
          <w:rFonts w:eastAsia="Times New Roman" w:cs="Times New Roman"/>
          <w:szCs w:val="28"/>
        </w:rPr>
        <w:t>На рисунке 3.7 представлен прототип экрана управления товарами.</w:t>
      </w:r>
    </w:p>
    <w:p w14:paraId="140E2505" w14:textId="77777777" w:rsidR="009001CD" w:rsidRDefault="009001CD" w:rsidP="00DE15C5">
      <w:pPr>
        <w:spacing w:after="0" w:line="240" w:lineRule="auto"/>
        <w:ind w:firstLine="709"/>
        <w:jc w:val="both"/>
        <w:rPr>
          <w:rFonts w:eastAsia="Times New Roman" w:cs="Times New Roman"/>
          <w:szCs w:val="28"/>
        </w:rPr>
      </w:pPr>
    </w:p>
    <w:p w14:paraId="7BD5ABAC" w14:textId="27C30BE2" w:rsidR="009001CD" w:rsidRDefault="009001CD" w:rsidP="00DE15C5">
      <w:pPr>
        <w:spacing w:after="0" w:line="240" w:lineRule="auto"/>
        <w:jc w:val="center"/>
        <w:rPr>
          <w:rFonts w:eastAsia="Arial" w:cs="Times New Roman"/>
          <w:szCs w:val="28"/>
        </w:rPr>
      </w:pPr>
      <w:r>
        <w:rPr>
          <w:rFonts w:eastAsia="Arial" w:cs="Times New Roman"/>
          <w:noProof/>
          <w:szCs w:val="28"/>
          <w:lang w:val="en-US"/>
        </w:rPr>
        <w:drawing>
          <wp:inline distT="0" distB="0" distL="0" distR="0" wp14:anchorId="01B07868" wp14:editId="1ED715CE">
            <wp:extent cx="4425696" cy="2489364"/>
            <wp:effectExtent l="0" t="0" r="0"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Прототип интерфейса-Wireframe-товары.drawi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36091" cy="2495211"/>
                    </a:xfrm>
                    <a:prstGeom prst="rect">
                      <a:avLst/>
                    </a:prstGeom>
                  </pic:spPr>
                </pic:pic>
              </a:graphicData>
            </a:graphic>
          </wp:inline>
        </w:drawing>
      </w:r>
    </w:p>
    <w:p w14:paraId="00AB9920" w14:textId="392F5F84" w:rsidR="009001CD" w:rsidRDefault="009001CD" w:rsidP="00DE15C5">
      <w:pPr>
        <w:spacing w:after="0" w:line="240" w:lineRule="auto"/>
        <w:jc w:val="center"/>
        <w:rPr>
          <w:rFonts w:eastAsia="Arial" w:cs="Times New Roman"/>
          <w:szCs w:val="28"/>
        </w:rPr>
      </w:pPr>
    </w:p>
    <w:p w14:paraId="15E09A86" w14:textId="07DF5A9D" w:rsidR="009001CD" w:rsidRDefault="009001CD" w:rsidP="00DE15C5">
      <w:pPr>
        <w:spacing w:after="0" w:line="240" w:lineRule="auto"/>
        <w:jc w:val="center"/>
        <w:rPr>
          <w:rFonts w:eastAsia="Times New Roman" w:cs="Times New Roman"/>
          <w:szCs w:val="28"/>
        </w:rPr>
      </w:pPr>
      <w:r>
        <w:rPr>
          <w:rFonts w:eastAsia="Times New Roman" w:cs="Times New Roman"/>
          <w:szCs w:val="28"/>
        </w:rPr>
        <w:lastRenderedPageBreak/>
        <w:t>Рисунок 3.7 – Прототип экрана управления товарами</w:t>
      </w:r>
    </w:p>
    <w:p w14:paraId="1EA3EB17" w14:textId="77777777" w:rsidR="009001CD" w:rsidRDefault="009001CD" w:rsidP="00DE15C5">
      <w:pPr>
        <w:spacing w:after="0" w:line="240" w:lineRule="auto"/>
        <w:jc w:val="center"/>
        <w:rPr>
          <w:rFonts w:eastAsia="Times New Roman" w:cs="Times New Roman"/>
          <w:szCs w:val="28"/>
        </w:rPr>
      </w:pPr>
    </w:p>
    <w:p w14:paraId="4F9D4F05" w14:textId="678B76AF" w:rsidR="009001CD" w:rsidRDefault="009001CD" w:rsidP="00DE15C5">
      <w:pPr>
        <w:spacing w:after="0" w:line="240" w:lineRule="auto"/>
        <w:ind w:firstLine="709"/>
        <w:jc w:val="both"/>
        <w:rPr>
          <w:rFonts w:eastAsia="Times New Roman" w:cs="Times New Roman"/>
          <w:szCs w:val="28"/>
        </w:rPr>
      </w:pPr>
      <w:r>
        <w:rPr>
          <w:rFonts w:eastAsia="Times New Roman" w:cs="Times New Roman"/>
          <w:szCs w:val="28"/>
        </w:rPr>
        <w:t>На рисунке 3.8 представлен прототип экрана управления складом.</w:t>
      </w:r>
    </w:p>
    <w:p w14:paraId="6C5510A8" w14:textId="77777777" w:rsidR="009001CD" w:rsidRDefault="009001CD" w:rsidP="00DE15C5">
      <w:pPr>
        <w:spacing w:after="0" w:line="240" w:lineRule="auto"/>
        <w:ind w:firstLine="709"/>
        <w:jc w:val="both"/>
        <w:rPr>
          <w:rFonts w:eastAsia="Times New Roman" w:cs="Times New Roman"/>
          <w:szCs w:val="28"/>
        </w:rPr>
      </w:pPr>
    </w:p>
    <w:p w14:paraId="5B21839B" w14:textId="568D5FE2" w:rsidR="009001CD" w:rsidRDefault="009001CD" w:rsidP="00DE15C5">
      <w:pPr>
        <w:spacing w:after="0" w:line="240" w:lineRule="auto"/>
        <w:jc w:val="center"/>
        <w:rPr>
          <w:rFonts w:eastAsia="Times New Roman" w:cs="Times New Roman"/>
          <w:szCs w:val="28"/>
        </w:rPr>
      </w:pPr>
      <w:r>
        <w:rPr>
          <w:rFonts w:eastAsia="Times New Roman" w:cs="Times New Roman"/>
          <w:noProof/>
          <w:szCs w:val="28"/>
          <w:lang w:val="en-US"/>
        </w:rPr>
        <w:drawing>
          <wp:inline distT="0" distB="0" distL="0" distR="0" wp14:anchorId="196F507C" wp14:editId="11763076">
            <wp:extent cx="4718304" cy="2653951"/>
            <wp:effectExtent l="0" t="0" r="635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Прототип интерфейса-Wireframe-склад.drawi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32646" cy="2662018"/>
                    </a:xfrm>
                    <a:prstGeom prst="rect">
                      <a:avLst/>
                    </a:prstGeom>
                  </pic:spPr>
                </pic:pic>
              </a:graphicData>
            </a:graphic>
          </wp:inline>
        </w:drawing>
      </w:r>
    </w:p>
    <w:p w14:paraId="08A457B7" w14:textId="50898B38" w:rsidR="009001CD" w:rsidRDefault="009001CD" w:rsidP="00DE15C5">
      <w:pPr>
        <w:spacing w:after="0" w:line="240" w:lineRule="auto"/>
        <w:jc w:val="both"/>
        <w:rPr>
          <w:rFonts w:eastAsia="Times New Roman" w:cs="Times New Roman"/>
          <w:szCs w:val="28"/>
        </w:rPr>
      </w:pPr>
    </w:p>
    <w:p w14:paraId="03006325" w14:textId="324C85B4" w:rsidR="009001CD" w:rsidRDefault="009001CD" w:rsidP="00DE15C5">
      <w:pPr>
        <w:spacing w:after="0" w:line="240" w:lineRule="auto"/>
        <w:jc w:val="center"/>
        <w:rPr>
          <w:rFonts w:eastAsia="Times New Roman" w:cs="Times New Roman"/>
          <w:szCs w:val="28"/>
        </w:rPr>
      </w:pPr>
      <w:r>
        <w:rPr>
          <w:rFonts w:eastAsia="Times New Roman" w:cs="Times New Roman"/>
          <w:szCs w:val="28"/>
        </w:rPr>
        <w:t>Рисунок 3.8 – Прототип экрана управления складом</w:t>
      </w:r>
    </w:p>
    <w:p w14:paraId="1835361D" w14:textId="77777777" w:rsidR="009001CD" w:rsidRDefault="009001CD" w:rsidP="00DE15C5">
      <w:pPr>
        <w:spacing w:after="0" w:line="240" w:lineRule="auto"/>
        <w:ind w:firstLine="709"/>
        <w:jc w:val="both"/>
        <w:rPr>
          <w:rFonts w:eastAsia="Times New Roman" w:cs="Times New Roman"/>
          <w:szCs w:val="28"/>
        </w:rPr>
      </w:pPr>
    </w:p>
    <w:p w14:paraId="3C80FF92" w14:textId="18FB2D08" w:rsidR="009001CD" w:rsidRDefault="009001CD" w:rsidP="00DE15C5">
      <w:pPr>
        <w:spacing w:after="0" w:line="240" w:lineRule="auto"/>
        <w:ind w:firstLine="709"/>
        <w:jc w:val="both"/>
        <w:rPr>
          <w:rFonts w:eastAsia="Times New Roman" w:cs="Times New Roman"/>
          <w:szCs w:val="28"/>
        </w:rPr>
      </w:pPr>
      <w:r>
        <w:rPr>
          <w:rFonts w:eastAsia="Times New Roman" w:cs="Times New Roman"/>
          <w:szCs w:val="28"/>
        </w:rPr>
        <w:t>На рисунке 3.9 представлен прототип экрана каталога товаров.</w:t>
      </w:r>
    </w:p>
    <w:p w14:paraId="76FB5482" w14:textId="77777777" w:rsidR="009001CD" w:rsidRDefault="009001CD" w:rsidP="00DE15C5">
      <w:pPr>
        <w:spacing w:after="0" w:line="240" w:lineRule="auto"/>
        <w:ind w:firstLine="709"/>
        <w:jc w:val="both"/>
        <w:rPr>
          <w:rFonts w:eastAsia="Times New Roman" w:cs="Times New Roman"/>
          <w:szCs w:val="28"/>
        </w:rPr>
      </w:pPr>
    </w:p>
    <w:p w14:paraId="74C4DAB8" w14:textId="1CCB801A" w:rsidR="009001CD" w:rsidRDefault="009001CD" w:rsidP="00DE15C5">
      <w:pPr>
        <w:spacing w:after="0" w:line="240" w:lineRule="auto"/>
        <w:jc w:val="center"/>
        <w:rPr>
          <w:rFonts w:eastAsia="Times New Roman" w:cs="Times New Roman"/>
          <w:szCs w:val="28"/>
        </w:rPr>
      </w:pPr>
      <w:r>
        <w:rPr>
          <w:rFonts w:eastAsia="Times New Roman" w:cs="Times New Roman"/>
          <w:noProof/>
          <w:szCs w:val="28"/>
          <w:lang w:val="en-US"/>
        </w:rPr>
        <w:drawing>
          <wp:inline distT="0" distB="0" distL="0" distR="0" wp14:anchorId="2BB4C1D0" wp14:editId="49A99AEB">
            <wp:extent cx="4979126" cy="2801722"/>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Прототип интерфейса-Каталог-Wireframe.drawio.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93296" cy="2809695"/>
                    </a:xfrm>
                    <a:prstGeom prst="rect">
                      <a:avLst/>
                    </a:prstGeom>
                  </pic:spPr>
                </pic:pic>
              </a:graphicData>
            </a:graphic>
          </wp:inline>
        </w:drawing>
      </w:r>
    </w:p>
    <w:p w14:paraId="45FE189F" w14:textId="3912C069" w:rsidR="009001CD" w:rsidRDefault="009001CD" w:rsidP="00DE15C5">
      <w:pPr>
        <w:spacing w:after="0" w:line="240" w:lineRule="auto"/>
        <w:jc w:val="center"/>
        <w:rPr>
          <w:rFonts w:eastAsia="Times New Roman" w:cs="Times New Roman"/>
          <w:szCs w:val="28"/>
        </w:rPr>
      </w:pPr>
    </w:p>
    <w:p w14:paraId="6D027154" w14:textId="5CB2F374" w:rsidR="009001CD" w:rsidRDefault="009001CD" w:rsidP="00DE15C5">
      <w:pPr>
        <w:spacing w:after="0" w:line="240" w:lineRule="auto"/>
        <w:jc w:val="center"/>
        <w:rPr>
          <w:rFonts w:eastAsia="Times New Roman" w:cs="Times New Roman"/>
          <w:szCs w:val="28"/>
        </w:rPr>
      </w:pPr>
      <w:r>
        <w:rPr>
          <w:rFonts w:eastAsia="Times New Roman" w:cs="Times New Roman"/>
          <w:szCs w:val="28"/>
        </w:rPr>
        <w:t>Рисунок 3.9 – Прототип экрана каталога товаров</w:t>
      </w:r>
    </w:p>
    <w:p w14:paraId="1F6C5BC1" w14:textId="77777777" w:rsidR="009001CD" w:rsidRDefault="009001CD" w:rsidP="00DE15C5">
      <w:pPr>
        <w:spacing w:after="0" w:line="240" w:lineRule="auto"/>
        <w:jc w:val="center"/>
        <w:rPr>
          <w:rFonts w:eastAsia="Times New Roman" w:cs="Times New Roman"/>
          <w:szCs w:val="28"/>
        </w:rPr>
      </w:pPr>
    </w:p>
    <w:p w14:paraId="08C8EB5F" w14:textId="77777777" w:rsidR="00A23788" w:rsidRDefault="009001CD" w:rsidP="00DE15C5">
      <w:pPr>
        <w:spacing w:after="0" w:line="240" w:lineRule="auto"/>
        <w:ind w:firstLine="720"/>
        <w:jc w:val="both"/>
        <w:rPr>
          <w:rFonts w:cs="Times New Roman"/>
          <w:szCs w:val="28"/>
        </w:rPr>
      </w:pPr>
      <w:r w:rsidRPr="00A72FB1">
        <w:rPr>
          <w:rFonts w:cs="Times New Roman"/>
          <w:szCs w:val="28"/>
        </w:rPr>
        <w:t xml:space="preserve">На этапе проектирования интерфейса программного средства </w:t>
      </w:r>
      <w:r>
        <w:rPr>
          <w:rFonts w:cs="Times New Roman"/>
          <w:szCs w:val="28"/>
        </w:rPr>
        <w:t xml:space="preserve">спроектирован </w:t>
      </w:r>
      <w:r w:rsidRPr="00A72FB1">
        <w:rPr>
          <w:rFonts w:cs="Times New Roman"/>
          <w:szCs w:val="28"/>
        </w:rPr>
        <w:t>весь путь пользователя от начальных экранов и до выполнения целевых действий, которых в программном средстве может быть несколько.</w:t>
      </w:r>
      <w:r>
        <w:rPr>
          <w:rFonts w:cs="Times New Roman"/>
          <w:szCs w:val="28"/>
        </w:rPr>
        <w:t xml:space="preserve"> </w:t>
      </w:r>
      <w:r w:rsidRPr="00EC538D">
        <w:rPr>
          <w:rFonts w:cs="Times New Roman"/>
          <w:szCs w:val="28"/>
        </w:rPr>
        <w:t xml:space="preserve">Для каждой роли </w:t>
      </w:r>
      <w:r>
        <w:rPr>
          <w:rFonts w:cs="Times New Roman"/>
          <w:szCs w:val="28"/>
        </w:rPr>
        <w:t>была разработана</w:t>
      </w:r>
      <w:r w:rsidRPr="00EC538D">
        <w:rPr>
          <w:rFonts w:cs="Times New Roman"/>
          <w:szCs w:val="28"/>
        </w:rPr>
        <w:t xml:space="preserve"> </w:t>
      </w:r>
      <w:r w:rsidRPr="00EC538D">
        <w:rPr>
          <w:rFonts w:cs="Times New Roman"/>
          <w:i/>
          <w:iCs/>
          <w:szCs w:val="28"/>
        </w:rPr>
        <w:t>user-flow</w:t>
      </w:r>
      <w:r>
        <w:rPr>
          <w:rFonts w:cs="Times New Roman"/>
          <w:szCs w:val="28"/>
        </w:rPr>
        <w:t xml:space="preserve"> диаграмма</w:t>
      </w:r>
      <w:r w:rsidRPr="00EC538D">
        <w:rPr>
          <w:rFonts w:cs="Times New Roman"/>
          <w:szCs w:val="28"/>
        </w:rPr>
        <w:t xml:space="preserve">. </w:t>
      </w:r>
    </w:p>
    <w:p w14:paraId="05449F9C" w14:textId="77777777" w:rsidR="00A23788" w:rsidRDefault="00A23788" w:rsidP="00DE15C5">
      <w:pPr>
        <w:spacing w:line="240" w:lineRule="auto"/>
        <w:rPr>
          <w:rFonts w:cs="Times New Roman"/>
          <w:szCs w:val="28"/>
        </w:rPr>
      </w:pPr>
      <w:r>
        <w:rPr>
          <w:rFonts w:cs="Times New Roman"/>
          <w:szCs w:val="28"/>
        </w:rPr>
        <w:br w:type="page"/>
      </w:r>
    </w:p>
    <w:p w14:paraId="04BF1137" w14:textId="520B87A0" w:rsidR="009001CD" w:rsidRDefault="009001CD" w:rsidP="00DE15C5">
      <w:pPr>
        <w:spacing w:after="0" w:line="240" w:lineRule="auto"/>
        <w:ind w:firstLine="720"/>
        <w:jc w:val="both"/>
        <w:rPr>
          <w:rFonts w:cs="Times New Roman"/>
          <w:szCs w:val="28"/>
        </w:rPr>
      </w:pPr>
      <w:r>
        <w:rPr>
          <w:rFonts w:cs="Times New Roman"/>
          <w:szCs w:val="28"/>
        </w:rPr>
        <w:lastRenderedPageBreak/>
        <w:t xml:space="preserve">Рассмотрим </w:t>
      </w:r>
      <w:r w:rsidRPr="00EC538D">
        <w:rPr>
          <w:rFonts w:cs="Times New Roman"/>
          <w:i/>
          <w:iCs/>
          <w:szCs w:val="28"/>
        </w:rPr>
        <w:t>user-flow</w:t>
      </w:r>
      <w:r w:rsidRPr="00EC538D">
        <w:rPr>
          <w:rFonts w:cs="Times New Roman"/>
          <w:szCs w:val="28"/>
        </w:rPr>
        <w:t xml:space="preserve"> диаграмму</w:t>
      </w:r>
      <w:r>
        <w:rPr>
          <w:rFonts w:cs="Times New Roman"/>
          <w:szCs w:val="28"/>
        </w:rPr>
        <w:t xml:space="preserve"> для роли клиент на рисунке 3.</w:t>
      </w:r>
      <w:r w:rsidR="00A23788">
        <w:rPr>
          <w:rFonts w:cs="Times New Roman"/>
          <w:szCs w:val="28"/>
        </w:rPr>
        <w:t>10</w:t>
      </w:r>
      <w:r>
        <w:rPr>
          <w:rFonts w:cs="Times New Roman"/>
          <w:szCs w:val="28"/>
        </w:rPr>
        <w:t>.</w:t>
      </w:r>
    </w:p>
    <w:p w14:paraId="3ECF202D" w14:textId="77777777" w:rsidR="00A23788" w:rsidRDefault="00A23788" w:rsidP="00DE15C5">
      <w:pPr>
        <w:spacing w:after="0" w:line="240" w:lineRule="auto"/>
        <w:ind w:firstLine="720"/>
        <w:jc w:val="both"/>
        <w:rPr>
          <w:rFonts w:cs="Times New Roman"/>
          <w:szCs w:val="28"/>
        </w:rPr>
      </w:pPr>
    </w:p>
    <w:p w14:paraId="47AEBBC2" w14:textId="17F84D8A" w:rsidR="009001CD" w:rsidRDefault="00A23788" w:rsidP="00DE15C5">
      <w:pPr>
        <w:spacing w:after="0" w:line="240" w:lineRule="auto"/>
        <w:jc w:val="center"/>
        <w:rPr>
          <w:rFonts w:eastAsia="Times New Roman" w:cs="Times New Roman"/>
          <w:szCs w:val="28"/>
        </w:rPr>
      </w:pPr>
      <w:r>
        <w:rPr>
          <w:rFonts w:eastAsia="Times New Roman" w:cs="Times New Roman"/>
          <w:noProof/>
          <w:szCs w:val="28"/>
          <w:lang w:val="en-US"/>
        </w:rPr>
        <w:drawing>
          <wp:inline distT="0" distB="0" distL="0" distR="0" wp14:anchorId="10C0621C" wp14:editId="378B6769">
            <wp:extent cx="5940425" cy="2014220"/>
            <wp:effectExtent l="0" t="0" r="3175"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rFlow-Клиент.drawi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0425" cy="2014220"/>
                    </a:xfrm>
                    <a:prstGeom prst="rect">
                      <a:avLst/>
                    </a:prstGeom>
                  </pic:spPr>
                </pic:pic>
              </a:graphicData>
            </a:graphic>
          </wp:inline>
        </w:drawing>
      </w:r>
    </w:p>
    <w:p w14:paraId="06614B04" w14:textId="778CDB89" w:rsidR="00A23788" w:rsidRDefault="00A23788" w:rsidP="00DE15C5">
      <w:pPr>
        <w:spacing w:after="0" w:line="240" w:lineRule="auto"/>
        <w:jc w:val="both"/>
        <w:rPr>
          <w:rFonts w:eastAsia="Times New Roman" w:cs="Times New Roman"/>
          <w:szCs w:val="28"/>
        </w:rPr>
      </w:pPr>
    </w:p>
    <w:p w14:paraId="697012BB" w14:textId="55776B7B" w:rsidR="009001CD" w:rsidRPr="00385AB5" w:rsidRDefault="00A23788" w:rsidP="00DE15C5">
      <w:pPr>
        <w:spacing w:after="0" w:line="240" w:lineRule="auto"/>
        <w:jc w:val="center"/>
        <w:rPr>
          <w:rFonts w:eastAsia="Arial" w:cs="Times New Roman"/>
          <w:szCs w:val="28"/>
        </w:rPr>
      </w:pPr>
      <w:r>
        <w:rPr>
          <w:rFonts w:eastAsia="Times New Roman" w:cs="Times New Roman"/>
          <w:szCs w:val="28"/>
        </w:rPr>
        <w:t xml:space="preserve">Рисунок 3.10 – </w:t>
      </w:r>
      <w:r>
        <w:rPr>
          <w:rFonts w:cs="Times New Roman"/>
          <w:i/>
          <w:iCs/>
          <w:szCs w:val="28"/>
          <w:lang w:val="en-US"/>
        </w:rPr>
        <w:t>U</w:t>
      </w:r>
      <w:r w:rsidRPr="00EC538D">
        <w:rPr>
          <w:rFonts w:cs="Times New Roman"/>
          <w:i/>
          <w:iCs/>
          <w:szCs w:val="28"/>
        </w:rPr>
        <w:t>ser-flow</w:t>
      </w:r>
      <w:r>
        <w:rPr>
          <w:rFonts w:cs="Times New Roman"/>
          <w:szCs w:val="28"/>
        </w:rPr>
        <w:t xml:space="preserve"> диаграмма для роли клиент</w:t>
      </w:r>
    </w:p>
    <w:p w14:paraId="3755156C" w14:textId="5B2D860E" w:rsidR="001E2127" w:rsidRDefault="001E2127" w:rsidP="00DE15C5">
      <w:pPr>
        <w:spacing w:after="0" w:line="240" w:lineRule="auto"/>
        <w:ind w:firstLine="567"/>
        <w:jc w:val="both"/>
        <w:rPr>
          <w:rFonts w:eastAsia="Arial" w:cs="Times New Roman"/>
          <w:szCs w:val="28"/>
        </w:rPr>
      </w:pPr>
    </w:p>
    <w:p w14:paraId="568F2609" w14:textId="66173490" w:rsidR="00A23788" w:rsidRDefault="00A23788" w:rsidP="00DE15C5">
      <w:pPr>
        <w:spacing w:after="0" w:line="240" w:lineRule="auto"/>
        <w:ind w:firstLine="720"/>
        <w:jc w:val="both"/>
        <w:rPr>
          <w:rFonts w:cs="Times New Roman"/>
          <w:szCs w:val="28"/>
        </w:rPr>
      </w:pPr>
      <w:r>
        <w:rPr>
          <w:rFonts w:cs="Times New Roman"/>
          <w:szCs w:val="28"/>
        </w:rPr>
        <w:t xml:space="preserve">Рассмотрим </w:t>
      </w:r>
      <w:r w:rsidRPr="00EC538D">
        <w:rPr>
          <w:rFonts w:cs="Times New Roman"/>
          <w:i/>
          <w:iCs/>
          <w:szCs w:val="28"/>
        </w:rPr>
        <w:t>user-flow</w:t>
      </w:r>
      <w:r w:rsidRPr="00EC538D">
        <w:rPr>
          <w:rFonts w:cs="Times New Roman"/>
          <w:szCs w:val="28"/>
        </w:rPr>
        <w:t xml:space="preserve"> диаграмму</w:t>
      </w:r>
      <w:r>
        <w:rPr>
          <w:rFonts w:cs="Times New Roman"/>
          <w:szCs w:val="28"/>
        </w:rPr>
        <w:t xml:space="preserve"> для роли менеджер на рисунке 3.11.</w:t>
      </w:r>
    </w:p>
    <w:p w14:paraId="234860B1" w14:textId="77777777" w:rsidR="00A23788" w:rsidRDefault="00A23788" w:rsidP="00DE15C5">
      <w:pPr>
        <w:spacing w:after="0" w:line="240" w:lineRule="auto"/>
        <w:ind w:firstLine="720"/>
        <w:jc w:val="both"/>
        <w:rPr>
          <w:rFonts w:cs="Times New Roman"/>
          <w:szCs w:val="28"/>
        </w:rPr>
      </w:pPr>
    </w:p>
    <w:p w14:paraId="635E16DB" w14:textId="5319B284" w:rsidR="00A23788" w:rsidRDefault="00A23788" w:rsidP="00DE15C5">
      <w:pPr>
        <w:spacing w:after="0" w:line="240" w:lineRule="auto"/>
        <w:jc w:val="center"/>
        <w:rPr>
          <w:rFonts w:cs="Times New Roman"/>
          <w:szCs w:val="28"/>
        </w:rPr>
      </w:pPr>
      <w:r>
        <w:rPr>
          <w:rFonts w:cs="Times New Roman"/>
          <w:noProof/>
          <w:szCs w:val="28"/>
          <w:lang w:val="en-US"/>
        </w:rPr>
        <w:drawing>
          <wp:inline distT="0" distB="0" distL="0" distR="0" wp14:anchorId="20A5F603" wp14:editId="0BF2F3C6">
            <wp:extent cx="5940425" cy="2012950"/>
            <wp:effectExtent l="0" t="0" r="3175"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erFlow-Менеджер.drawio.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0425" cy="2012950"/>
                    </a:xfrm>
                    <a:prstGeom prst="rect">
                      <a:avLst/>
                    </a:prstGeom>
                  </pic:spPr>
                </pic:pic>
              </a:graphicData>
            </a:graphic>
          </wp:inline>
        </w:drawing>
      </w:r>
    </w:p>
    <w:p w14:paraId="7BAB8B51" w14:textId="77777777" w:rsidR="00A23788" w:rsidRDefault="00A23788" w:rsidP="00DE15C5">
      <w:pPr>
        <w:spacing w:after="0" w:line="240" w:lineRule="auto"/>
        <w:jc w:val="center"/>
        <w:rPr>
          <w:rFonts w:eastAsia="Times New Roman" w:cs="Times New Roman"/>
          <w:szCs w:val="28"/>
        </w:rPr>
      </w:pPr>
    </w:p>
    <w:p w14:paraId="210FC55F" w14:textId="6FC6D82F" w:rsidR="00A23788" w:rsidRPr="00385AB5" w:rsidRDefault="00A23788" w:rsidP="00DE15C5">
      <w:pPr>
        <w:spacing w:after="0" w:line="240" w:lineRule="auto"/>
        <w:jc w:val="center"/>
        <w:rPr>
          <w:rFonts w:eastAsia="Arial" w:cs="Times New Roman"/>
          <w:szCs w:val="28"/>
        </w:rPr>
      </w:pPr>
      <w:r>
        <w:rPr>
          <w:rFonts w:eastAsia="Times New Roman" w:cs="Times New Roman"/>
          <w:szCs w:val="28"/>
        </w:rPr>
        <w:t>Рисунок 3.1</w:t>
      </w:r>
      <w:r w:rsidRPr="00A23788">
        <w:rPr>
          <w:rFonts w:eastAsia="Times New Roman" w:cs="Times New Roman"/>
          <w:szCs w:val="28"/>
        </w:rPr>
        <w:t>1</w:t>
      </w:r>
      <w:r>
        <w:rPr>
          <w:rFonts w:eastAsia="Times New Roman" w:cs="Times New Roman"/>
          <w:szCs w:val="28"/>
        </w:rPr>
        <w:t xml:space="preserve"> – </w:t>
      </w:r>
      <w:r>
        <w:rPr>
          <w:rFonts w:cs="Times New Roman"/>
          <w:i/>
          <w:iCs/>
          <w:szCs w:val="28"/>
          <w:lang w:val="en-US"/>
        </w:rPr>
        <w:t>U</w:t>
      </w:r>
      <w:r w:rsidRPr="00EC538D">
        <w:rPr>
          <w:rFonts w:cs="Times New Roman"/>
          <w:i/>
          <w:iCs/>
          <w:szCs w:val="28"/>
        </w:rPr>
        <w:t>ser-flow</w:t>
      </w:r>
      <w:r>
        <w:rPr>
          <w:rFonts w:cs="Times New Roman"/>
          <w:szCs w:val="28"/>
        </w:rPr>
        <w:t xml:space="preserve"> диаграмма для роли менеджер</w:t>
      </w:r>
    </w:p>
    <w:p w14:paraId="1BE25E01" w14:textId="77777777" w:rsidR="00A23788" w:rsidRDefault="00A23788" w:rsidP="00DE15C5">
      <w:pPr>
        <w:spacing w:after="0" w:line="240" w:lineRule="auto"/>
        <w:jc w:val="both"/>
        <w:rPr>
          <w:rFonts w:cs="Times New Roman"/>
          <w:szCs w:val="28"/>
        </w:rPr>
      </w:pPr>
    </w:p>
    <w:p w14:paraId="7C7C9DED" w14:textId="4B52105E" w:rsidR="00A23788" w:rsidRDefault="00731ACF" w:rsidP="00DE15C5">
      <w:pPr>
        <w:spacing w:after="0" w:line="240" w:lineRule="auto"/>
        <w:ind w:firstLine="567"/>
        <w:jc w:val="both"/>
        <w:rPr>
          <w:rFonts w:eastAsia="Arial" w:cs="Times New Roman"/>
          <w:szCs w:val="28"/>
        </w:rPr>
      </w:pPr>
      <w:r w:rsidRPr="00731ACF">
        <w:rPr>
          <w:rFonts w:eastAsia="Arial" w:cs="Times New Roman"/>
          <w:szCs w:val="28"/>
        </w:rPr>
        <w:t xml:space="preserve">Таким образом, были спроектированы прототипы пользовательского интерфейса разрабатываемого программного средства, а также составлена диаграмма </w:t>
      </w:r>
      <w:r w:rsidRPr="005F08FB">
        <w:rPr>
          <w:rFonts w:eastAsia="Arial" w:cs="Times New Roman"/>
          <w:i/>
          <w:szCs w:val="28"/>
        </w:rPr>
        <w:t>User Flow</w:t>
      </w:r>
      <w:r w:rsidRPr="00731ACF">
        <w:rPr>
          <w:rFonts w:eastAsia="Arial" w:cs="Times New Roman"/>
          <w:szCs w:val="28"/>
        </w:rPr>
        <w:t xml:space="preserve"> программного средства.</w:t>
      </w:r>
    </w:p>
    <w:p w14:paraId="5CE5D6AE" w14:textId="1A67EB43" w:rsidR="00A23788" w:rsidRDefault="00731ACF" w:rsidP="00DE15C5">
      <w:pPr>
        <w:spacing w:line="240" w:lineRule="auto"/>
        <w:rPr>
          <w:rFonts w:eastAsia="Arial" w:cs="Times New Roman"/>
          <w:szCs w:val="28"/>
        </w:rPr>
      </w:pPr>
      <w:r>
        <w:rPr>
          <w:rFonts w:eastAsia="Arial" w:cs="Times New Roman"/>
          <w:szCs w:val="28"/>
        </w:rPr>
        <w:br w:type="page"/>
      </w:r>
    </w:p>
    <w:p w14:paraId="40866C27" w14:textId="3B6FB9C0" w:rsidR="005F08FB" w:rsidRDefault="00844FAA" w:rsidP="00DE15C5">
      <w:pPr>
        <w:keepNext/>
        <w:keepLines/>
        <w:numPr>
          <w:ilvl w:val="1"/>
          <w:numId w:val="0"/>
        </w:numPr>
        <w:spacing w:after="0" w:line="240" w:lineRule="auto"/>
        <w:ind w:right="108" w:firstLine="709"/>
        <w:outlineLvl w:val="1"/>
        <w:rPr>
          <w:rFonts w:eastAsia="Times New Roman" w:cs="Times New Roman"/>
          <w:b/>
          <w:color w:val="000000"/>
          <w:szCs w:val="20"/>
        </w:rPr>
      </w:pPr>
      <w:bookmarkStart w:id="26" w:name="_Toc196856059"/>
      <w:bookmarkStart w:id="27" w:name="_Toc197047766"/>
      <w:r>
        <w:rPr>
          <w:rFonts w:eastAsia="Times New Roman" w:cs="Times New Roman"/>
          <w:b/>
          <w:color w:val="000000"/>
          <w:szCs w:val="20"/>
        </w:rPr>
        <w:lastRenderedPageBreak/>
        <w:t xml:space="preserve">3.3 </w:t>
      </w:r>
      <w:r w:rsidRPr="00844FAA">
        <w:rPr>
          <w:rFonts w:eastAsia="Times New Roman" w:cs="Times New Roman"/>
          <w:b/>
          <w:color w:val="000000"/>
          <w:szCs w:val="20"/>
        </w:rPr>
        <w:t>Разработка модели данных</w:t>
      </w:r>
      <w:bookmarkEnd w:id="26"/>
      <w:bookmarkEnd w:id="27"/>
    </w:p>
    <w:p w14:paraId="2321E8B2" w14:textId="77777777" w:rsidR="005F08FB" w:rsidRDefault="005F08FB" w:rsidP="00DE15C5">
      <w:pPr>
        <w:pStyle w:val="ad"/>
      </w:pPr>
    </w:p>
    <w:p w14:paraId="1E55598E" w14:textId="5AB9C0AF" w:rsidR="005F08FB" w:rsidRDefault="005F08FB" w:rsidP="00DE15C5">
      <w:pPr>
        <w:pStyle w:val="ad"/>
      </w:pPr>
      <w:r>
        <w:t xml:space="preserve">Проектирование информационных систем начинается с создания модели предметной области, которая состоит из связанных между собой объектов с определенными свойствами. Для упрощения модели информации проектируемой системы, разработчики стремятся исключить ошибки при добавлении, изменении или удалении данных, а также избежать дублирования информации. </w:t>
      </w:r>
    </w:p>
    <w:p w14:paraId="4B5970E1" w14:textId="77777777" w:rsidR="005F08FB" w:rsidRDefault="005F08FB" w:rsidP="00DE15C5">
      <w:pPr>
        <w:pStyle w:val="ad"/>
      </w:pPr>
      <w:r>
        <w:t>Целью проектирования является создание читаемой и удобной модели, что облегчает понимание информации и управление ею. Для достижения этой цели применяются процессы нормализации, которые улучшают структуру модели. Каждая следующая нормальная форма содержит свойства предыдущей и дополнительные ограничения, что приводит к постоянному улучшению структуры. В теории реляционных баз данных наиболее часто используются первые три нормальные формы, каждая из которых имеет свой набор ограничений.</w:t>
      </w:r>
    </w:p>
    <w:p w14:paraId="425765C4" w14:textId="77777777" w:rsidR="005F08FB" w:rsidRPr="005F08FB" w:rsidRDefault="005F08FB" w:rsidP="00DE15C5">
      <w:pPr>
        <w:spacing w:after="0" w:line="240" w:lineRule="auto"/>
        <w:ind w:firstLine="709"/>
        <w:jc w:val="both"/>
        <w:rPr>
          <w:rFonts w:eastAsia="Times New Roman" w:cs="Times New Roman"/>
          <w:szCs w:val="24"/>
          <w:lang w:eastAsia="ru-RU"/>
        </w:rPr>
      </w:pPr>
      <w:r w:rsidRPr="005F08FB">
        <w:rPr>
          <w:rFonts w:eastAsia="Times New Roman" w:cs="Times New Roman"/>
          <w:szCs w:val="24"/>
          <w:lang w:eastAsia="ru-RU"/>
        </w:rPr>
        <w:t xml:space="preserve">Информационная модель системы представляет собой базу данных на основе </w:t>
      </w:r>
      <w:r w:rsidRPr="005F08FB">
        <w:rPr>
          <w:rFonts w:eastAsia="Times New Roman" w:cs="Times New Roman"/>
          <w:i/>
          <w:szCs w:val="24"/>
          <w:lang w:val="en-US" w:eastAsia="ru-RU"/>
        </w:rPr>
        <w:t>MS</w:t>
      </w:r>
      <w:r w:rsidRPr="005F08FB">
        <w:rPr>
          <w:rFonts w:eastAsia="Times New Roman" w:cs="Times New Roman"/>
          <w:i/>
          <w:szCs w:val="24"/>
          <w:lang w:eastAsia="ru-RU"/>
        </w:rPr>
        <w:t xml:space="preserve"> SQL Server</w:t>
      </w:r>
      <w:r w:rsidRPr="005F08FB">
        <w:rPr>
          <w:rFonts w:eastAsia="Times New Roman" w:cs="Times New Roman"/>
          <w:szCs w:val="24"/>
          <w:lang w:eastAsia="ru-RU"/>
        </w:rPr>
        <w:t xml:space="preserve">, управляемую при помощи </w:t>
      </w:r>
      <w:r w:rsidRPr="005F08FB">
        <w:rPr>
          <w:rFonts w:eastAsia="Times New Roman" w:cs="Times New Roman"/>
          <w:i/>
          <w:szCs w:val="24"/>
          <w:lang w:val="en-US" w:eastAsia="ru-RU"/>
        </w:rPr>
        <w:t>Entity</w:t>
      </w:r>
      <w:r w:rsidRPr="005F08FB">
        <w:rPr>
          <w:rFonts w:eastAsia="Times New Roman" w:cs="Times New Roman"/>
          <w:i/>
          <w:szCs w:val="24"/>
          <w:lang w:eastAsia="ru-RU"/>
        </w:rPr>
        <w:t xml:space="preserve"> </w:t>
      </w:r>
      <w:r w:rsidRPr="005F08FB">
        <w:rPr>
          <w:rFonts w:eastAsia="Times New Roman" w:cs="Times New Roman"/>
          <w:i/>
          <w:szCs w:val="24"/>
          <w:lang w:val="en-US" w:eastAsia="ru-RU"/>
        </w:rPr>
        <w:t>Framework</w:t>
      </w:r>
      <w:r w:rsidRPr="005F08FB">
        <w:rPr>
          <w:rFonts w:eastAsia="Times New Roman" w:cs="Times New Roman"/>
          <w:i/>
          <w:szCs w:val="24"/>
          <w:lang w:eastAsia="ru-RU"/>
        </w:rPr>
        <w:t xml:space="preserve"> </w:t>
      </w:r>
      <w:r w:rsidRPr="005F08FB">
        <w:rPr>
          <w:rFonts w:eastAsia="Times New Roman" w:cs="Times New Roman"/>
          <w:i/>
          <w:szCs w:val="24"/>
          <w:lang w:val="en-US" w:eastAsia="ru-RU"/>
        </w:rPr>
        <w:t>Core</w:t>
      </w:r>
      <w:r w:rsidRPr="005F08FB">
        <w:rPr>
          <w:rFonts w:eastAsia="Times New Roman" w:cs="Times New Roman"/>
          <w:szCs w:val="24"/>
          <w:lang w:eastAsia="ru-RU"/>
        </w:rPr>
        <w:t>. В процессе информационного моделирования были выделены следующие сущности:</w:t>
      </w:r>
    </w:p>
    <w:p w14:paraId="2DE7E0C1" w14:textId="77777777" w:rsidR="005F08FB" w:rsidRPr="005F08FB" w:rsidRDefault="005F08FB" w:rsidP="007A25D6">
      <w:pPr>
        <w:numPr>
          <w:ilvl w:val="0"/>
          <w:numId w:val="53"/>
        </w:numPr>
        <w:spacing w:after="0" w:line="240" w:lineRule="auto"/>
        <w:ind w:left="993" w:hanging="284"/>
        <w:jc w:val="both"/>
        <w:rPr>
          <w:rFonts w:eastAsia="Times New Roman" w:cs="Times New Roman"/>
          <w:szCs w:val="24"/>
          <w:lang w:eastAsia="ru-RU"/>
        </w:rPr>
      </w:pPr>
      <w:r w:rsidRPr="005F08FB">
        <w:rPr>
          <w:rFonts w:eastAsia="Times New Roman" w:cs="Times New Roman"/>
          <w:szCs w:val="24"/>
          <w:lang w:eastAsia="ru-RU"/>
        </w:rPr>
        <w:t>пользователь;</w:t>
      </w:r>
    </w:p>
    <w:p w14:paraId="3CA78CAC" w14:textId="77777777" w:rsidR="005F08FB" w:rsidRPr="005F08FB" w:rsidRDefault="005F08FB" w:rsidP="007A25D6">
      <w:pPr>
        <w:numPr>
          <w:ilvl w:val="0"/>
          <w:numId w:val="53"/>
        </w:numPr>
        <w:spacing w:after="0" w:line="240" w:lineRule="auto"/>
        <w:ind w:left="993" w:hanging="284"/>
        <w:jc w:val="both"/>
        <w:rPr>
          <w:rFonts w:eastAsia="Times New Roman" w:cs="Times New Roman"/>
          <w:szCs w:val="24"/>
          <w:lang w:eastAsia="ru-RU"/>
        </w:rPr>
      </w:pPr>
      <w:r w:rsidRPr="005F08FB">
        <w:rPr>
          <w:rFonts w:eastAsia="Times New Roman" w:cs="Times New Roman"/>
          <w:szCs w:val="24"/>
          <w:lang w:eastAsia="ru-RU"/>
        </w:rPr>
        <w:t>продукт;</w:t>
      </w:r>
    </w:p>
    <w:p w14:paraId="02CC7CED" w14:textId="77777777" w:rsidR="005F08FB" w:rsidRPr="005F08FB" w:rsidRDefault="005F08FB" w:rsidP="007A25D6">
      <w:pPr>
        <w:numPr>
          <w:ilvl w:val="0"/>
          <w:numId w:val="53"/>
        </w:numPr>
        <w:spacing w:after="0" w:line="240" w:lineRule="auto"/>
        <w:ind w:left="993" w:hanging="284"/>
        <w:jc w:val="both"/>
        <w:rPr>
          <w:rFonts w:eastAsia="Times New Roman" w:cs="Times New Roman"/>
          <w:szCs w:val="24"/>
          <w:lang w:eastAsia="ru-RU"/>
        </w:rPr>
      </w:pPr>
      <w:r w:rsidRPr="005F08FB">
        <w:rPr>
          <w:rFonts w:eastAsia="Times New Roman" w:cs="Times New Roman"/>
          <w:szCs w:val="24"/>
          <w:lang w:eastAsia="ru-RU"/>
        </w:rPr>
        <w:t>склад;</w:t>
      </w:r>
    </w:p>
    <w:p w14:paraId="79E14CC9" w14:textId="4479CF79" w:rsidR="005F08FB" w:rsidRPr="005F08FB" w:rsidRDefault="005F08FB" w:rsidP="007A25D6">
      <w:pPr>
        <w:numPr>
          <w:ilvl w:val="0"/>
          <w:numId w:val="53"/>
        </w:numPr>
        <w:spacing w:after="0" w:line="240" w:lineRule="auto"/>
        <w:ind w:left="993" w:hanging="284"/>
        <w:jc w:val="both"/>
        <w:rPr>
          <w:rFonts w:eastAsia="Times New Roman" w:cs="Times New Roman"/>
          <w:szCs w:val="24"/>
          <w:lang w:eastAsia="ru-RU"/>
        </w:rPr>
      </w:pPr>
      <w:r>
        <w:rPr>
          <w:rFonts w:eastAsia="Times New Roman" w:cs="Times New Roman"/>
          <w:szCs w:val="24"/>
          <w:lang w:eastAsia="ru-RU"/>
        </w:rPr>
        <w:t>заказ</w:t>
      </w:r>
      <w:r w:rsidRPr="005F08FB">
        <w:rPr>
          <w:rFonts w:eastAsia="Times New Roman" w:cs="Times New Roman"/>
          <w:szCs w:val="24"/>
          <w:lang w:eastAsia="ru-RU"/>
        </w:rPr>
        <w:t>;</w:t>
      </w:r>
    </w:p>
    <w:p w14:paraId="534BC02B" w14:textId="77777777" w:rsidR="005F08FB" w:rsidRPr="005F08FB" w:rsidRDefault="005F08FB" w:rsidP="007A25D6">
      <w:pPr>
        <w:numPr>
          <w:ilvl w:val="0"/>
          <w:numId w:val="53"/>
        </w:numPr>
        <w:spacing w:after="0" w:line="240" w:lineRule="auto"/>
        <w:ind w:left="993" w:hanging="284"/>
        <w:jc w:val="both"/>
        <w:rPr>
          <w:rFonts w:eastAsia="Times New Roman" w:cs="Times New Roman"/>
          <w:szCs w:val="24"/>
          <w:lang w:eastAsia="ru-RU"/>
        </w:rPr>
      </w:pPr>
      <w:r w:rsidRPr="005F08FB">
        <w:rPr>
          <w:rFonts w:eastAsia="Times New Roman" w:cs="Times New Roman"/>
          <w:szCs w:val="24"/>
          <w:lang w:eastAsia="ru-RU"/>
        </w:rPr>
        <w:t>продажа.</w:t>
      </w:r>
    </w:p>
    <w:p w14:paraId="71332B38" w14:textId="77777777" w:rsidR="005F08FB" w:rsidRDefault="005F08FB" w:rsidP="00DE15C5">
      <w:pPr>
        <w:spacing w:after="0" w:line="240" w:lineRule="auto"/>
        <w:ind w:firstLine="709"/>
        <w:jc w:val="both"/>
        <w:rPr>
          <w:rFonts w:eastAsia="Times New Roman" w:cs="Times New Roman"/>
          <w:color w:val="000000"/>
          <w:szCs w:val="28"/>
          <w:lang w:eastAsia="ru-RU"/>
        </w:rPr>
      </w:pPr>
      <w:r w:rsidRPr="005F08FB">
        <w:rPr>
          <w:rFonts w:eastAsia="Times New Roman" w:cs="Times New Roman"/>
          <w:szCs w:val="28"/>
          <w:lang w:eastAsia="ru-RU"/>
        </w:rPr>
        <w:t>Б</w:t>
      </w:r>
      <w:r w:rsidRPr="005F08FB">
        <w:rPr>
          <w:rFonts w:eastAsia="Times New Roman" w:cs="Times New Roman"/>
          <w:color w:val="000000"/>
          <w:szCs w:val="28"/>
          <w:lang w:eastAsia="ru-RU"/>
        </w:rPr>
        <w:t>аза данных должна быть приведена к третей нормальной форме, у каждой таблицы должен иметься всего один первичный ключ, а каждое не ключевое поле не транзитивно должно зависеть от первичного ключа, т.е. изменив значение в одном столбце не потребуется изменение в другом столбце.</w:t>
      </w:r>
      <w:r>
        <w:rPr>
          <w:rFonts w:eastAsia="Times New Roman" w:cs="Times New Roman"/>
          <w:color w:val="000000"/>
          <w:szCs w:val="28"/>
          <w:lang w:eastAsia="ru-RU"/>
        </w:rPr>
        <w:t xml:space="preserve"> </w:t>
      </w:r>
    </w:p>
    <w:p w14:paraId="253CDC9A" w14:textId="77777777" w:rsidR="00FD57B7" w:rsidRDefault="005F08FB" w:rsidP="00DE15C5">
      <w:pPr>
        <w:spacing w:after="0" w:line="240" w:lineRule="auto"/>
        <w:ind w:firstLine="709"/>
        <w:jc w:val="both"/>
        <w:rPr>
          <w:rFonts w:eastAsia="Times New Roman" w:cs="Times New Roman"/>
          <w:color w:val="000000"/>
          <w:szCs w:val="28"/>
          <w:lang w:eastAsia="ru-RU"/>
        </w:rPr>
      </w:pPr>
      <w:r w:rsidRPr="005F08FB">
        <w:rPr>
          <w:rFonts w:eastAsia="Times New Roman" w:cs="Times New Roman"/>
          <w:color w:val="000000"/>
          <w:szCs w:val="28"/>
          <w:lang w:eastAsia="ru-RU"/>
        </w:rPr>
        <w:t xml:space="preserve">Физическая </w:t>
      </w:r>
      <w:r>
        <w:rPr>
          <w:rFonts w:eastAsia="Times New Roman" w:cs="Times New Roman"/>
          <w:color w:val="000000"/>
          <w:szCs w:val="28"/>
          <w:lang w:eastAsia="ru-RU"/>
        </w:rPr>
        <w:t>модель</w:t>
      </w:r>
      <w:r w:rsidRPr="005F08FB">
        <w:rPr>
          <w:rFonts w:eastAsia="Times New Roman" w:cs="Times New Roman"/>
          <w:color w:val="000000"/>
          <w:szCs w:val="28"/>
          <w:lang w:eastAsia="ru-RU"/>
        </w:rPr>
        <w:t xml:space="preserve"> базы данных определяет способ размещения данных в среде хранения и способы доступа к </w:t>
      </w:r>
      <w:r>
        <w:rPr>
          <w:rFonts w:eastAsia="Times New Roman" w:cs="Times New Roman"/>
          <w:color w:val="000000"/>
          <w:szCs w:val="28"/>
          <w:lang w:eastAsia="ru-RU"/>
        </w:rPr>
        <w:t>этим данным, которые поддержива</w:t>
      </w:r>
      <w:r w:rsidRPr="005F08FB">
        <w:rPr>
          <w:rFonts w:eastAsia="Times New Roman" w:cs="Times New Roman"/>
          <w:color w:val="000000"/>
          <w:szCs w:val="28"/>
          <w:lang w:eastAsia="ru-RU"/>
        </w:rPr>
        <w:t>ются на физическом уровне</w:t>
      </w:r>
      <w:r>
        <w:rPr>
          <w:rFonts w:eastAsia="Times New Roman" w:cs="Times New Roman"/>
          <w:color w:val="000000"/>
          <w:szCs w:val="28"/>
          <w:lang w:eastAsia="ru-RU"/>
        </w:rPr>
        <w:t xml:space="preserve">. </w:t>
      </w:r>
    </w:p>
    <w:p w14:paraId="16D7FC87" w14:textId="77777777" w:rsidR="00FD57B7" w:rsidRDefault="00FD57B7" w:rsidP="00DE15C5">
      <w:pPr>
        <w:spacing w:line="240" w:lineRule="auto"/>
        <w:rPr>
          <w:rFonts w:eastAsia="Times New Roman" w:cs="Times New Roman"/>
          <w:color w:val="000000"/>
          <w:szCs w:val="28"/>
          <w:lang w:eastAsia="ru-RU"/>
        </w:rPr>
      </w:pPr>
      <w:r>
        <w:rPr>
          <w:rFonts w:eastAsia="Times New Roman" w:cs="Times New Roman"/>
          <w:color w:val="000000"/>
          <w:szCs w:val="28"/>
          <w:lang w:eastAsia="ru-RU"/>
        </w:rPr>
        <w:br w:type="page"/>
      </w:r>
    </w:p>
    <w:p w14:paraId="4835DA5C" w14:textId="51D8E0B3" w:rsidR="005F08FB" w:rsidRDefault="005F08FB" w:rsidP="00DE15C5">
      <w:pPr>
        <w:spacing w:after="0" w:line="240" w:lineRule="auto"/>
        <w:ind w:firstLine="709"/>
        <w:jc w:val="both"/>
        <w:rPr>
          <w:rFonts w:eastAsia="Times New Roman" w:cs="Times New Roman"/>
          <w:color w:val="000000"/>
          <w:szCs w:val="28"/>
          <w:lang w:eastAsia="ru-RU"/>
        </w:rPr>
      </w:pPr>
      <w:r>
        <w:rPr>
          <w:rFonts w:eastAsia="Times New Roman" w:cs="Times New Roman"/>
          <w:color w:val="000000"/>
          <w:szCs w:val="28"/>
          <w:lang w:eastAsia="ru-RU"/>
        </w:rPr>
        <w:lastRenderedPageBreak/>
        <w:t>Физическая модель базы данных представлена на рисунке 3.12.</w:t>
      </w:r>
    </w:p>
    <w:p w14:paraId="08311FE7" w14:textId="77777777" w:rsidR="009514E3" w:rsidRDefault="009514E3" w:rsidP="00DE15C5">
      <w:pPr>
        <w:spacing w:after="0" w:line="240" w:lineRule="auto"/>
        <w:ind w:firstLine="709"/>
        <w:jc w:val="both"/>
        <w:rPr>
          <w:rFonts w:eastAsia="Times New Roman" w:cs="Times New Roman"/>
          <w:color w:val="000000"/>
          <w:szCs w:val="28"/>
          <w:lang w:eastAsia="ru-RU"/>
        </w:rPr>
      </w:pPr>
    </w:p>
    <w:p w14:paraId="40BDCDB4" w14:textId="0D6C7C2F" w:rsidR="009514E3" w:rsidRDefault="00DE15C5" w:rsidP="00DE15C5">
      <w:pPr>
        <w:spacing w:after="0" w:line="240" w:lineRule="auto"/>
        <w:jc w:val="center"/>
        <w:rPr>
          <w:rFonts w:eastAsia="Times New Roman" w:cs="Times New Roman"/>
          <w:color w:val="000000"/>
          <w:szCs w:val="28"/>
          <w:lang w:eastAsia="ru-RU"/>
        </w:rPr>
      </w:pPr>
      <w:r>
        <w:rPr>
          <w:rFonts w:eastAsia="Times New Roman" w:cs="Times New Roman"/>
          <w:noProof/>
          <w:color w:val="000000"/>
          <w:szCs w:val="28"/>
          <w:lang w:val="en-US"/>
        </w:rPr>
        <w:drawing>
          <wp:inline distT="0" distB="0" distL="0" distR="0" wp14:anchorId="15E4CB3A" wp14:editId="3C9E6517">
            <wp:extent cx="5940425" cy="4201160"/>
            <wp:effectExtent l="19050" t="19050" r="22225" b="2794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tabas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0425" cy="4201160"/>
                    </a:xfrm>
                    <a:prstGeom prst="rect">
                      <a:avLst/>
                    </a:prstGeom>
                    <a:ln>
                      <a:solidFill>
                        <a:schemeClr val="tx1"/>
                      </a:solidFill>
                    </a:ln>
                  </pic:spPr>
                </pic:pic>
              </a:graphicData>
            </a:graphic>
          </wp:inline>
        </w:drawing>
      </w:r>
    </w:p>
    <w:p w14:paraId="1D679BF4" w14:textId="7EE2CDC3" w:rsidR="009514E3" w:rsidRDefault="009514E3" w:rsidP="00DE15C5">
      <w:pPr>
        <w:spacing w:after="0" w:line="240" w:lineRule="auto"/>
        <w:jc w:val="center"/>
        <w:rPr>
          <w:rFonts w:eastAsia="Times New Roman" w:cs="Times New Roman"/>
          <w:color w:val="000000"/>
          <w:szCs w:val="28"/>
          <w:lang w:eastAsia="ru-RU"/>
        </w:rPr>
      </w:pPr>
    </w:p>
    <w:p w14:paraId="5DFC9C03" w14:textId="1AD64325" w:rsidR="009514E3" w:rsidRDefault="009514E3" w:rsidP="00DE15C5">
      <w:pPr>
        <w:spacing w:after="0" w:line="240" w:lineRule="auto"/>
        <w:jc w:val="center"/>
        <w:rPr>
          <w:rFonts w:eastAsia="Times New Roman" w:cs="Times New Roman"/>
          <w:color w:val="000000"/>
          <w:szCs w:val="28"/>
          <w:lang w:eastAsia="ru-RU"/>
        </w:rPr>
      </w:pPr>
      <w:r>
        <w:rPr>
          <w:rFonts w:eastAsia="Times New Roman" w:cs="Times New Roman"/>
          <w:color w:val="000000"/>
          <w:szCs w:val="28"/>
          <w:lang w:eastAsia="ru-RU"/>
        </w:rPr>
        <w:t>Рисунок 3.12 – Физическая модель базы данных</w:t>
      </w:r>
    </w:p>
    <w:p w14:paraId="28DAA08F" w14:textId="77777777" w:rsidR="00DE15C5" w:rsidRPr="009514E3" w:rsidRDefault="00DE15C5" w:rsidP="00DE15C5">
      <w:pPr>
        <w:spacing w:after="0" w:line="240" w:lineRule="auto"/>
        <w:jc w:val="center"/>
        <w:rPr>
          <w:rFonts w:eastAsia="Times New Roman" w:cs="Times New Roman"/>
          <w:color w:val="000000"/>
          <w:szCs w:val="28"/>
          <w:lang w:eastAsia="ru-RU"/>
        </w:rPr>
      </w:pPr>
    </w:p>
    <w:p w14:paraId="0ABE14DE" w14:textId="3FDD89AF" w:rsidR="00DE15C5" w:rsidRDefault="00DE15C5" w:rsidP="00DE15C5">
      <w:pPr>
        <w:spacing w:after="0" w:line="240" w:lineRule="auto"/>
        <w:ind w:firstLine="709"/>
        <w:rPr>
          <w:rFonts w:eastAsia="Times New Roman" w:cs="Times New Roman"/>
          <w:color w:val="000000"/>
          <w:szCs w:val="28"/>
          <w:lang w:eastAsia="ru-RU"/>
        </w:rPr>
      </w:pPr>
      <w:r w:rsidRPr="00DE15C5">
        <w:rPr>
          <w:rFonts w:eastAsia="Times New Roman" w:cs="Times New Roman"/>
          <w:color w:val="000000"/>
          <w:szCs w:val="28"/>
          <w:lang w:eastAsia="ru-RU"/>
        </w:rPr>
        <w:t>В таблице 3.2 подробно описаны атрибуты каждой сущности.</w:t>
      </w:r>
    </w:p>
    <w:p w14:paraId="30F7C6A8" w14:textId="77777777" w:rsidR="00DE15C5" w:rsidRDefault="00DE15C5" w:rsidP="00DE15C5">
      <w:pPr>
        <w:spacing w:after="0" w:line="240" w:lineRule="auto"/>
        <w:ind w:firstLine="709"/>
        <w:rPr>
          <w:rFonts w:eastAsia="Times New Roman" w:cs="Times New Roman"/>
          <w:color w:val="000000"/>
          <w:szCs w:val="28"/>
          <w:lang w:eastAsia="ru-RU"/>
        </w:rPr>
      </w:pPr>
    </w:p>
    <w:p w14:paraId="79E431AA" w14:textId="77777777" w:rsidR="00DE15C5" w:rsidRPr="00DE15C5" w:rsidRDefault="00DE15C5" w:rsidP="00DE15C5">
      <w:pPr>
        <w:spacing w:after="0" w:line="240" w:lineRule="auto"/>
        <w:rPr>
          <w:rFonts w:eastAsia="Times New Roman" w:cs="Times New Roman"/>
          <w:szCs w:val="28"/>
        </w:rPr>
      </w:pPr>
      <w:r w:rsidRPr="00DE15C5">
        <w:rPr>
          <w:rFonts w:eastAsia="Times New Roman" w:cs="Times New Roman"/>
          <w:color w:val="000000"/>
          <w:szCs w:val="28"/>
        </w:rPr>
        <w:t xml:space="preserve">Таблица 3.2 </w:t>
      </w:r>
      <w:r w:rsidRPr="00DE15C5">
        <w:rPr>
          <w:rFonts w:eastAsia="Times New Roman" w:cs="Times New Roman"/>
          <w:color w:val="202124"/>
          <w:szCs w:val="28"/>
          <w:shd w:val="clear" w:color="auto" w:fill="FFFFFF"/>
        </w:rPr>
        <w:t>– Описание сущностей базы данных</w:t>
      </w:r>
    </w:p>
    <w:tbl>
      <w:tblPr>
        <w:tblW w:w="0" w:type="auto"/>
        <w:tblLook w:val="04A0" w:firstRow="1" w:lastRow="0" w:firstColumn="1" w:lastColumn="0" w:noHBand="0" w:noVBand="1"/>
      </w:tblPr>
      <w:tblGrid>
        <w:gridCol w:w="1950"/>
        <w:gridCol w:w="2172"/>
        <w:gridCol w:w="2837"/>
        <w:gridCol w:w="2376"/>
      </w:tblGrid>
      <w:tr w:rsidR="00DE15C5" w:rsidRPr="00DE15C5" w14:paraId="1C32D4C4" w14:textId="77777777" w:rsidTr="00EA7EFD">
        <w:trPr>
          <w:trHeight w:val="778"/>
        </w:trPr>
        <w:tc>
          <w:tcPr>
            <w:tcW w:w="1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24383" w14:textId="77777777" w:rsidR="00DE15C5" w:rsidRPr="00DE15C5" w:rsidRDefault="00DE15C5" w:rsidP="00DE15C5">
            <w:pPr>
              <w:spacing w:after="0" w:line="256" w:lineRule="auto"/>
              <w:jc w:val="center"/>
              <w:rPr>
                <w:rFonts w:eastAsia="Times New Roman" w:cs="Times New Roman"/>
                <w:szCs w:val="28"/>
              </w:rPr>
            </w:pPr>
            <w:r w:rsidRPr="00DE15C5">
              <w:rPr>
                <w:rFonts w:eastAsia="Times New Roman" w:cs="Times New Roman"/>
                <w:color w:val="000000"/>
                <w:szCs w:val="28"/>
              </w:rPr>
              <w:t>Наименование поля</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4E310" w14:textId="77777777" w:rsidR="00DE15C5" w:rsidRPr="00DE15C5" w:rsidRDefault="00DE15C5" w:rsidP="00DE15C5">
            <w:pPr>
              <w:spacing w:after="0" w:line="256" w:lineRule="auto"/>
              <w:jc w:val="center"/>
              <w:rPr>
                <w:rFonts w:eastAsia="Times New Roman" w:cs="Times New Roman"/>
                <w:szCs w:val="28"/>
              </w:rPr>
            </w:pPr>
            <w:r w:rsidRPr="00DE15C5">
              <w:rPr>
                <w:rFonts w:eastAsia="Times New Roman" w:cs="Times New Roman"/>
                <w:color w:val="000000"/>
                <w:szCs w:val="28"/>
              </w:rPr>
              <w:t xml:space="preserve">Назначение </w:t>
            </w:r>
            <w:r w:rsidRPr="00DE15C5">
              <w:rPr>
                <w:rFonts w:eastAsia="Times New Roman" w:cs="Times New Roman"/>
                <w:color w:val="000000"/>
                <w:szCs w:val="28"/>
              </w:rPr>
              <w:br/>
              <w:t>атрибута</w:t>
            </w:r>
          </w:p>
        </w:tc>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7BAED" w14:textId="77777777" w:rsidR="00DE15C5" w:rsidRPr="00DE15C5" w:rsidRDefault="00DE15C5" w:rsidP="00DE15C5">
            <w:pPr>
              <w:spacing w:after="0" w:line="256" w:lineRule="auto"/>
              <w:jc w:val="center"/>
              <w:rPr>
                <w:rFonts w:eastAsia="Times New Roman" w:cs="Times New Roman"/>
                <w:szCs w:val="28"/>
              </w:rPr>
            </w:pPr>
            <w:r w:rsidRPr="00DE15C5">
              <w:rPr>
                <w:rFonts w:eastAsia="Times New Roman" w:cs="Times New Roman"/>
                <w:color w:val="000000"/>
                <w:szCs w:val="28"/>
              </w:rPr>
              <w:t>Тип данных</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ACEF8" w14:textId="77777777" w:rsidR="00DE15C5" w:rsidRPr="00DE15C5" w:rsidRDefault="00DE15C5" w:rsidP="00DE15C5">
            <w:pPr>
              <w:spacing w:after="0" w:line="256" w:lineRule="auto"/>
              <w:jc w:val="center"/>
              <w:rPr>
                <w:rFonts w:eastAsia="Times New Roman" w:cs="Times New Roman"/>
                <w:szCs w:val="28"/>
              </w:rPr>
            </w:pPr>
            <w:r w:rsidRPr="00DE15C5">
              <w:rPr>
                <w:rFonts w:eastAsia="Times New Roman" w:cs="Times New Roman"/>
                <w:color w:val="000000"/>
                <w:szCs w:val="28"/>
              </w:rPr>
              <w:t>Примечание</w:t>
            </w:r>
          </w:p>
        </w:tc>
      </w:tr>
      <w:tr w:rsidR="00DE15C5" w:rsidRPr="00DE15C5" w14:paraId="0FFD9213" w14:textId="77777777" w:rsidTr="00EA7EFD">
        <w:trPr>
          <w:trHeight w:val="480"/>
        </w:trPr>
        <w:tc>
          <w:tcPr>
            <w:tcW w:w="93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9206B" w14:textId="77777777" w:rsidR="00DE15C5" w:rsidRPr="00DE15C5" w:rsidRDefault="00DE15C5" w:rsidP="00DE15C5">
            <w:pPr>
              <w:spacing w:after="0" w:line="256" w:lineRule="auto"/>
              <w:jc w:val="center"/>
              <w:rPr>
                <w:rFonts w:eastAsia="Times New Roman" w:cs="Times New Roman"/>
                <w:szCs w:val="28"/>
              </w:rPr>
            </w:pPr>
            <w:r w:rsidRPr="00DE15C5">
              <w:rPr>
                <w:rFonts w:eastAsia="Times New Roman" w:cs="Times New Roman"/>
                <w:bCs/>
                <w:i/>
                <w:color w:val="000000"/>
                <w:szCs w:val="28"/>
                <w:lang w:val="en-US"/>
              </w:rPr>
              <w:t>AspNetUser</w:t>
            </w:r>
            <w:r w:rsidRPr="00DE15C5">
              <w:rPr>
                <w:rFonts w:eastAsia="Times New Roman" w:cs="Times New Roman"/>
                <w:bCs/>
                <w:color w:val="000000"/>
                <w:szCs w:val="28"/>
              </w:rPr>
              <w:t xml:space="preserve"> (таблица пользователь):</w:t>
            </w:r>
          </w:p>
        </w:tc>
      </w:tr>
      <w:tr w:rsidR="00DE15C5" w:rsidRPr="00DE15C5" w14:paraId="243AF593" w14:textId="77777777" w:rsidTr="00EA7EFD">
        <w:trPr>
          <w:trHeight w:val="480"/>
        </w:trPr>
        <w:tc>
          <w:tcPr>
            <w:tcW w:w="1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99748" w14:textId="77777777" w:rsidR="00DE15C5" w:rsidRPr="00DE15C5" w:rsidRDefault="00DE15C5" w:rsidP="00DE15C5">
            <w:pPr>
              <w:spacing w:after="0" w:line="256" w:lineRule="auto"/>
              <w:jc w:val="both"/>
              <w:rPr>
                <w:rFonts w:eastAsia="Times New Roman" w:cs="Times New Roman"/>
                <w:i/>
                <w:szCs w:val="28"/>
              </w:rPr>
            </w:pPr>
            <w:r w:rsidRPr="00DE15C5">
              <w:rPr>
                <w:rFonts w:eastAsia="Times New Roman" w:cs="Times New Roman"/>
                <w:i/>
                <w:color w:val="000000"/>
                <w:szCs w:val="28"/>
                <w:lang w:val="en-US"/>
              </w:rPr>
              <w:t>Id</w:t>
            </w:r>
            <w:r w:rsidRPr="00DE15C5">
              <w:rPr>
                <w:rFonts w:eastAsia="Times New Roman" w:cs="Times New Roman"/>
                <w:i/>
                <w:color w:val="000000"/>
                <w:szCs w:val="28"/>
              </w:rPr>
              <w:t xml:space="preserve"> </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D575B" w14:textId="77777777" w:rsidR="00DE15C5" w:rsidRPr="00DE15C5" w:rsidRDefault="00DE15C5" w:rsidP="00DE15C5">
            <w:pPr>
              <w:spacing w:after="0" w:line="256" w:lineRule="auto"/>
              <w:jc w:val="both"/>
              <w:rPr>
                <w:rFonts w:eastAsia="Times New Roman" w:cs="Times New Roman"/>
                <w:szCs w:val="28"/>
                <w:lang w:val="en-US"/>
              </w:rPr>
            </w:pPr>
            <w:r w:rsidRPr="00DE15C5">
              <w:rPr>
                <w:rFonts w:eastAsia="Times New Roman" w:cs="Times New Roman"/>
                <w:color w:val="000000"/>
                <w:szCs w:val="28"/>
              </w:rPr>
              <w:t>Идентификатор пол</w:t>
            </w:r>
            <w:r w:rsidRPr="00DE15C5">
              <w:rPr>
                <w:rFonts w:eastAsia="Times New Roman" w:cs="Times New Roman"/>
                <w:color w:val="000000"/>
                <w:szCs w:val="28"/>
                <w:lang w:val="en-US"/>
              </w:rPr>
              <w:t>ьзователя</w:t>
            </w:r>
          </w:p>
        </w:tc>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D32B9" w14:textId="77777777" w:rsidR="00DE15C5" w:rsidRPr="00DE15C5" w:rsidRDefault="00DE15C5" w:rsidP="00DE15C5">
            <w:pPr>
              <w:spacing w:after="0" w:line="256" w:lineRule="auto"/>
              <w:jc w:val="both"/>
              <w:rPr>
                <w:rFonts w:eastAsia="Times New Roman" w:cs="Times New Roman"/>
                <w:i/>
                <w:szCs w:val="28"/>
              </w:rPr>
            </w:pPr>
            <w:r w:rsidRPr="00DE15C5">
              <w:rPr>
                <w:rFonts w:eastAsia="Times New Roman" w:cs="Times New Roman"/>
                <w:i/>
                <w:color w:val="000000"/>
                <w:szCs w:val="28"/>
              </w:rPr>
              <w:t>nvarchar(450)</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FB601" w14:textId="77777777" w:rsidR="00DE15C5" w:rsidRPr="00DE15C5" w:rsidRDefault="00DE15C5" w:rsidP="00DE15C5">
            <w:pPr>
              <w:spacing w:after="0" w:line="256" w:lineRule="auto"/>
              <w:jc w:val="both"/>
              <w:rPr>
                <w:rFonts w:eastAsia="Times New Roman" w:cs="Times New Roman"/>
                <w:color w:val="000000"/>
                <w:szCs w:val="28"/>
                <w:lang w:val="en-US"/>
              </w:rPr>
            </w:pPr>
            <w:r w:rsidRPr="00DE15C5">
              <w:rPr>
                <w:rFonts w:eastAsia="Times New Roman" w:cs="Times New Roman"/>
                <w:color w:val="000000"/>
                <w:szCs w:val="28"/>
                <w:lang w:val="en-US"/>
              </w:rPr>
              <w:t>Первичный ключ</w:t>
            </w:r>
          </w:p>
          <w:p w14:paraId="5EA61330" w14:textId="77777777" w:rsidR="00DE15C5" w:rsidRPr="00DE15C5" w:rsidRDefault="00DE15C5" w:rsidP="00DE15C5">
            <w:pPr>
              <w:spacing w:after="0" w:line="256" w:lineRule="auto"/>
              <w:jc w:val="both"/>
              <w:rPr>
                <w:rFonts w:eastAsia="Times New Roman" w:cs="Times New Roman"/>
                <w:szCs w:val="28"/>
                <w:lang w:val="en-US"/>
              </w:rPr>
            </w:pPr>
            <w:r w:rsidRPr="00DE15C5">
              <w:rPr>
                <w:rFonts w:eastAsia="Times New Roman" w:cs="Times New Roman"/>
                <w:color w:val="000000"/>
                <w:szCs w:val="28"/>
                <w:lang w:val="en-US"/>
              </w:rPr>
              <w:t>(GUID)</w:t>
            </w:r>
          </w:p>
        </w:tc>
      </w:tr>
      <w:tr w:rsidR="00DE15C5" w:rsidRPr="00DE15C5" w14:paraId="56AFE49E" w14:textId="77777777" w:rsidTr="00EA7EFD">
        <w:tc>
          <w:tcPr>
            <w:tcW w:w="1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BD9C7" w14:textId="77777777" w:rsidR="00DE15C5" w:rsidRPr="00DE15C5" w:rsidRDefault="00DE15C5" w:rsidP="00DE15C5">
            <w:pPr>
              <w:spacing w:after="0" w:line="256" w:lineRule="auto"/>
              <w:jc w:val="both"/>
              <w:rPr>
                <w:rFonts w:eastAsia="Times New Roman" w:cs="Times New Roman"/>
                <w:i/>
                <w:szCs w:val="28"/>
                <w:lang w:val="en-US"/>
              </w:rPr>
            </w:pPr>
            <w:r w:rsidRPr="00DE15C5">
              <w:rPr>
                <w:rFonts w:eastAsia="Times New Roman" w:cs="Times New Roman"/>
                <w:i/>
                <w:color w:val="000000"/>
                <w:szCs w:val="28"/>
                <w:lang w:val="en-US"/>
              </w:rPr>
              <w:t>UserName</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E64CF" w14:textId="77777777" w:rsidR="00DE15C5" w:rsidRPr="00DE15C5" w:rsidRDefault="00DE15C5" w:rsidP="00DE15C5">
            <w:pPr>
              <w:spacing w:after="0" w:line="256" w:lineRule="auto"/>
              <w:jc w:val="both"/>
              <w:rPr>
                <w:rFonts w:eastAsia="Times New Roman" w:cs="Times New Roman"/>
                <w:szCs w:val="28"/>
                <w:lang w:val="en-US"/>
              </w:rPr>
            </w:pPr>
            <w:r w:rsidRPr="00DE15C5">
              <w:rPr>
                <w:rFonts w:eastAsia="Times New Roman" w:cs="Times New Roman"/>
                <w:color w:val="000000"/>
                <w:szCs w:val="28"/>
              </w:rPr>
              <w:t>Логин</w:t>
            </w:r>
            <w:r w:rsidRPr="00DE15C5">
              <w:rPr>
                <w:rFonts w:eastAsia="Times New Roman" w:cs="Times New Roman"/>
                <w:color w:val="000000"/>
                <w:szCs w:val="28"/>
                <w:lang w:val="en-US"/>
              </w:rPr>
              <w:t xml:space="preserve"> пользователя</w:t>
            </w:r>
          </w:p>
        </w:tc>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E37E9" w14:textId="77777777" w:rsidR="00DE15C5" w:rsidRPr="00DE15C5" w:rsidRDefault="00DE15C5" w:rsidP="00DE15C5">
            <w:pPr>
              <w:spacing w:after="0" w:line="256" w:lineRule="auto"/>
              <w:rPr>
                <w:rFonts w:eastAsia="Times New Roman" w:cs="Times New Roman"/>
                <w:i/>
                <w:szCs w:val="28"/>
              </w:rPr>
            </w:pPr>
            <w:r w:rsidRPr="00DE15C5">
              <w:rPr>
                <w:rFonts w:eastAsia="Times New Roman" w:cs="Times New Roman"/>
                <w:i/>
                <w:color w:val="000000"/>
                <w:szCs w:val="28"/>
                <w:lang w:val="en-US"/>
              </w:rPr>
              <w:t>nvarchar(450)</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3AFE7" w14:textId="77777777" w:rsidR="00DE15C5" w:rsidRPr="00DE15C5" w:rsidRDefault="00DE15C5" w:rsidP="00DE15C5">
            <w:pPr>
              <w:spacing w:after="0" w:line="256" w:lineRule="auto"/>
              <w:jc w:val="both"/>
              <w:rPr>
                <w:rFonts w:eastAsia="Times New Roman" w:cs="Times New Roman"/>
                <w:szCs w:val="28"/>
              </w:rPr>
            </w:pPr>
          </w:p>
        </w:tc>
      </w:tr>
      <w:tr w:rsidR="00DE15C5" w:rsidRPr="00DE15C5" w14:paraId="1092F069" w14:textId="77777777" w:rsidTr="00EA7EFD">
        <w:tc>
          <w:tcPr>
            <w:tcW w:w="1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267FA"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PasswordHash</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BAED8"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Хешированый</w:t>
            </w:r>
          </w:p>
          <w:p w14:paraId="772F8A2E"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пароль пользователя</w:t>
            </w:r>
          </w:p>
        </w:tc>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4EE55"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C83B2D" w14:textId="77777777" w:rsidR="00DE15C5" w:rsidRPr="00DE15C5" w:rsidRDefault="00DE15C5" w:rsidP="00DE15C5">
            <w:pPr>
              <w:spacing w:after="0" w:line="256" w:lineRule="auto"/>
              <w:jc w:val="both"/>
              <w:rPr>
                <w:rFonts w:eastAsia="Times New Roman" w:cs="Times New Roman"/>
                <w:szCs w:val="28"/>
              </w:rPr>
            </w:pPr>
          </w:p>
        </w:tc>
      </w:tr>
    </w:tbl>
    <w:p w14:paraId="701DB56C" w14:textId="77777777" w:rsidR="00DE15C5" w:rsidRPr="00DE15C5" w:rsidRDefault="00DE15C5" w:rsidP="00DE15C5">
      <w:pPr>
        <w:spacing w:after="0" w:line="240" w:lineRule="auto"/>
        <w:jc w:val="both"/>
        <w:rPr>
          <w:rFonts w:eastAsia="Times New Roman" w:cs="Times New Roman"/>
          <w:szCs w:val="28"/>
          <w:lang w:eastAsia="ru-RU"/>
        </w:rPr>
      </w:pPr>
    </w:p>
    <w:p w14:paraId="3EC5E2CD" w14:textId="77777777" w:rsidR="00DE15C5" w:rsidRPr="00DE15C5" w:rsidRDefault="00DE15C5" w:rsidP="00DE15C5">
      <w:pPr>
        <w:spacing w:after="0" w:line="240" w:lineRule="auto"/>
        <w:jc w:val="both"/>
        <w:rPr>
          <w:rFonts w:eastAsia="Times New Roman" w:cs="Times New Roman"/>
          <w:color w:val="000000"/>
          <w:szCs w:val="28"/>
        </w:rPr>
      </w:pPr>
      <w:r w:rsidRPr="00DE15C5">
        <w:rPr>
          <w:rFonts w:eastAsia="Times New Roman" w:cs="Times New Roman"/>
          <w:szCs w:val="28"/>
          <w:lang w:eastAsia="ru-RU"/>
        </w:rPr>
        <w:t>Продолжение т</w:t>
      </w:r>
      <w:r w:rsidRPr="00DE15C5">
        <w:rPr>
          <w:rFonts w:eastAsia="Times New Roman" w:cs="Times New Roman"/>
          <w:color w:val="000000"/>
          <w:szCs w:val="28"/>
        </w:rPr>
        <w:t>аблицы 3.2</w:t>
      </w:r>
    </w:p>
    <w:tbl>
      <w:tblPr>
        <w:tblW w:w="0" w:type="auto"/>
        <w:tblLook w:val="04A0" w:firstRow="1" w:lastRow="0" w:firstColumn="1" w:lastColumn="0" w:noHBand="0" w:noVBand="1"/>
      </w:tblPr>
      <w:tblGrid>
        <w:gridCol w:w="1949"/>
        <w:gridCol w:w="2274"/>
        <w:gridCol w:w="2760"/>
        <w:gridCol w:w="10"/>
        <w:gridCol w:w="2342"/>
      </w:tblGrid>
      <w:tr w:rsidR="00DE15C5" w:rsidRPr="00DE15C5" w14:paraId="413DF2F6" w14:textId="77777777" w:rsidTr="00DE15C5">
        <w:trPr>
          <w:trHeight w:val="594"/>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AA1F9" w14:textId="77777777" w:rsidR="00DE15C5" w:rsidRPr="00DE15C5" w:rsidRDefault="00DE15C5" w:rsidP="00DE15C5">
            <w:pPr>
              <w:spacing w:after="0" w:line="256" w:lineRule="auto"/>
              <w:jc w:val="center"/>
              <w:rPr>
                <w:rFonts w:eastAsia="Times New Roman" w:cs="Times New Roman"/>
                <w:szCs w:val="28"/>
                <w:lang w:eastAsia="ru-RU"/>
              </w:rPr>
            </w:pPr>
            <w:r w:rsidRPr="00DE15C5">
              <w:rPr>
                <w:rFonts w:eastAsia="Times New Roman" w:cs="Times New Roman"/>
                <w:szCs w:val="28"/>
                <w:lang w:eastAsia="ru-RU"/>
              </w:rPr>
              <w:t>Наименование поля</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449C94" w14:textId="77777777" w:rsidR="00DE15C5" w:rsidRPr="00DE15C5" w:rsidRDefault="00DE15C5" w:rsidP="00DE15C5">
            <w:pPr>
              <w:spacing w:after="0" w:line="256" w:lineRule="auto"/>
              <w:jc w:val="center"/>
              <w:rPr>
                <w:rFonts w:eastAsia="Times New Roman" w:cs="Times New Roman"/>
                <w:color w:val="000000"/>
                <w:szCs w:val="28"/>
              </w:rPr>
            </w:pPr>
            <w:r w:rsidRPr="00DE15C5">
              <w:rPr>
                <w:rFonts w:eastAsia="Times New Roman" w:cs="Times New Roman"/>
                <w:color w:val="000000"/>
                <w:szCs w:val="28"/>
              </w:rPr>
              <w:t xml:space="preserve">Назначение </w:t>
            </w:r>
            <w:r w:rsidRPr="00DE15C5">
              <w:rPr>
                <w:rFonts w:eastAsia="Times New Roman" w:cs="Times New Roman"/>
                <w:color w:val="000000"/>
                <w:szCs w:val="28"/>
              </w:rPr>
              <w:br/>
              <w:t>атрибута</w:t>
            </w:r>
          </w:p>
        </w:tc>
        <w:tc>
          <w:tcPr>
            <w:tcW w:w="28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7D2C7" w14:textId="77777777" w:rsidR="00DE15C5" w:rsidRPr="00DE15C5" w:rsidRDefault="00DE15C5" w:rsidP="00DE15C5">
            <w:pPr>
              <w:spacing w:after="0" w:line="256" w:lineRule="auto"/>
              <w:jc w:val="center"/>
              <w:rPr>
                <w:rFonts w:eastAsia="Times New Roman" w:cs="Times New Roman"/>
                <w:iCs/>
                <w:color w:val="000000"/>
                <w:szCs w:val="28"/>
              </w:rPr>
            </w:pPr>
            <w:r w:rsidRPr="00DE15C5">
              <w:rPr>
                <w:rFonts w:eastAsia="Times New Roman" w:cs="Times New Roman"/>
                <w:iCs/>
                <w:color w:val="000000"/>
                <w:szCs w:val="28"/>
              </w:rPr>
              <w:t>Тип данных</w:t>
            </w:r>
          </w:p>
        </w:tc>
        <w:tc>
          <w:tcPr>
            <w:tcW w:w="2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9DDD42" w14:textId="77777777" w:rsidR="00DE15C5" w:rsidRPr="00DE15C5" w:rsidRDefault="00DE15C5" w:rsidP="00DE15C5">
            <w:pPr>
              <w:spacing w:after="0" w:line="256" w:lineRule="auto"/>
              <w:jc w:val="center"/>
              <w:rPr>
                <w:rFonts w:eastAsia="Times New Roman" w:cs="Times New Roman"/>
                <w:szCs w:val="28"/>
              </w:rPr>
            </w:pPr>
            <w:r w:rsidRPr="00DE15C5">
              <w:rPr>
                <w:rFonts w:eastAsia="Times New Roman" w:cs="Times New Roman"/>
                <w:szCs w:val="28"/>
              </w:rPr>
              <w:t>Примечание</w:t>
            </w:r>
          </w:p>
        </w:tc>
      </w:tr>
      <w:tr w:rsidR="00DE15C5" w:rsidRPr="00DE15C5" w14:paraId="13B44A81" w14:textId="77777777" w:rsidTr="00DE15C5">
        <w:trPr>
          <w:trHeight w:val="594"/>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9E93E0"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szCs w:val="28"/>
                <w:lang w:eastAsia="ru-RU"/>
              </w:rPr>
              <w:br w:type="page"/>
            </w:r>
            <w:r w:rsidRPr="00DE15C5">
              <w:rPr>
                <w:rFonts w:eastAsia="Times New Roman" w:cs="Times New Roman"/>
                <w:i/>
                <w:color w:val="000000"/>
                <w:szCs w:val="28"/>
                <w:lang w:val="en-US"/>
              </w:rPr>
              <w:t>Email</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96F2"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Почта пользователя</w:t>
            </w:r>
          </w:p>
        </w:tc>
        <w:tc>
          <w:tcPr>
            <w:tcW w:w="28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A9FF4" w14:textId="77777777" w:rsidR="00DE15C5" w:rsidRPr="00DE15C5" w:rsidRDefault="00DE15C5" w:rsidP="00DE15C5">
            <w:pPr>
              <w:spacing w:after="0" w:line="256" w:lineRule="auto"/>
              <w:rPr>
                <w:rFonts w:eastAsia="Times New Roman" w:cs="Times New Roman"/>
                <w:i/>
                <w:color w:val="000000"/>
                <w:szCs w:val="28"/>
              </w:rPr>
            </w:pPr>
            <w:r w:rsidRPr="00DE15C5">
              <w:rPr>
                <w:rFonts w:eastAsia="Times New Roman" w:cs="Times New Roman"/>
                <w:i/>
                <w:color w:val="000000"/>
                <w:szCs w:val="28"/>
              </w:rPr>
              <w:t>nvarchar(256)</w:t>
            </w:r>
          </w:p>
        </w:tc>
        <w:tc>
          <w:tcPr>
            <w:tcW w:w="2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D71101" w14:textId="77777777" w:rsidR="00DE15C5" w:rsidRPr="00DE15C5" w:rsidRDefault="00DE15C5" w:rsidP="00DE15C5">
            <w:pPr>
              <w:spacing w:after="0" w:line="256" w:lineRule="auto"/>
              <w:jc w:val="both"/>
              <w:rPr>
                <w:rFonts w:eastAsia="Times New Roman" w:cs="Times New Roman"/>
                <w:szCs w:val="28"/>
              </w:rPr>
            </w:pPr>
          </w:p>
        </w:tc>
      </w:tr>
      <w:tr w:rsidR="00DE15C5" w:rsidRPr="00DE15C5" w14:paraId="7F0329F3" w14:textId="77777777" w:rsidTr="00EA7EFD">
        <w:tc>
          <w:tcPr>
            <w:tcW w:w="93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AE300" w14:textId="77777777" w:rsidR="00DE15C5" w:rsidRPr="00DE15C5" w:rsidRDefault="00DE15C5" w:rsidP="00DE15C5">
            <w:pPr>
              <w:spacing w:after="0" w:line="256" w:lineRule="auto"/>
              <w:jc w:val="center"/>
              <w:rPr>
                <w:rFonts w:eastAsia="Times New Roman" w:cs="Times New Roman"/>
                <w:szCs w:val="28"/>
              </w:rPr>
            </w:pPr>
            <w:r w:rsidRPr="00DE15C5">
              <w:rPr>
                <w:rFonts w:eastAsia="Times New Roman" w:cs="Times New Roman"/>
                <w:bCs/>
                <w:i/>
                <w:color w:val="000000"/>
                <w:szCs w:val="28"/>
              </w:rPr>
              <w:t>AspNetUserRoles</w:t>
            </w:r>
            <w:r w:rsidRPr="00DE15C5">
              <w:rPr>
                <w:rFonts w:eastAsia="Times New Roman" w:cs="Times New Roman"/>
                <w:bCs/>
                <w:color w:val="000000"/>
                <w:szCs w:val="28"/>
              </w:rPr>
              <w:t xml:space="preserve"> (промежуточная таблица связи пользователя и роли):</w:t>
            </w:r>
          </w:p>
        </w:tc>
      </w:tr>
      <w:tr w:rsidR="00DE15C5" w:rsidRPr="00DE15C5" w14:paraId="74A69819" w14:textId="77777777" w:rsidTr="00DE15C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D3CE6"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Calibri" w:cs="Times New Roman"/>
                <w:szCs w:val="28"/>
              </w:rPr>
              <w:br w:type="page"/>
            </w:r>
            <w:r w:rsidRPr="00DE15C5">
              <w:rPr>
                <w:rFonts w:eastAsia="Times New Roman" w:cs="Times New Roman"/>
                <w:bCs/>
                <w:i/>
                <w:color w:val="000000"/>
                <w:szCs w:val="28"/>
                <w:lang w:val="en-US"/>
              </w:rPr>
              <w:t>UserId</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61380"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Идентификатор пользователя</w:t>
            </w:r>
          </w:p>
        </w:tc>
        <w:tc>
          <w:tcPr>
            <w:tcW w:w="28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70E6F"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nvarchar(450)</w:t>
            </w:r>
          </w:p>
        </w:tc>
        <w:tc>
          <w:tcPr>
            <w:tcW w:w="2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198C2" w14:textId="77777777" w:rsidR="00DE15C5" w:rsidRPr="00DE15C5" w:rsidRDefault="00DE15C5" w:rsidP="00DE15C5">
            <w:pPr>
              <w:spacing w:after="0" w:line="256" w:lineRule="auto"/>
              <w:jc w:val="both"/>
              <w:rPr>
                <w:rFonts w:eastAsia="Times New Roman" w:cs="Times New Roman"/>
                <w:szCs w:val="28"/>
                <w:lang w:val="be-BY"/>
              </w:rPr>
            </w:pPr>
            <w:r w:rsidRPr="00DE15C5">
              <w:rPr>
                <w:rFonts w:eastAsia="Times New Roman" w:cs="Times New Roman"/>
                <w:szCs w:val="28"/>
              </w:rPr>
              <w:t>Первичный ключ</w:t>
            </w:r>
            <w:r w:rsidRPr="00DE15C5">
              <w:rPr>
                <w:rFonts w:eastAsia="Times New Roman" w:cs="Times New Roman"/>
                <w:szCs w:val="28"/>
                <w:lang w:val="be-BY"/>
              </w:rPr>
              <w:t>,</w:t>
            </w:r>
          </w:p>
          <w:p w14:paraId="27EE1BA0" w14:textId="77777777" w:rsidR="00DE15C5" w:rsidRPr="00DE15C5" w:rsidRDefault="00DE15C5" w:rsidP="00DE15C5">
            <w:pPr>
              <w:spacing w:after="0" w:line="256" w:lineRule="auto"/>
              <w:jc w:val="both"/>
              <w:rPr>
                <w:rFonts w:eastAsia="Times New Roman" w:cs="Times New Roman"/>
                <w:szCs w:val="28"/>
              </w:rPr>
            </w:pPr>
            <w:r w:rsidRPr="00DE15C5">
              <w:rPr>
                <w:rFonts w:eastAsia="Times New Roman" w:cs="Times New Roman"/>
                <w:szCs w:val="28"/>
                <w:lang w:val="be-BY"/>
              </w:rPr>
              <w:t>Внешн</w:t>
            </w:r>
            <w:r w:rsidRPr="00DE15C5">
              <w:rPr>
                <w:rFonts w:eastAsia="Times New Roman" w:cs="Times New Roman"/>
                <w:szCs w:val="28"/>
              </w:rPr>
              <w:t>ий ключ</w:t>
            </w:r>
          </w:p>
        </w:tc>
      </w:tr>
      <w:tr w:rsidR="00DE15C5" w:rsidRPr="00DE15C5" w14:paraId="42B4A357" w14:textId="77777777" w:rsidTr="00DE15C5">
        <w:trPr>
          <w:trHeight w:val="713"/>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5E228"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lang w:val="en-US"/>
              </w:rPr>
              <w:t>RoleId</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1E1BC"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Идентификатор роли</w:t>
            </w:r>
          </w:p>
        </w:tc>
        <w:tc>
          <w:tcPr>
            <w:tcW w:w="28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DD4E5"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nvarchar(450)</w:t>
            </w:r>
          </w:p>
        </w:tc>
        <w:tc>
          <w:tcPr>
            <w:tcW w:w="2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7D28BD" w14:textId="77777777" w:rsidR="00DE15C5" w:rsidRPr="00DE15C5" w:rsidRDefault="00DE15C5" w:rsidP="00DE15C5">
            <w:pPr>
              <w:spacing w:after="0" w:line="256" w:lineRule="auto"/>
              <w:jc w:val="both"/>
              <w:rPr>
                <w:rFonts w:eastAsia="Times New Roman" w:cs="Times New Roman"/>
                <w:szCs w:val="28"/>
                <w:lang w:val="be-BY"/>
              </w:rPr>
            </w:pPr>
            <w:r w:rsidRPr="00DE15C5">
              <w:rPr>
                <w:rFonts w:eastAsia="Times New Roman" w:cs="Times New Roman"/>
                <w:szCs w:val="28"/>
              </w:rPr>
              <w:t>Первичный ключ</w:t>
            </w:r>
            <w:r w:rsidRPr="00DE15C5">
              <w:rPr>
                <w:rFonts w:eastAsia="Times New Roman" w:cs="Times New Roman"/>
                <w:szCs w:val="28"/>
                <w:lang w:val="be-BY"/>
              </w:rPr>
              <w:t>,</w:t>
            </w:r>
          </w:p>
          <w:p w14:paraId="3790A271" w14:textId="77777777" w:rsidR="00DE15C5" w:rsidRPr="00DE15C5" w:rsidRDefault="00DE15C5" w:rsidP="00DE15C5">
            <w:pPr>
              <w:spacing w:after="0" w:line="256" w:lineRule="auto"/>
              <w:jc w:val="both"/>
              <w:rPr>
                <w:rFonts w:eastAsia="Times New Roman" w:cs="Times New Roman"/>
                <w:szCs w:val="28"/>
              </w:rPr>
            </w:pPr>
            <w:r w:rsidRPr="00DE15C5">
              <w:rPr>
                <w:rFonts w:eastAsia="Times New Roman" w:cs="Times New Roman"/>
                <w:szCs w:val="28"/>
                <w:lang w:val="be-BY"/>
              </w:rPr>
              <w:t>Внешн</w:t>
            </w:r>
            <w:r w:rsidRPr="00DE15C5">
              <w:rPr>
                <w:rFonts w:eastAsia="Times New Roman" w:cs="Times New Roman"/>
                <w:szCs w:val="28"/>
              </w:rPr>
              <w:t>ий ключ</w:t>
            </w:r>
          </w:p>
        </w:tc>
      </w:tr>
      <w:tr w:rsidR="00DE15C5" w:rsidRPr="00DE15C5" w14:paraId="23AD413C" w14:textId="77777777" w:rsidTr="00EA7EFD">
        <w:trPr>
          <w:trHeight w:val="355"/>
        </w:trPr>
        <w:tc>
          <w:tcPr>
            <w:tcW w:w="93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EB15BA" w14:textId="77777777" w:rsidR="00DE15C5" w:rsidRPr="00DE15C5" w:rsidRDefault="00DE15C5" w:rsidP="00DE15C5">
            <w:pPr>
              <w:spacing w:after="0" w:line="256" w:lineRule="auto"/>
              <w:jc w:val="center"/>
              <w:rPr>
                <w:rFonts w:eastAsia="Times New Roman" w:cs="Times New Roman"/>
                <w:bCs/>
                <w:color w:val="000000"/>
                <w:szCs w:val="28"/>
                <w:lang w:val="en-US"/>
              </w:rPr>
            </w:pPr>
            <w:r w:rsidRPr="00DE15C5">
              <w:rPr>
                <w:rFonts w:eastAsia="Times New Roman" w:cs="Times New Roman"/>
                <w:bCs/>
                <w:i/>
                <w:color w:val="000000"/>
                <w:szCs w:val="28"/>
              </w:rPr>
              <w:t>AspNetRoles</w:t>
            </w:r>
            <w:r w:rsidRPr="00DE15C5">
              <w:rPr>
                <w:rFonts w:eastAsia="Times New Roman" w:cs="Times New Roman"/>
                <w:bCs/>
                <w:color w:val="000000"/>
                <w:szCs w:val="28"/>
              </w:rPr>
              <w:t xml:space="preserve"> (таблица ролей</w:t>
            </w:r>
            <w:r w:rsidRPr="00DE15C5">
              <w:rPr>
                <w:rFonts w:eastAsia="Times New Roman" w:cs="Times New Roman"/>
                <w:bCs/>
                <w:color w:val="000000"/>
                <w:szCs w:val="28"/>
                <w:lang w:val="en-US"/>
              </w:rPr>
              <w:t>):</w:t>
            </w:r>
          </w:p>
        </w:tc>
      </w:tr>
      <w:tr w:rsidR="00DE15C5" w:rsidRPr="00DE15C5" w14:paraId="1A86F89B" w14:textId="77777777" w:rsidTr="00DE15C5">
        <w:trPr>
          <w:trHeight w:val="713"/>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C6B45"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Id</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9C130E"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Идентификатор роли</w:t>
            </w:r>
          </w:p>
        </w:tc>
        <w:tc>
          <w:tcPr>
            <w:tcW w:w="28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93C386"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nvarchar(450)</w:t>
            </w:r>
          </w:p>
        </w:tc>
        <w:tc>
          <w:tcPr>
            <w:tcW w:w="2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C0B171" w14:textId="77777777" w:rsidR="00DE15C5" w:rsidRPr="00DE15C5" w:rsidRDefault="00DE15C5" w:rsidP="00DE15C5">
            <w:pPr>
              <w:spacing w:after="0" w:line="256" w:lineRule="auto"/>
              <w:jc w:val="both"/>
              <w:rPr>
                <w:rFonts w:eastAsia="Times New Roman" w:cs="Times New Roman"/>
                <w:szCs w:val="28"/>
              </w:rPr>
            </w:pPr>
            <w:r w:rsidRPr="00DE15C5">
              <w:rPr>
                <w:rFonts w:eastAsia="Times New Roman" w:cs="Times New Roman"/>
                <w:szCs w:val="28"/>
              </w:rPr>
              <w:t>Первичный ключ</w:t>
            </w:r>
          </w:p>
          <w:p w14:paraId="4963F3A6" w14:textId="77777777" w:rsidR="00DE15C5" w:rsidRPr="00DE15C5" w:rsidRDefault="00DE15C5" w:rsidP="00DE15C5">
            <w:pPr>
              <w:spacing w:after="0" w:line="256" w:lineRule="auto"/>
              <w:jc w:val="both"/>
              <w:rPr>
                <w:rFonts w:eastAsia="Times New Roman" w:cs="Times New Roman"/>
                <w:szCs w:val="28"/>
              </w:rPr>
            </w:pPr>
            <w:r w:rsidRPr="00DE15C5">
              <w:rPr>
                <w:rFonts w:eastAsia="Times New Roman" w:cs="Times New Roman"/>
                <w:color w:val="000000"/>
                <w:szCs w:val="28"/>
                <w:lang w:val="en-US"/>
              </w:rPr>
              <w:t>(GUID)</w:t>
            </w:r>
          </w:p>
        </w:tc>
      </w:tr>
      <w:tr w:rsidR="00DE15C5" w:rsidRPr="00DE15C5" w14:paraId="7FCB64EC" w14:textId="77777777" w:rsidTr="00DE15C5">
        <w:trPr>
          <w:trHeight w:val="713"/>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FC08DB"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Name</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C9C63"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Название роли</w:t>
            </w:r>
          </w:p>
        </w:tc>
        <w:tc>
          <w:tcPr>
            <w:tcW w:w="28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387236"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w:t>
            </w:r>
            <w:r w:rsidRPr="00DE15C5">
              <w:rPr>
                <w:rFonts w:eastAsia="Times New Roman" w:cs="Times New Roman"/>
                <w:i/>
                <w:color w:val="000000"/>
                <w:szCs w:val="28"/>
                <w:lang w:val="en-US"/>
              </w:rPr>
              <w:t>MAX</w:t>
            </w:r>
            <w:r w:rsidRPr="00DE15C5">
              <w:rPr>
                <w:rFonts w:eastAsia="Times New Roman" w:cs="Times New Roman"/>
                <w:i/>
                <w:color w:val="000000"/>
                <w:szCs w:val="28"/>
              </w:rPr>
              <w:t>)</w:t>
            </w:r>
          </w:p>
        </w:tc>
        <w:tc>
          <w:tcPr>
            <w:tcW w:w="2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8238D7" w14:textId="77777777" w:rsidR="00DE15C5" w:rsidRPr="00DE15C5" w:rsidRDefault="00DE15C5" w:rsidP="00DE15C5">
            <w:pPr>
              <w:spacing w:after="0" w:line="256" w:lineRule="auto"/>
              <w:jc w:val="both"/>
              <w:rPr>
                <w:rFonts w:eastAsia="Times New Roman" w:cs="Times New Roman"/>
                <w:szCs w:val="28"/>
              </w:rPr>
            </w:pPr>
          </w:p>
        </w:tc>
      </w:tr>
      <w:tr w:rsidR="00DE15C5" w:rsidRPr="00DE15C5" w14:paraId="0EBA694D" w14:textId="77777777" w:rsidTr="00EA7EFD">
        <w:tc>
          <w:tcPr>
            <w:tcW w:w="93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55A00" w14:textId="77777777" w:rsidR="00DE15C5" w:rsidRPr="00DE15C5" w:rsidRDefault="00DE15C5" w:rsidP="00DE15C5">
            <w:pPr>
              <w:spacing w:after="0" w:line="256" w:lineRule="auto"/>
              <w:jc w:val="center"/>
              <w:rPr>
                <w:rFonts w:eastAsia="Times New Roman" w:cs="Times New Roman"/>
                <w:szCs w:val="28"/>
              </w:rPr>
            </w:pPr>
            <w:r w:rsidRPr="00DE15C5">
              <w:rPr>
                <w:rFonts w:eastAsia="Times New Roman" w:cs="Times New Roman"/>
                <w:bCs/>
                <w:i/>
                <w:color w:val="000000"/>
                <w:szCs w:val="28"/>
                <w:lang w:val="en-US"/>
              </w:rPr>
              <w:t>Clients</w:t>
            </w:r>
            <w:r w:rsidRPr="00DE15C5">
              <w:rPr>
                <w:rFonts w:eastAsia="Times New Roman" w:cs="Times New Roman"/>
                <w:bCs/>
                <w:color w:val="000000"/>
                <w:szCs w:val="28"/>
              </w:rPr>
              <w:t xml:space="preserve"> (таблица информации о пользователе):</w:t>
            </w:r>
          </w:p>
        </w:tc>
      </w:tr>
      <w:tr w:rsidR="00DE15C5" w:rsidRPr="00DE15C5" w14:paraId="41BCD32E" w14:textId="77777777" w:rsidTr="00DE15C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66466"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UserId</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66417"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Идентификатор пользователя</w:t>
            </w:r>
          </w:p>
        </w:tc>
        <w:tc>
          <w:tcPr>
            <w:tcW w:w="28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A8153"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nvarchar(450)</w:t>
            </w:r>
          </w:p>
        </w:tc>
        <w:tc>
          <w:tcPr>
            <w:tcW w:w="2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0251E" w14:textId="77777777" w:rsidR="00DE15C5" w:rsidRPr="00DE15C5" w:rsidRDefault="00DE15C5" w:rsidP="00DE15C5">
            <w:pPr>
              <w:spacing w:after="0" w:line="256" w:lineRule="auto"/>
              <w:jc w:val="both"/>
              <w:rPr>
                <w:rFonts w:eastAsia="Times New Roman" w:cs="Times New Roman"/>
                <w:szCs w:val="28"/>
              </w:rPr>
            </w:pPr>
            <w:r w:rsidRPr="00DE15C5">
              <w:rPr>
                <w:rFonts w:eastAsia="Times New Roman" w:cs="Times New Roman"/>
                <w:szCs w:val="28"/>
              </w:rPr>
              <w:t>Первичный ключ Внешний ключ</w:t>
            </w:r>
          </w:p>
        </w:tc>
      </w:tr>
      <w:tr w:rsidR="00DE15C5" w:rsidRPr="00DE15C5" w14:paraId="7A93DF29" w14:textId="77777777" w:rsidTr="00DE15C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E590A"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FirstName</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A997E"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Имя</w:t>
            </w:r>
          </w:p>
        </w:tc>
        <w:tc>
          <w:tcPr>
            <w:tcW w:w="28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F4DD7"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A0D7E" w14:textId="77777777" w:rsidR="00DE15C5" w:rsidRPr="00DE15C5" w:rsidRDefault="00DE15C5" w:rsidP="00DE15C5">
            <w:pPr>
              <w:spacing w:after="0" w:line="256" w:lineRule="auto"/>
              <w:jc w:val="both"/>
              <w:rPr>
                <w:rFonts w:eastAsia="Times New Roman" w:cs="Times New Roman"/>
                <w:szCs w:val="28"/>
              </w:rPr>
            </w:pPr>
          </w:p>
          <w:p w14:paraId="1B147331" w14:textId="77777777" w:rsidR="00DE15C5" w:rsidRPr="00DE15C5" w:rsidRDefault="00DE15C5" w:rsidP="00DE15C5">
            <w:pPr>
              <w:spacing w:after="0" w:line="256" w:lineRule="auto"/>
              <w:jc w:val="both"/>
              <w:rPr>
                <w:rFonts w:eastAsia="Times New Roman" w:cs="Times New Roman"/>
                <w:szCs w:val="28"/>
              </w:rPr>
            </w:pPr>
          </w:p>
        </w:tc>
      </w:tr>
      <w:tr w:rsidR="00DE15C5" w:rsidRPr="00DE15C5" w14:paraId="6FD61FBC" w14:textId="77777777" w:rsidTr="00DE15C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90AD2"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lang w:val="en-US"/>
              </w:rPr>
              <w:t>LastName</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0D09D"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Фамилия</w:t>
            </w:r>
          </w:p>
        </w:tc>
        <w:tc>
          <w:tcPr>
            <w:tcW w:w="2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3FE4F7"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F879D" w14:textId="77777777" w:rsidR="00DE15C5" w:rsidRPr="00DE15C5" w:rsidRDefault="00DE15C5" w:rsidP="00DE15C5">
            <w:pPr>
              <w:spacing w:after="0" w:line="256" w:lineRule="auto"/>
              <w:jc w:val="both"/>
              <w:rPr>
                <w:rFonts w:eastAsia="Times New Roman" w:cs="Times New Roman"/>
                <w:szCs w:val="28"/>
              </w:rPr>
            </w:pPr>
          </w:p>
          <w:p w14:paraId="1E424823" w14:textId="77777777" w:rsidR="00DE15C5" w:rsidRPr="00DE15C5" w:rsidRDefault="00DE15C5" w:rsidP="00DE15C5">
            <w:pPr>
              <w:spacing w:after="0" w:line="256" w:lineRule="auto"/>
              <w:jc w:val="both"/>
              <w:rPr>
                <w:rFonts w:eastAsia="Times New Roman" w:cs="Times New Roman"/>
                <w:szCs w:val="28"/>
              </w:rPr>
            </w:pPr>
          </w:p>
        </w:tc>
      </w:tr>
      <w:tr w:rsidR="00DE15C5" w:rsidRPr="00DE15C5" w14:paraId="4DAB8772" w14:textId="77777777" w:rsidTr="00DE15C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8C51E8"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lang w:val="en-US"/>
              </w:rPr>
              <w:t>Phone</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2EE642"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Телефон</w:t>
            </w:r>
          </w:p>
        </w:tc>
        <w:tc>
          <w:tcPr>
            <w:tcW w:w="2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443590"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C7A901" w14:textId="77777777" w:rsidR="00DE15C5" w:rsidRPr="00DE15C5" w:rsidRDefault="00DE15C5" w:rsidP="00DE15C5">
            <w:pPr>
              <w:spacing w:after="0" w:line="256" w:lineRule="auto"/>
              <w:jc w:val="both"/>
              <w:rPr>
                <w:rFonts w:eastAsia="Times New Roman" w:cs="Times New Roman"/>
                <w:szCs w:val="28"/>
              </w:rPr>
            </w:pPr>
          </w:p>
        </w:tc>
      </w:tr>
    </w:tbl>
    <w:p w14:paraId="30DE12D3" w14:textId="025AD018" w:rsidR="00DE15C5" w:rsidRDefault="00DE15C5" w:rsidP="00DE15C5">
      <w:pPr>
        <w:pStyle w:val="ad"/>
        <w:ind w:firstLine="0"/>
      </w:pPr>
      <w:r>
        <w:br w:type="page"/>
      </w:r>
      <w:r>
        <w:lastRenderedPageBreak/>
        <w:t>Продолжение таблицы 3.2</w:t>
      </w:r>
    </w:p>
    <w:tbl>
      <w:tblPr>
        <w:tblW w:w="0" w:type="auto"/>
        <w:tblLook w:val="04A0" w:firstRow="1" w:lastRow="0" w:firstColumn="1" w:lastColumn="0" w:noHBand="0" w:noVBand="1"/>
      </w:tblPr>
      <w:tblGrid>
        <w:gridCol w:w="1949"/>
        <w:gridCol w:w="24"/>
        <w:gridCol w:w="2148"/>
        <w:gridCol w:w="90"/>
        <w:gridCol w:w="2725"/>
        <w:gridCol w:w="36"/>
        <w:gridCol w:w="2363"/>
      </w:tblGrid>
      <w:tr w:rsidR="00DE15C5" w:rsidRPr="00DE15C5" w14:paraId="7C521161" w14:textId="77777777" w:rsidTr="00DE15C5">
        <w:trPr>
          <w:trHeight w:val="594"/>
        </w:trPr>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A1D7DC" w14:textId="77777777" w:rsidR="00DE15C5" w:rsidRPr="00DE15C5" w:rsidRDefault="00DE15C5" w:rsidP="00EA7EFD">
            <w:pPr>
              <w:spacing w:after="0" w:line="256" w:lineRule="auto"/>
              <w:jc w:val="center"/>
              <w:rPr>
                <w:rFonts w:eastAsia="Times New Roman" w:cs="Times New Roman"/>
                <w:szCs w:val="28"/>
                <w:lang w:eastAsia="ru-RU"/>
              </w:rPr>
            </w:pPr>
            <w:r w:rsidRPr="00DE15C5">
              <w:rPr>
                <w:rFonts w:eastAsia="Times New Roman" w:cs="Times New Roman"/>
                <w:szCs w:val="28"/>
                <w:lang w:eastAsia="ru-RU"/>
              </w:rPr>
              <w:t>Наименование поля</w:t>
            </w:r>
          </w:p>
        </w:tc>
        <w:tc>
          <w:tcPr>
            <w:tcW w:w="2262"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2EC03" w14:textId="77777777" w:rsidR="00DE15C5" w:rsidRPr="00DE15C5" w:rsidRDefault="00DE15C5" w:rsidP="00EA7EFD">
            <w:pPr>
              <w:spacing w:after="0" w:line="256" w:lineRule="auto"/>
              <w:jc w:val="center"/>
              <w:rPr>
                <w:rFonts w:eastAsia="Times New Roman" w:cs="Times New Roman"/>
                <w:color w:val="000000"/>
                <w:szCs w:val="28"/>
              </w:rPr>
            </w:pPr>
            <w:r w:rsidRPr="00DE15C5">
              <w:rPr>
                <w:rFonts w:eastAsia="Times New Roman" w:cs="Times New Roman"/>
                <w:color w:val="000000"/>
                <w:szCs w:val="28"/>
              </w:rPr>
              <w:t xml:space="preserve">Назначение </w:t>
            </w:r>
            <w:r w:rsidRPr="00DE15C5">
              <w:rPr>
                <w:rFonts w:eastAsia="Times New Roman" w:cs="Times New Roman"/>
                <w:color w:val="000000"/>
                <w:szCs w:val="28"/>
              </w:rPr>
              <w:br/>
              <w:t>атрибута</w:t>
            </w:r>
          </w:p>
        </w:tc>
        <w:tc>
          <w:tcPr>
            <w:tcW w:w="276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507CE" w14:textId="77777777" w:rsidR="00DE15C5" w:rsidRPr="00DE15C5" w:rsidRDefault="00DE15C5" w:rsidP="00EA7EFD">
            <w:pPr>
              <w:spacing w:after="0" w:line="256" w:lineRule="auto"/>
              <w:jc w:val="center"/>
              <w:rPr>
                <w:rFonts w:eastAsia="Times New Roman" w:cs="Times New Roman"/>
                <w:iCs/>
                <w:color w:val="000000"/>
                <w:szCs w:val="28"/>
              </w:rPr>
            </w:pPr>
            <w:r w:rsidRPr="00DE15C5">
              <w:rPr>
                <w:rFonts w:eastAsia="Times New Roman" w:cs="Times New Roman"/>
                <w:iCs/>
                <w:color w:val="000000"/>
                <w:szCs w:val="28"/>
              </w:rPr>
              <w:t>Тип данных</w:t>
            </w:r>
          </w:p>
        </w:tc>
        <w:tc>
          <w:tcPr>
            <w:tcW w:w="2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894613" w14:textId="77777777" w:rsidR="00DE15C5" w:rsidRPr="00DE15C5" w:rsidRDefault="00DE15C5" w:rsidP="00EA7EFD">
            <w:pPr>
              <w:spacing w:after="0" w:line="256" w:lineRule="auto"/>
              <w:jc w:val="center"/>
              <w:rPr>
                <w:rFonts w:eastAsia="Times New Roman" w:cs="Times New Roman"/>
                <w:szCs w:val="28"/>
              </w:rPr>
            </w:pPr>
            <w:r w:rsidRPr="00DE15C5">
              <w:rPr>
                <w:rFonts w:eastAsia="Times New Roman" w:cs="Times New Roman"/>
                <w:szCs w:val="28"/>
              </w:rPr>
              <w:t>Примечание</w:t>
            </w:r>
          </w:p>
        </w:tc>
      </w:tr>
      <w:tr w:rsidR="00DE15C5" w:rsidRPr="00DE15C5" w14:paraId="3C9D6EBC" w14:textId="77777777" w:rsidTr="00EA7EFD">
        <w:tc>
          <w:tcPr>
            <w:tcW w:w="9335"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7F276" w14:textId="07039E57" w:rsidR="00DE15C5" w:rsidRPr="00DE15C5" w:rsidRDefault="00DE15C5" w:rsidP="00DE15C5">
            <w:pPr>
              <w:spacing w:after="0" w:line="256" w:lineRule="auto"/>
              <w:jc w:val="center"/>
              <w:rPr>
                <w:rFonts w:eastAsia="Times New Roman" w:cs="Times New Roman"/>
                <w:szCs w:val="28"/>
              </w:rPr>
            </w:pPr>
            <w:r w:rsidRPr="00DE15C5">
              <w:rPr>
                <w:rFonts w:eastAsia="Times New Roman" w:cs="Times New Roman"/>
                <w:bCs/>
                <w:i/>
                <w:color w:val="000000"/>
                <w:szCs w:val="28"/>
              </w:rPr>
              <w:t>Employees</w:t>
            </w:r>
            <w:r w:rsidRPr="00DE15C5">
              <w:rPr>
                <w:rFonts w:eastAsia="Times New Roman" w:cs="Times New Roman"/>
                <w:bCs/>
                <w:color w:val="000000"/>
                <w:szCs w:val="28"/>
              </w:rPr>
              <w:t xml:space="preserve"> (таблица информации о сотрудниках):</w:t>
            </w:r>
          </w:p>
        </w:tc>
      </w:tr>
      <w:tr w:rsidR="00DE15C5" w:rsidRPr="00DE15C5" w14:paraId="0A391867"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E0247"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lang w:val="en-US"/>
              </w:rPr>
              <w:t>UserId</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A51C7"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Идентификатор пользователя</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04663"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nvarchar(450)</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930FC" w14:textId="77777777" w:rsidR="00DE15C5" w:rsidRPr="00DE15C5" w:rsidRDefault="00DE15C5" w:rsidP="00DE15C5">
            <w:pPr>
              <w:spacing w:after="0" w:line="256" w:lineRule="auto"/>
              <w:jc w:val="both"/>
              <w:rPr>
                <w:rFonts w:eastAsia="Times New Roman" w:cs="Times New Roman"/>
                <w:szCs w:val="28"/>
              </w:rPr>
            </w:pPr>
            <w:r w:rsidRPr="00DE15C5">
              <w:rPr>
                <w:rFonts w:eastAsia="Times New Roman" w:cs="Times New Roman"/>
                <w:szCs w:val="28"/>
              </w:rPr>
              <w:t>Первичный ключ Внешний ключ</w:t>
            </w:r>
          </w:p>
        </w:tc>
      </w:tr>
      <w:tr w:rsidR="00DE15C5" w:rsidRPr="00DE15C5" w14:paraId="0B9F1D9F"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9EDA0"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FirstName</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DF488"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Имя</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AE458"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6BCC3" w14:textId="77777777" w:rsidR="00DE15C5" w:rsidRPr="00DE15C5" w:rsidRDefault="00DE15C5" w:rsidP="00DE15C5">
            <w:pPr>
              <w:spacing w:after="0" w:line="256" w:lineRule="auto"/>
              <w:jc w:val="both"/>
              <w:rPr>
                <w:rFonts w:eastAsia="Times New Roman" w:cs="Times New Roman"/>
                <w:szCs w:val="28"/>
              </w:rPr>
            </w:pPr>
          </w:p>
          <w:p w14:paraId="090478E8" w14:textId="77777777" w:rsidR="00DE15C5" w:rsidRPr="00DE15C5" w:rsidRDefault="00DE15C5" w:rsidP="00DE15C5">
            <w:pPr>
              <w:spacing w:after="0" w:line="256" w:lineRule="auto"/>
              <w:jc w:val="both"/>
              <w:rPr>
                <w:rFonts w:eastAsia="Times New Roman" w:cs="Times New Roman"/>
                <w:szCs w:val="28"/>
              </w:rPr>
            </w:pPr>
          </w:p>
        </w:tc>
      </w:tr>
      <w:tr w:rsidR="00DE15C5" w:rsidRPr="00DE15C5" w14:paraId="4B8AAF3F"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401F38"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LastName</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AABF8"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Фамилия</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A4100D"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089D15" w14:textId="77777777" w:rsidR="00DE15C5" w:rsidRPr="00DE15C5" w:rsidRDefault="00DE15C5" w:rsidP="00DE15C5">
            <w:pPr>
              <w:spacing w:after="0" w:line="256" w:lineRule="auto"/>
              <w:jc w:val="both"/>
              <w:rPr>
                <w:rFonts w:eastAsia="Times New Roman" w:cs="Times New Roman"/>
                <w:szCs w:val="28"/>
              </w:rPr>
            </w:pPr>
          </w:p>
          <w:p w14:paraId="157F3115" w14:textId="77777777" w:rsidR="00DE15C5" w:rsidRPr="00DE15C5" w:rsidRDefault="00DE15C5" w:rsidP="00DE15C5">
            <w:pPr>
              <w:spacing w:after="0" w:line="256" w:lineRule="auto"/>
              <w:jc w:val="both"/>
              <w:rPr>
                <w:rFonts w:eastAsia="Times New Roman" w:cs="Times New Roman"/>
                <w:szCs w:val="28"/>
              </w:rPr>
            </w:pPr>
          </w:p>
        </w:tc>
      </w:tr>
      <w:tr w:rsidR="00DE15C5" w:rsidRPr="00DE15C5" w14:paraId="60C97296"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1DBB4"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Phone</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065DBD"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Телефон</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46CADD"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E16AC3" w14:textId="77777777" w:rsidR="00DE15C5" w:rsidRPr="00DE15C5" w:rsidRDefault="00DE15C5" w:rsidP="00DE15C5">
            <w:pPr>
              <w:spacing w:after="0" w:line="256" w:lineRule="auto"/>
              <w:jc w:val="both"/>
              <w:rPr>
                <w:rFonts w:eastAsia="Times New Roman" w:cs="Times New Roman"/>
                <w:szCs w:val="28"/>
              </w:rPr>
            </w:pPr>
          </w:p>
        </w:tc>
      </w:tr>
      <w:tr w:rsidR="00DE15C5" w:rsidRPr="00DE15C5" w14:paraId="0FB05789"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DC3BA"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Role</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A8B3C"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Должность</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0C86BE"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99E9EF" w14:textId="77777777" w:rsidR="00DE15C5" w:rsidRPr="00DE15C5" w:rsidRDefault="00DE15C5" w:rsidP="00DE15C5">
            <w:pPr>
              <w:spacing w:after="0" w:line="256" w:lineRule="auto"/>
              <w:jc w:val="both"/>
              <w:rPr>
                <w:rFonts w:eastAsia="Times New Roman" w:cs="Times New Roman"/>
                <w:szCs w:val="28"/>
              </w:rPr>
            </w:pPr>
          </w:p>
        </w:tc>
      </w:tr>
      <w:tr w:rsidR="00DE15C5" w:rsidRPr="00DE15C5" w14:paraId="4ECB09DF" w14:textId="77777777" w:rsidTr="00EA7EFD">
        <w:tc>
          <w:tcPr>
            <w:tcW w:w="9335"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AD0D9" w14:textId="77777777" w:rsidR="00DE15C5" w:rsidRPr="00DE15C5" w:rsidRDefault="00DE15C5" w:rsidP="00DE15C5">
            <w:pPr>
              <w:spacing w:after="0" w:line="256" w:lineRule="auto"/>
              <w:jc w:val="center"/>
              <w:rPr>
                <w:rFonts w:eastAsia="Times New Roman" w:cs="Times New Roman"/>
                <w:szCs w:val="28"/>
              </w:rPr>
            </w:pPr>
            <w:r w:rsidRPr="00DE15C5">
              <w:rPr>
                <w:rFonts w:eastAsia="Times New Roman" w:cs="Times New Roman"/>
                <w:bCs/>
                <w:i/>
                <w:color w:val="000000"/>
                <w:szCs w:val="28"/>
                <w:lang w:val="en-US"/>
              </w:rPr>
              <w:t>Products</w:t>
            </w:r>
            <w:r w:rsidRPr="00DE15C5">
              <w:rPr>
                <w:rFonts w:eastAsia="Times New Roman" w:cs="Times New Roman"/>
                <w:bCs/>
                <w:color w:val="000000"/>
                <w:szCs w:val="28"/>
              </w:rPr>
              <w:t xml:space="preserve"> (таблица товаров</w:t>
            </w:r>
            <w:r w:rsidRPr="00DE15C5">
              <w:rPr>
                <w:rFonts w:eastAsia="Times New Roman" w:cs="Times New Roman"/>
                <w:bCs/>
                <w:color w:val="000000"/>
                <w:szCs w:val="28"/>
                <w:lang w:val="en-US"/>
              </w:rPr>
              <w:t>):</w:t>
            </w:r>
          </w:p>
        </w:tc>
      </w:tr>
      <w:tr w:rsidR="00DE15C5" w:rsidRPr="00DE15C5" w14:paraId="71ABC803"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67F5C"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Id</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0D3F9"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Идентификатор товара</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0D258"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int32</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26078" w14:textId="77777777" w:rsidR="00DE15C5" w:rsidRPr="00DE15C5" w:rsidRDefault="00DE15C5" w:rsidP="00DE15C5">
            <w:pPr>
              <w:spacing w:after="0" w:line="256" w:lineRule="auto"/>
              <w:jc w:val="both"/>
              <w:rPr>
                <w:rFonts w:eastAsia="Times New Roman" w:cs="Times New Roman"/>
                <w:szCs w:val="28"/>
              </w:rPr>
            </w:pPr>
            <w:r w:rsidRPr="00DE15C5">
              <w:rPr>
                <w:rFonts w:eastAsia="Times New Roman" w:cs="Times New Roman"/>
                <w:szCs w:val="28"/>
              </w:rPr>
              <w:t xml:space="preserve">Первичный ключ </w:t>
            </w:r>
          </w:p>
        </w:tc>
      </w:tr>
      <w:tr w:rsidR="00DE15C5" w:rsidRPr="00DE15C5" w14:paraId="4908C521"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514EC"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Name</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08910"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Название товара</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6F0CC"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08E9D" w14:textId="77777777" w:rsidR="00DE15C5" w:rsidRPr="00DE15C5" w:rsidRDefault="00DE15C5" w:rsidP="00DE15C5">
            <w:pPr>
              <w:spacing w:after="0" w:line="256" w:lineRule="auto"/>
              <w:jc w:val="both"/>
              <w:rPr>
                <w:rFonts w:eastAsia="Times New Roman" w:cs="Times New Roman"/>
                <w:szCs w:val="28"/>
              </w:rPr>
            </w:pPr>
          </w:p>
          <w:p w14:paraId="5CABE1F8" w14:textId="77777777" w:rsidR="00DE15C5" w:rsidRPr="00DE15C5" w:rsidRDefault="00DE15C5" w:rsidP="00DE15C5">
            <w:pPr>
              <w:spacing w:after="0" w:line="256" w:lineRule="auto"/>
              <w:jc w:val="both"/>
              <w:rPr>
                <w:rFonts w:eastAsia="Times New Roman" w:cs="Times New Roman"/>
                <w:szCs w:val="28"/>
              </w:rPr>
            </w:pPr>
          </w:p>
        </w:tc>
      </w:tr>
      <w:tr w:rsidR="00DE15C5" w:rsidRPr="00DE15C5" w14:paraId="0A716871"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7F5B40"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Description</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DCA567"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Описание товара</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C243B4"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ABF75B" w14:textId="77777777" w:rsidR="00DE15C5" w:rsidRPr="00DE15C5" w:rsidRDefault="00DE15C5" w:rsidP="00DE15C5">
            <w:pPr>
              <w:spacing w:after="0" w:line="256" w:lineRule="auto"/>
              <w:jc w:val="both"/>
              <w:rPr>
                <w:rFonts w:eastAsia="Times New Roman" w:cs="Times New Roman"/>
                <w:szCs w:val="28"/>
              </w:rPr>
            </w:pPr>
          </w:p>
          <w:p w14:paraId="7E3D22EA" w14:textId="77777777" w:rsidR="00DE15C5" w:rsidRPr="00DE15C5" w:rsidRDefault="00DE15C5" w:rsidP="00DE15C5">
            <w:pPr>
              <w:spacing w:after="0" w:line="256" w:lineRule="auto"/>
              <w:jc w:val="both"/>
              <w:rPr>
                <w:rFonts w:eastAsia="Times New Roman" w:cs="Times New Roman"/>
                <w:szCs w:val="28"/>
              </w:rPr>
            </w:pPr>
          </w:p>
        </w:tc>
      </w:tr>
      <w:tr w:rsidR="00DE15C5" w:rsidRPr="00DE15C5" w14:paraId="1691F777"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04C023" w14:textId="3BD7ED0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Barcode</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4BF09B" w14:textId="51CB1969" w:rsidR="00DE15C5" w:rsidRPr="00DE15C5" w:rsidRDefault="00DE15C5" w:rsidP="00DE15C5">
            <w:pPr>
              <w:spacing w:after="0" w:line="256" w:lineRule="auto"/>
              <w:jc w:val="both"/>
              <w:rPr>
                <w:rFonts w:eastAsia="Times New Roman" w:cs="Times New Roman"/>
                <w:color w:val="000000"/>
                <w:szCs w:val="28"/>
              </w:rPr>
            </w:pPr>
            <w:r>
              <w:rPr>
                <w:rFonts w:eastAsia="Times New Roman" w:cs="Times New Roman"/>
                <w:color w:val="000000"/>
                <w:szCs w:val="28"/>
              </w:rPr>
              <w:t>Штрих-код товара</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5A47C0" w14:textId="36D21C0F"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B3807" w14:textId="77777777" w:rsidR="00DE15C5" w:rsidRPr="00DE15C5" w:rsidRDefault="00DE15C5" w:rsidP="00DE15C5">
            <w:pPr>
              <w:spacing w:after="0" w:line="256" w:lineRule="auto"/>
              <w:jc w:val="both"/>
              <w:rPr>
                <w:rFonts w:eastAsia="Times New Roman" w:cs="Times New Roman"/>
                <w:szCs w:val="28"/>
              </w:rPr>
            </w:pPr>
          </w:p>
          <w:p w14:paraId="5C7F3144" w14:textId="77777777" w:rsidR="00DE15C5" w:rsidRPr="00DE15C5" w:rsidRDefault="00DE15C5" w:rsidP="00DE15C5">
            <w:pPr>
              <w:spacing w:after="0" w:line="256" w:lineRule="auto"/>
              <w:jc w:val="both"/>
              <w:rPr>
                <w:rFonts w:eastAsia="Times New Roman" w:cs="Times New Roman"/>
                <w:szCs w:val="28"/>
              </w:rPr>
            </w:pPr>
          </w:p>
        </w:tc>
      </w:tr>
      <w:tr w:rsidR="00DE15C5" w:rsidRPr="00DE15C5" w14:paraId="0C2406DD"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09CF2" w14:textId="108A44B9"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Category</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91DB0F" w14:textId="5EA0471C" w:rsidR="00DE15C5" w:rsidRDefault="00DE15C5" w:rsidP="00DE15C5">
            <w:pPr>
              <w:spacing w:after="0" w:line="256" w:lineRule="auto"/>
              <w:jc w:val="both"/>
              <w:rPr>
                <w:rFonts w:eastAsia="Times New Roman" w:cs="Times New Roman"/>
                <w:color w:val="000000"/>
                <w:szCs w:val="28"/>
              </w:rPr>
            </w:pPr>
            <w:r>
              <w:rPr>
                <w:rFonts w:eastAsia="Times New Roman" w:cs="Times New Roman"/>
                <w:color w:val="000000"/>
                <w:szCs w:val="28"/>
              </w:rPr>
              <w:t>Категория товара</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DC510" w14:textId="65AA844F"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DBEF8" w14:textId="77777777" w:rsidR="00DE15C5" w:rsidRPr="00DE15C5" w:rsidRDefault="00DE15C5" w:rsidP="00DE15C5">
            <w:pPr>
              <w:spacing w:after="0" w:line="256" w:lineRule="auto"/>
              <w:jc w:val="both"/>
              <w:rPr>
                <w:rFonts w:eastAsia="Times New Roman" w:cs="Times New Roman"/>
                <w:szCs w:val="28"/>
              </w:rPr>
            </w:pPr>
          </w:p>
        </w:tc>
      </w:tr>
      <w:tr w:rsidR="00DE15C5" w:rsidRPr="00DE15C5" w14:paraId="7E45E131"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C06D39"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RetailPrice</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B0A0F" w14:textId="089EB7E9" w:rsidR="00DE15C5" w:rsidRPr="00DE15C5" w:rsidRDefault="00DE15C5" w:rsidP="00DE15C5">
            <w:pPr>
              <w:spacing w:after="0" w:line="256" w:lineRule="auto"/>
              <w:jc w:val="both"/>
              <w:rPr>
                <w:rFonts w:eastAsia="Times New Roman" w:cs="Times New Roman"/>
                <w:color w:val="000000"/>
                <w:szCs w:val="28"/>
              </w:rPr>
            </w:pPr>
            <w:r>
              <w:rPr>
                <w:rFonts w:eastAsia="Times New Roman" w:cs="Times New Roman"/>
                <w:color w:val="000000"/>
                <w:szCs w:val="28"/>
              </w:rPr>
              <w:t>Ц</w:t>
            </w:r>
            <w:r w:rsidRPr="00DE15C5">
              <w:rPr>
                <w:rFonts w:eastAsia="Times New Roman" w:cs="Times New Roman"/>
                <w:color w:val="000000"/>
                <w:szCs w:val="28"/>
              </w:rPr>
              <w:t>ена</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2DBFEE"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Decimal</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290F89" w14:textId="77777777" w:rsidR="00DE15C5" w:rsidRPr="00DE15C5" w:rsidRDefault="00DE15C5" w:rsidP="00DE15C5">
            <w:pPr>
              <w:spacing w:after="0" w:line="256" w:lineRule="auto"/>
              <w:jc w:val="both"/>
              <w:rPr>
                <w:rFonts w:eastAsia="Times New Roman" w:cs="Times New Roman"/>
                <w:szCs w:val="28"/>
              </w:rPr>
            </w:pPr>
          </w:p>
        </w:tc>
      </w:tr>
    </w:tbl>
    <w:p w14:paraId="73029316" w14:textId="76ADB930" w:rsidR="00DE15C5" w:rsidRDefault="00DE15C5" w:rsidP="00DE15C5">
      <w:pPr>
        <w:pStyle w:val="ad"/>
        <w:ind w:firstLine="0"/>
      </w:pPr>
      <w:r>
        <w:br w:type="page"/>
      </w:r>
      <w:r>
        <w:lastRenderedPageBreak/>
        <w:t>Продолжение таблицы 3.2</w:t>
      </w:r>
    </w:p>
    <w:tbl>
      <w:tblPr>
        <w:tblW w:w="0" w:type="auto"/>
        <w:tblLook w:val="04A0" w:firstRow="1" w:lastRow="0" w:firstColumn="1" w:lastColumn="0" w:noHBand="0" w:noVBand="1"/>
      </w:tblPr>
      <w:tblGrid>
        <w:gridCol w:w="1949"/>
        <w:gridCol w:w="24"/>
        <w:gridCol w:w="2121"/>
        <w:gridCol w:w="117"/>
        <w:gridCol w:w="2725"/>
        <w:gridCol w:w="36"/>
        <w:gridCol w:w="2363"/>
      </w:tblGrid>
      <w:tr w:rsidR="00EA7EFD" w:rsidRPr="00DE15C5" w14:paraId="47C7A8E1" w14:textId="77777777" w:rsidTr="00EA7EFD">
        <w:trPr>
          <w:trHeight w:val="594"/>
        </w:trPr>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2A29B0" w14:textId="77777777" w:rsidR="00EA7EFD" w:rsidRPr="00DE15C5" w:rsidRDefault="00EA7EFD" w:rsidP="00EA7EFD">
            <w:pPr>
              <w:spacing w:after="0" w:line="256" w:lineRule="auto"/>
              <w:jc w:val="center"/>
              <w:rPr>
                <w:rFonts w:eastAsia="Times New Roman" w:cs="Times New Roman"/>
                <w:szCs w:val="28"/>
                <w:lang w:eastAsia="ru-RU"/>
              </w:rPr>
            </w:pPr>
            <w:r w:rsidRPr="00DE15C5">
              <w:rPr>
                <w:rFonts w:eastAsia="Times New Roman" w:cs="Times New Roman"/>
                <w:szCs w:val="28"/>
                <w:lang w:eastAsia="ru-RU"/>
              </w:rPr>
              <w:t>Наименование поля</w:t>
            </w:r>
          </w:p>
        </w:tc>
        <w:tc>
          <w:tcPr>
            <w:tcW w:w="2262"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E40A4" w14:textId="77777777" w:rsidR="00EA7EFD" w:rsidRPr="00DE15C5" w:rsidRDefault="00EA7EFD" w:rsidP="00EA7EFD">
            <w:pPr>
              <w:spacing w:after="0" w:line="256" w:lineRule="auto"/>
              <w:jc w:val="center"/>
              <w:rPr>
                <w:rFonts w:eastAsia="Times New Roman" w:cs="Times New Roman"/>
                <w:color w:val="000000"/>
                <w:szCs w:val="28"/>
              </w:rPr>
            </w:pPr>
            <w:r w:rsidRPr="00DE15C5">
              <w:rPr>
                <w:rFonts w:eastAsia="Times New Roman" w:cs="Times New Roman"/>
                <w:color w:val="000000"/>
                <w:szCs w:val="28"/>
              </w:rPr>
              <w:t xml:space="preserve">Назначение </w:t>
            </w:r>
            <w:r w:rsidRPr="00DE15C5">
              <w:rPr>
                <w:rFonts w:eastAsia="Times New Roman" w:cs="Times New Roman"/>
                <w:color w:val="000000"/>
                <w:szCs w:val="28"/>
              </w:rPr>
              <w:br/>
              <w:t>атрибута</w:t>
            </w:r>
          </w:p>
        </w:tc>
        <w:tc>
          <w:tcPr>
            <w:tcW w:w="276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2CF83" w14:textId="77777777" w:rsidR="00EA7EFD" w:rsidRPr="00DE15C5" w:rsidRDefault="00EA7EFD" w:rsidP="00EA7EFD">
            <w:pPr>
              <w:spacing w:after="0" w:line="256" w:lineRule="auto"/>
              <w:jc w:val="center"/>
              <w:rPr>
                <w:rFonts w:eastAsia="Times New Roman" w:cs="Times New Roman"/>
                <w:iCs/>
                <w:color w:val="000000"/>
                <w:szCs w:val="28"/>
              </w:rPr>
            </w:pPr>
            <w:r w:rsidRPr="00DE15C5">
              <w:rPr>
                <w:rFonts w:eastAsia="Times New Roman" w:cs="Times New Roman"/>
                <w:iCs/>
                <w:color w:val="000000"/>
                <w:szCs w:val="28"/>
              </w:rPr>
              <w:t>Тип данных</w:t>
            </w:r>
          </w:p>
        </w:tc>
        <w:tc>
          <w:tcPr>
            <w:tcW w:w="2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F98DA" w14:textId="77777777" w:rsidR="00EA7EFD" w:rsidRPr="00DE15C5" w:rsidRDefault="00EA7EFD" w:rsidP="00EA7EFD">
            <w:pPr>
              <w:spacing w:after="0" w:line="256" w:lineRule="auto"/>
              <w:jc w:val="center"/>
              <w:rPr>
                <w:rFonts w:eastAsia="Times New Roman" w:cs="Times New Roman"/>
                <w:szCs w:val="28"/>
              </w:rPr>
            </w:pPr>
            <w:r w:rsidRPr="00DE15C5">
              <w:rPr>
                <w:rFonts w:eastAsia="Times New Roman" w:cs="Times New Roman"/>
                <w:szCs w:val="28"/>
              </w:rPr>
              <w:t>Примечание</w:t>
            </w:r>
          </w:p>
        </w:tc>
      </w:tr>
      <w:tr w:rsidR="00DE15C5" w:rsidRPr="00DE15C5" w14:paraId="13C47C89" w14:textId="77777777" w:rsidTr="00EA7EFD">
        <w:tc>
          <w:tcPr>
            <w:tcW w:w="9335"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4CB35" w14:textId="51102259" w:rsidR="00DE15C5" w:rsidRPr="00DE15C5" w:rsidRDefault="00DE15C5" w:rsidP="00DE15C5">
            <w:pPr>
              <w:spacing w:after="0" w:line="256" w:lineRule="auto"/>
              <w:jc w:val="center"/>
              <w:rPr>
                <w:rFonts w:eastAsia="Times New Roman" w:cs="Times New Roman"/>
                <w:szCs w:val="28"/>
              </w:rPr>
            </w:pPr>
            <w:r w:rsidRPr="00DE15C5">
              <w:rPr>
                <w:rFonts w:eastAsia="Times New Roman" w:cs="Times New Roman"/>
                <w:bCs/>
                <w:i/>
                <w:color w:val="000000"/>
                <w:szCs w:val="28"/>
                <w:lang w:val="en-US"/>
              </w:rPr>
              <w:t>Stock</w:t>
            </w:r>
            <w:r w:rsidRPr="00DE15C5">
              <w:rPr>
                <w:rFonts w:eastAsia="Times New Roman" w:cs="Times New Roman"/>
                <w:bCs/>
                <w:color w:val="000000"/>
                <w:szCs w:val="28"/>
              </w:rPr>
              <w:t xml:space="preserve"> (таблица складов</w:t>
            </w:r>
            <w:r w:rsidRPr="00DE15C5">
              <w:rPr>
                <w:rFonts w:eastAsia="Times New Roman" w:cs="Times New Roman"/>
                <w:bCs/>
                <w:color w:val="000000"/>
                <w:szCs w:val="28"/>
                <w:lang w:val="en-US"/>
              </w:rPr>
              <w:t>):</w:t>
            </w:r>
          </w:p>
        </w:tc>
      </w:tr>
      <w:tr w:rsidR="00DE15C5" w:rsidRPr="00DE15C5" w14:paraId="43BEFF07"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A43CC"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Id</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7D381"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Идентификатор склада</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9F95E"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int32</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06E94" w14:textId="77777777" w:rsidR="00DE15C5" w:rsidRPr="00DE15C5" w:rsidRDefault="00DE15C5" w:rsidP="00DE15C5">
            <w:pPr>
              <w:spacing w:after="0" w:line="256" w:lineRule="auto"/>
              <w:jc w:val="both"/>
              <w:rPr>
                <w:rFonts w:eastAsia="Times New Roman" w:cs="Times New Roman"/>
                <w:szCs w:val="28"/>
              </w:rPr>
            </w:pPr>
            <w:r w:rsidRPr="00DE15C5">
              <w:rPr>
                <w:rFonts w:eastAsia="Times New Roman" w:cs="Times New Roman"/>
                <w:szCs w:val="28"/>
              </w:rPr>
              <w:t xml:space="preserve">Первичный ключ </w:t>
            </w:r>
          </w:p>
        </w:tc>
      </w:tr>
      <w:tr w:rsidR="00DE15C5" w:rsidRPr="00DE15C5" w14:paraId="4DDF6935"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A9287"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Name</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F67E"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Название склада</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43B7A"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AB353" w14:textId="77777777" w:rsidR="00DE15C5" w:rsidRPr="00DE15C5" w:rsidRDefault="00DE15C5" w:rsidP="00DE15C5">
            <w:pPr>
              <w:spacing w:after="0" w:line="256" w:lineRule="auto"/>
              <w:jc w:val="both"/>
              <w:rPr>
                <w:rFonts w:eastAsia="Times New Roman" w:cs="Times New Roman"/>
                <w:szCs w:val="28"/>
              </w:rPr>
            </w:pPr>
          </w:p>
          <w:p w14:paraId="715E6897" w14:textId="77777777" w:rsidR="00DE15C5" w:rsidRPr="00DE15C5" w:rsidRDefault="00DE15C5" w:rsidP="00DE15C5">
            <w:pPr>
              <w:spacing w:after="0" w:line="256" w:lineRule="auto"/>
              <w:jc w:val="both"/>
              <w:rPr>
                <w:rFonts w:eastAsia="Times New Roman" w:cs="Times New Roman"/>
                <w:szCs w:val="28"/>
              </w:rPr>
            </w:pPr>
          </w:p>
        </w:tc>
      </w:tr>
      <w:tr w:rsidR="00DE15C5" w:rsidRPr="00DE15C5" w14:paraId="3EEA0D1D"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BAE098" w14:textId="449CEDE4"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Calibri" w:cs="Times New Roman"/>
                <w:szCs w:val="28"/>
              </w:rPr>
              <w:br w:type="page"/>
            </w:r>
            <w:r w:rsidRPr="00DE15C5">
              <w:rPr>
                <w:rFonts w:eastAsia="Times New Roman" w:cs="Times New Roman"/>
                <w:i/>
                <w:color w:val="000000"/>
                <w:szCs w:val="28"/>
                <w:lang w:val="en-US"/>
              </w:rPr>
              <w:t>Address</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46F6CB" w14:textId="535F1CEB"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Адрес склада</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69FD6" w14:textId="02E53C1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3EF43B" w14:textId="77777777" w:rsidR="00DE15C5" w:rsidRPr="00DE15C5" w:rsidRDefault="00DE15C5" w:rsidP="00DE15C5">
            <w:pPr>
              <w:spacing w:after="0" w:line="256" w:lineRule="auto"/>
              <w:jc w:val="both"/>
              <w:rPr>
                <w:rFonts w:eastAsia="Times New Roman" w:cs="Times New Roman"/>
                <w:szCs w:val="28"/>
              </w:rPr>
            </w:pPr>
          </w:p>
          <w:p w14:paraId="35DEC9A2" w14:textId="77777777" w:rsidR="00DE15C5" w:rsidRPr="00DE15C5" w:rsidRDefault="00DE15C5" w:rsidP="00DE15C5">
            <w:pPr>
              <w:spacing w:after="0" w:line="256" w:lineRule="auto"/>
              <w:jc w:val="both"/>
              <w:rPr>
                <w:rFonts w:eastAsia="Times New Roman" w:cs="Times New Roman"/>
                <w:szCs w:val="28"/>
              </w:rPr>
            </w:pPr>
          </w:p>
        </w:tc>
      </w:tr>
      <w:tr w:rsidR="00DE15C5" w:rsidRPr="00DE15C5" w14:paraId="079ADD8C"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AFD6D7" w14:textId="28261F94" w:rsidR="00DE15C5" w:rsidRPr="00DE15C5" w:rsidRDefault="00DE15C5" w:rsidP="00DE15C5">
            <w:pPr>
              <w:spacing w:after="0" w:line="256" w:lineRule="auto"/>
              <w:jc w:val="both"/>
              <w:rPr>
                <w:rFonts w:eastAsia="Times New Roman" w:cs="Times New Roman"/>
                <w:i/>
                <w:color w:val="000000"/>
                <w:szCs w:val="28"/>
              </w:rPr>
            </w:pPr>
            <w:r w:rsidRPr="00DE15C5">
              <w:rPr>
                <w:rFonts w:eastAsia="Calibri" w:cs="Times New Roman"/>
                <w:szCs w:val="28"/>
              </w:rPr>
              <w:br w:type="page"/>
            </w:r>
            <w:r w:rsidRPr="00DE15C5">
              <w:rPr>
                <w:rFonts w:eastAsia="Times New Roman" w:cs="Times New Roman"/>
                <w:i/>
                <w:color w:val="000000"/>
                <w:szCs w:val="28"/>
                <w:lang w:val="en-US"/>
              </w:rPr>
              <w:t>City</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D1CEBF" w14:textId="5E341173" w:rsidR="00DE15C5" w:rsidRPr="00DE15C5" w:rsidRDefault="00DE15C5" w:rsidP="00DE15C5">
            <w:pPr>
              <w:spacing w:after="0" w:line="256" w:lineRule="auto"/>
              <w:jc w:val="both"/>
              <w:rPr>
                <w:rFonts w:eastAsia="Times New Roman" w:cs="Times New Roman"/>
                <w:color w:val="000000"/>
                <w:szCs w:val="28"/>
              </w:rPr>
            </w:pPr>
            <w:r>
              <w:rPr>
                <w:rFonts w:eastAsia="Times New Roman" w:cs="Times New Roman"/>
                <w:color w:val="000000"/>
                <w:szCs w:val="28"/>
              </w:rPr>
              <w:t>Город</w:t>
            </w:r>
            <w:r w:rsidRPr="00DE15C5">
              <w:rPr>
                <w:rFonts w:eastAsia="Times New Roman" w:cs="Times New Roman"/>
                <w:color w:val="000000"/>
                <w:szCs w:val="28"/>
              </w:rPr>
              <w:t xml:space="preserve"> склада</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55629"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719BD" w14:textId="77777777" w:rsidR="00DE15C5" w:rsidRPr="00DE15C5" w:rsidRDefault="00DE15C5" w:rsidP="00DE15C5">
            <w:pPr>
              <w:spacing w:after="0" w:line="256" w:lineRule="auto"/>
              <w:jc w:val="both"/>
              <w:rPr>
                <w:rFonts w:eastAsia="Times New Roman" w:cs="Times New Roman"/>
                <w:szCs w:val="28"/>
              </w:rPr>
            </w:pPr>
          </w:p>
          <w:p w14:paraId="30A3665D" w14:textId="77777777" w:rsidR="00DE15C5" w:rsidRPr="00DE15C5" w:rsidRDefault="00DE15C5" w:rsidP="00DE15C5">
            <w:pPr>
              <w:spacing w:after="0" w:line="256" w:lineRule="auto"/>
              <w:jc w:val="both"/>
              <w:rPr>
                <w:rFonts w:eastAsia="Times New Roman" w:cs="Times New Roman"/>
                <w:szCs w:val="28"/>
              </w:rPr>
            </w:pPr>
          </w:p>
        </w:tc>
      </w:tr>
      <w:tr w:rsidR="00DE15C5" w:rsidRPr="00DE15C5" w14:paraId="15A7AEC0"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0D8B0" w14:textId="54D4ED17" w:rsidR="00DE15C5" w:rsidRPr="00DE15C5" w:rsidRDefault="00DE15C5" w:rsidP="00DE15C5">
            <w:pPr>
              <w:spacing w:after="0" w:line="256" w:lineRule="auto"/>
              <w:jc w:val="both"/>
              <w:rPr>
                <w:rFonts w:eastAsia="Calibri" w:cs="Times New Roman"/>
                <w:i/>
                <w:szCs w:val="28"/>
              </w:rPr>
            </w:pPr>
            <w:r w:rsidRPr="00DE15C5">
              <w:rPr>
                <w:rFonts w:eastAsia="Calibri" w:cs="Times New Roman"/>
                <w:i/>
                <w:szCs w:val="28"/>
              </w:rPr>
              <w:t>Phone</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5C69C" w14:textId="003F9721" w:rsidR="00DE15C5" w:rsidRDefault="00DE15C5" w:rsidP="00DE15C5">
            <w:pPr>
              <w:spacing w:after="0" w:line="256" w:lineRule="auto"/>
              <w:jc w:val="both"/>
              <w:rPr>
                <w:rFonts w:eastAsia="Times New Roman" w:cs="Times New Roman"/>
                <w:color w:val="000000"/>
                <w:szCs w:val="28"/>
              </w:rPr>
            </w:pPr>
            <w:r>
              <w:rPr>
                <w:rFonts w:eastAsia="Times New Roman" w:cs="Times New Roman"/>
                <w:color w:val="000000"/>
                <w:szCs w:val="28"/>
              </w:rPr>
              <w:t>Телефон</w:t>
            </w:r>
            <w:r w:rsidRPr="00DE15C5">
              <w:rPr>
                <w:rFonts w:eastAsia="Times New Roman" w:cs="Times New Roman"/>
                <w:color w:val="000000"/>
                <w:szCs w:val="28"/>
              </w:rPr>
              <w:t xml:space="preserve"> склада</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10D16" w14:textId="6F19D9E4"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FEA98" w14:textId="77777777" w:rsidR="00DE15C5" w:rsidRPr="00DE15C5" w:rsidRDefault="00DE15C5" w:rsidP="00DE15C5">
            <w:pPr>
              <w:spacing w:after="0" w:line="256" w:lineRule="auto"/>
              <w:jc w:val="both"/>
              <w:rPr>
                <w:rFonts w:eastAsia="Times New Roman" w:cs="Times New Roman"/>
                <w:szCs w:val="28"/>
              </w:rPr>
            </w:pPr>
          </w:p>
        </w:tc>
      </w:tr>
      <w:tr w:rsidR="00DE15C5" w:rsidRPr="00DE15C5" w14:paraId="5C077A53" w14:textId="77777777" w:rsidTr="00EA7EFD">
        <w:tc>
          <w:tcPr>
            <w:tcW w:w="9335"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B6326" w14:textId="77777777" w:rsidR="00DE15C5" w:rsidRPr="00DE15C5" w:rsidRDefault="00DE15C5" w:rsidP="00DE15C5">
            <w:pPr>
              <w:spacing w:after="0" w:line="256" w:lineRule="auto"/>
              <w:jc w:val="center"/>
              <w:rPr>
                <w:rFonts w:eastAsia="Times New Roman" w:cs="Times New Roman"/>
                <w:szCs w:val="28"/>
              </w:rPr>
            </w:pPr>
            <w:r w:rsidRPr="00DE15C5">
              <w:rPr>
                <w:rFonts w:eastAsia="Times New Roman" w:cs="Times New Roman"/>
                <w:bCs/>
                <w:i/>
                <w:color w:val="000000"/>
                <w:szCs w:val="28"/>
                <w:lang w:val="en-US"/>
              </w:rPr>
              <w:t>StockProducts</w:t>
            </w:r>
            <w:r w:rsidRPr="00DE15C5">
              <w:rPr>
                <w:rFonts w:eastAsia="Times New Roman" w:cs="Times New Roman"/>
                <w:bCs/>
                <w:color w:val="000000"/>
                <w:szCs w:val="28"/>
              </w:rPr>
              <w:t xml:space="preserve"> (промежуточная таблица связи складов и товаров):</w:t>
            </w:r>
          </w:p>
        </w:tc>
      </w:tr>
      <w:tr w:rsidR="00DE15C5" w:rsidRPr="00DE15C5" w14:paraId="406E8937"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CB3F8"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StockId</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10791"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Идентификатор склада</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BEA50"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int32</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8F873" w14:textId="77777777" w:rsidR="00DE15C5" w:rsidRPr="00DE15C5" w:rsidRDefault="00DE15C5" w:rsidP="00DE15C5">
            <w:pPr>
              <w:spacing w:after="0" w:line="256" w:lineRule="auto"/>
              <w:jc w:val="both"/>
              <w:rPr>
                <w:rFonts w:eastAsia="Times New Roman" w:cs="Times New Roman"/>
                <w:szCs w:val="28"/>
              </w:rPr>
            </w:pPr>
            <w:r w:rsidRPr="00DE15C5">
              <w:rPr>
                <w:rFonts w:eastAsia="Times New Roman" w:cs="Times New Roman"/>
                <w:szCs w:val="28"/>
              </w:rPr>
              <w:t xml:space="preserve">Первичный ключ </w:t>
            </w:r>
          </w:p>
          <w:p w14:paraId="61101124" w14:textId="77777777" w:rsidR="00DE15C5" w:rsidRPr="00DE15C5" w:rsidRDefault="00DE15C5" w:rsidP="00DE15C5">
            <w:pPr>
              <w:spacing w:after="0" w:line="256" w:lineRule="auto"/>
              <w:jc w:val="both"/>
              <w:rPr>
                <w:rFonts w:eastAsia="Times New Roman" w:cs="Times New Roman"/>
                <w:szCs w:val="28"/>
              </w:rPr>
            </w:pPr>
            <w:r w:rsidRPr="00DE15C5">
              <w:rPr>
                <w:rFonts w:eastAsia="Times New Roman" w:cs="Times New Roman"/>
                <w:szCs w:val="28"/>
              </w:rPr>
              <w:t>Внешний ключ</w:t>
            </w:r>
          </w:p>
        </w:tc>
      </w:tr>
      <w:tr w:rsidR="00DE15C5" w:rsidRPr="00DE15C5" w14:paraId="6E59687A"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2D579"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ProductId</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482A2"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Идентификатор товара</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46E78"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int32</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6EE7E8" w14:textId="77777777" w:rsidR="00DE15C5" w:rsidRPr="00DE15C5" w:rsidRDefault="00DE15C5" w:rsidP="00DE15C5">
            <w:pPr>
              <w:spacing w:after="0" w:line="256" w:lineRule="auto"/>
              <w:jc w:val="both"/>
              <w:rPr>
                <w:rFonts w:eastAsia="Times New Roman" w:cs="Times New Roman"/>
                <w:szCs w:val="28"/>
              </w:rPr>
            </w:pPr>
            <w:r w:rsidRPr="00DE15C5">
              <w:rPr>
                <w:rFonts w:eastAsia="Times New Roman" w:cs="Times New Roman"/>
                <w:szCs w:val="28"/>
              </w:rPr>
              <w:t xml:space="preserve">Первичный ключ </w:t>
            </w:r>
          </w:p>
          <w:p w14:paraId="33C381DA" w14:textId="77777777" w:rsidR="00DE15C5" w:rsidRPr="00DE15C5" w:rsidRDefault="00DE15C5" w:rsidP="00DE15C5">
            <w:pPr>
              <w:spacing w:after="0" w:line="256" w:lineRule="auto"/>
              <w:jc w:val="both"/>
              <w:rPr>
                <w:rFonts w:eastAsia="Times New Roman" w:cs="Times New Roman"/>
                <w:szCs w:val="28"/>
              </w:rPr>
            </w:pPr>
            <w:r w:rsidRPr="00DE15C5">
              <w:rPr>
                <w:rFonts w:eastAsia="Times New Roman" w:cs="Times New Roman"/>
                <w:szCs w:val="28"/>
              </w:rPr>
              <w:t>Внешний ключ</w:t>
            </w:r>
          </w:p>
        </w:tc>
      </w:tr>
      <w:tr w:rsidR="00DE15C5" w:rsidRPr="00DE15C5" w14:paraId="0926C89D"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9F9D1"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Quantity</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1BD89"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Количество товаров</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911F4A"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int32</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A30A7" w14:textId="77777777" w:rsidR="00DE15C5" w:rsidRPr="00DE15C5" w:rsidRDefault="00DE15C5" w:rsidP="00DE15C5">
            <w:pPr>
              <w:spacing w:after="0" w:line="256" w:lineRule="auto"/>
              <w:jc w:val="both"/>
              <w:rPr>
                <w:rFonts w:eastAsia="Times New Roman" w:cs="Times New Roman"/>
                <w:szCs w:val="28"/>
              </w:rPr>
            </w:pPr>
          </w:p>
          <w:p w14:paraId="55D9372E" w14:textId="77777777" w:rsidR="00DE15C5" w:rsidRPr="00DE15C5" w:rsidRDefault="00DE15C5" w:rsidP="00DE15C5">
            <w:pPr>
              <w:spacing w:after="0" w:line="256" w:lineRule="auto"/>
              <w:jc w:val="both"/>
              <w:rPr>
                <w:rFonts w:eastAsia="Times New Roman" w:cs="Times New Roman"/>
                <w:szCs w:val="28"/>
              </w:rPr>
            </w:pPr>
          </w:p>
        </w:tc>
      </w:tr>
      <w:tr w:rsidR="00DE15C5" w:rsidRPr="00DE15C5" w14:paraId="0999D0BD"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EAEDE7"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Discount</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B5799A"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Скидка на товар</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06FC1C"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Decimal</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029EFB" w14:textId="77777777" w:rsidR="00DE15C5" w:rsidRPr="00DE15C5" w:rsidRDefault="00DE15C5" w:rsidP="00DE15C5">
            <w:pPr>
              <w:spacing w:after="0" w:line="256" w:lineRule="auto"/>
              <w:jc w:val="both"/>
              <w:rPr>
                <w:rFonts w:eastAsia="Times New Roman" w:cs="Times New Roman"/>
                <w:szCs w:val="28"/>
              </w:rPr>
            </w:pPr>
          </w:p>
        </w:tc>
      </w:tr>
      <w:tr w:rsidR="00DE15C5" w:rsidRPr="00DE15C5" w14:paraId="582EAE84" w14:textId="77777777" w:rsidTr="00EA7EFD">
        <w:tc>
          <w:tcPr>
            <w:tcW w:w="9335"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9960F" w14:textId="77777777" w:rsidR="00DE15C5" w:rsidRPr="00DE15C5" w:rsidRDefault="00DE15C5" w:rsidP="00DE15C5">
            <w:pPr>
              <w:spacing w:after="0" w:line="256" w:lineRule="auto"/>
              <w:jc w:val="center"/>
              <w:rPr>
                <w:rFonts w:eastAsia="Times New Roman" w:cs="Times New Roman"/>
                <w:szCs w:val="28"/>
              </w:rPr>
            </w:pPr>
            <w:r w:rsidRPr="00DE15C5">
              <w:rPr>
                <w:rFonts w:eastAsia="Times New Roman" w:cs="Times New Roman"/>
                <w:bCs/>
                <w:i/>
                <w:color w:val="000000"/>
                <w:szCs w:val="28"/>
                <w:lang w:val="en-US"/>
              </w:rPr>
              <w:t>Order</w:t>
            </w:r>
            <w:r w:rsidRPr="00DE15C5">
              <w:rPr>
                <w:rFonts w:eastAsia="Times New Roman" w:cs="Times New Roman"/>
                <w:bCs/>
                <w:color w:val="000000"/>
                <w:szCs w:val="28"/>
              </w:rPr>
              <w:t xml:space="preserve"> (таблица заказов</w:t>
            </w:r>
            <w:r w:rsidRPr="00DE15C5">
              <w:rPr>
                <w:rFonts w:eastAsia="Times New Roman" w:cs="Times New Roman"/>
                <w:bCs/>
                <w:color w:val="000000"/>
                <w:szCs w:val="28"/>
                <w:lang w:val="en-US"/>
              </w:rPr>
              <w:t>):</w:t>
            </w:r>
          </w:p>
        </w:tc>
      </w:tr>
      <w:tr w:rsidR="00DE15C5" w:rsidRPr="00DE15C5" w14:paraId="085A38E2"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9DB8B"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Id</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811F3"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Идентификатор заказа</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588CC"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int32</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DB4B4" w14:textId="77777777" w:rsidR="00DE15C5" w:rsidRPr="00DE15C5" w:rsidRDefault="00DE15C5" w:rsidP="00DE15C5">
            <w:pPr>
              <w:spacing w:after="0" w:line="256" w:lineRule="auto"/>
              <w:jc w:val="both"/>
              <w:rPr>
                <w:rFonts w:eastAsia="Times New Roman" w:cs="Times New Roman"/>
                <w:szCs w:val="28"/>
              </w:rPr>
            </w:pPr>
            <w:r w:rsidRPr="00DE15C5">
              <w:rPr>
                <w:rFonts w:eastAsia="Times New Roman" w:cs="Times New Roman"/>
                <w:szCs w:val="28"/>
              </w:rPr>
              <w:t xml:space="preserve">Первичный ключ </w:t>
            </w:r>
          </w:p>
        </w:tc>
      </w:tr>
      <w:tr w:rsidR="00DE15C5" w:rsidRPr="00DE15C5" w14:paraId="12F1E069"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4E144"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UserId</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292CB"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Идентификатор пользователя</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64C37"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6A4FB" w14:textId="4ADFE63E" w:rsidR="00DE15C5" w:rsidRPr="00DE15C5" w:rsidRDefault="00EA7EFD" w:rsidP="00DE15C5">
            <w:pPr>
              <w:spacing w:after="0" w:line="256" w:lineRule="auto"/>
              <w:jc w:val="both"/>
              <w:rPr>
                <w:rFonts w:eastAsia="Times New Roman" w:cs="Times New Roman"/>
                <w:szCs w:val="28"/>
              </w:rPr>
            </w:pPr>
            <w:r w:rsidRPr="00DE15C5">
              <w:rPr>
                <w:rFonts w:eastAsia="Times New Roman" w:cs="Times New Roman"/>
                <w:szCs w:val="28"/>
              </w:rPr>
              <w:t>Внешний ключ</w:t>
            </w:r>
          </w:p>
          <w:p w14:paraId="17542A92" w14:textId="77777777" w:rsidR="00DE15C5" w:rsidRPr="00DE15C5" w:rsidRDefault="00DE15C5" w:rsidP="00DE15C5">
            <w:pPr>
              <w:spacing w:after="0" w:line="256" w:lineRule="auto"/>
              <w:jc w:val="both"/>
              <w:rPr>
                <w:rFonts w:eastAsia="Times New Roman" w:cs="Times New Roman"/>
                <w:szCs w:val="28"/>
              </w:rPr>
            </w:pPr>
          </w:p>
        </w:tc>
      </w:tr>
    </w:tbl>
    <w:p w14:paraId="4D974830" w14:textId="1D68C411" w:rsidR="00EA7EFD" w:rsidRDefault="00EA7EFD" w:rsidP="00EA7EFD">
      <w:pPr>
        <w:pStyle w:val="ad"/>
        <w:ind w:firstLine="0"/>
      </w:pPr>
      <w:r>
        <w:br w:type="page"/>
      </w:r>
      <w:r>
        <w:lastRenderedPageBreak/>
        <w:t>Продолжение таблицы 3.2</w:t>
      </w:r>
    </w:p>
    <w:tbl>
      <w:tblPr>
        <w:tblW w:w="0" w:type="auto"/>
        <w:tblLook w:val="04A0" w:firstRow="1" w:lastRow="0" w:firstColumn="1" w:lastColumn="0" w:noHBand="0" w:noVBand="1"/>
      </w:tblPr>
      <w:tblGrid>
        <w:gridCol w:w="1973"/>
        <w:gridCol w:w="2121"/>
        <w:gridCol w:w="2842"/>
        <w:gridCol w:w="2399"/>
      </w:tblGrid>
      <w:tr w:rsidR="00EA7EFD" w:rsidRPr="00DE15C5" w14:paraId="2F74B8B5" w14:textId="77777777" w:rsidTr="00EA7EFD">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7813E6" w14:textId="77777777" w:rsidR="00EA7EFD" w:rsidRPr="00DE15C5" w:rsidRDefault="00EA7EFD" w:rsidP="00EA7EFD">
            <w:pPr>
              <w:spacing w:after="0" w:line="256" w:lineRule="auto"/>
              <w:jc w:val="both"/>
              <w:rPr>
                <w:rFonts w:eastAsia="Times New Roman" w:cs="Times New Roman"/>
                <w:color w:val="000000"/>
                <w:szCs w:val="28"/>
                <w:lang w:val="en-US"/>
              </w:rPr>
            </w:pPr>
            <w:r w:rsidRPr="00DE15C5">
              <w:rPr>
                <w:rFonts w:eastAsia="Times New Roman" w:cs="Times New Roman"/>
                <w:color w:val="000000"/>
                <w:szCs w:val="28"/>
                <w:lang w:val="en-US"/>
              </w:rPr>
              <w:t>Наименование поля</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03698" w14:textId="77777777" w:rsidR="00EA7EFD" w:rsidRPr="00DE15C5" w:rsidRDefault="00EA7EFD" w:rsidP="00EA7EFD">
            <w:pPr>
              <w:spacing w:after="0" w:line="256" w:lineRule="auto"/>
              <w:jc w:val="both"/>
              <w:rPr>
                <w:rFonts w:eastAsia="Times New Roman" w:cs="Times New Roman"/>
                <w:color w:val="000000"/>
                <w:szCs w:val="28"/>
              </w:rPr>
            </w:pPr>
            <w:r w:rsidRPr="00DE15C5">
              <w:rPr>
                <w:rFonts w:eastAsia="Times New Roman" w:cs="Times New Roman"/>
                <w:color w:val="000000"/>
                <w:szCs w:val="28"/>
              </w:rPr>
              <w:t xml:space="preserve">Назначение </w:t>
            </w:r>
            <w:r w:rsidRPr="00DE15C5">
              <w:rPr>
                <w:rFonts w:eastAsia="Times New Roman" w:cs="Times New Roman"/>
                <w:color w:val="000000"/>
                <w:szCs w:val="28"/>
              </w:rPr>
              <w:br/>
              <w:t>атрибута</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B4F77" w14:textId="77777777" w:rsidR="00EA7EFD" w:rsidRPr="00DE15C5" w:rsidRDefault="00EA7EFD" w:rsidP="00EA7EFD">
            <w:pPr>
              <w:spacing w:after="0" w:line="256" w:lineRule="auto"/>
              <w:jc w:val="both"/>
              <w:rPr>
                <w:rFonts w:eastAsia="Times New Roman" w:cs="Times New Roman"/>
                <w:i/>
                <w:color w:val="000000"/>
                <w:szCs w:val="28"/>
              </w:rPr>
            </w:pPr>
            <w:r w:rsidRPr="00DE15C5">
              <w:rPr>
                <w:rFonts w:eastAsia="Times New Roman" w:cs="Times New Roman"/>
                <w:i/>
                <w:color w:val="000000"/>
                <w:szCs w:val="28"/>
              </w:rPr>
              <w:t>Тип данных</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0477CC" w14:textId="77777777" w:rsidR="00EA7EFD" w:rsidRPr="00DE15C5" w:rsidRDefault="00EA7EFD" w:rsidP="00EA7EFD">
            <w:pPr>
              <w:spacing w:after="0" w:line="256" w:lineRule="auto"/>
              <w:jc w:val="both"/>
              <w:rPr>
                <w:rFonts w:eastAsia="Times New Roman" w:cs="Times New Roman"/>
                <w:szCs w:val="28"/>
              </w:rPr>
            </w:pPr>
            <w:r w:rsidRPr="00DE15C5">
              <w:rPr>
                <w:rFonts w:eastAsia="Times New Roman" w:cs="Times New Roman"/>
                <w:szCs w:val="28"/>
              </w:rPr>
              <w:t>Примечание</w:t>
            </w:r>
          </w:p>
        </w:tc>
      </w:tr>
      <w:tr w:rsidR="00DE15C5" w:rsidRPr="00DE15C5" w14:paraId="1D034F87" w14:textId="77777777" w:rsidTr="00DE15C5">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3AC68D" w14:textId="6AAB6D91"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StockId</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00815"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Идентификатор склада</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A2E6F1"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int32</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2992C" w14:textId="35F2EA84" w:rsidR="00DE15C5" w:rsidRPr="00DE15C5" w:rsidRDefault="00EA7EFD" w:rsidP="00DE15C5">
            <w:pPr>
              <w:spacing w:after="0" w:line="256" w:lineRule="auto"/>
              <w:jc w:val="both"/>
              <w:rPr>
                <w:rFonts w:eastAsia="Times New Roman" w:cs="Times New Roman"/>
                <w:szCs w:val="28"/>
              </w:rPr>
            </w:pPr>
            <w:r w:rsidRPr="00DE15C5">
              <w:rPr>
                <w:rFonts w:eastAsia="Times New Roman" w:cs="Times New Roman"/>
                <w:szCs w:val="28"/>
              </w:rPr>
              <w:t>Внешний ключ</w:t>
            </w:r>
          </w:p>
          <w:p w14:paraId="273AFCDC" w14:textId="77777777" w:rsidR="00DE15C5" w:rsidRPr="00DE15C5" w:rsidRDefault="00DE15C5" w:rsidP="00DE15C5">
            <w:pPr>
              <w:spacing w:after="0" w:line="256" w:lineRule="auto"/>
              <w:jc w:val="both"/>
              <w:rPr>
                <w:rFonts w:eastAsia="Times New Roman" w:cs="Times New Roman"/>
                <w:szCs w:val="28"/>
              </w:rPr>
            </w:pPr>
          </w:p>
        </w:tc>
      </w:tr>
      <w:tr w:rsidR="00EA7EFD" w:rsidRPr="00DE15C5" w14:paraId="38DF4E1F" w14:textId="77777777" w:rsidTr="00DE15C5">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6D441" w14:textId="700C839C" w:rsidR="00EA7EFD" w:rsidRPr="00DE15C5" w:rsidRDefault="00EA7EFD" w:rsidP="00EA7EFD">
            <w:pPr>
              <w:spacing w:after="0" w:line="256" w:lineRule="auto"/>
              <w:jc w:val="both"/>
              <w:rPr>
                <w:rFonts w:eastAsia="Times New Roman" w:cs="Times New Roman"/>
                <w:i/>
                <w:color w:val="000000"/>
                <w:szCs w:val="28"/>
                <w:lang w:val="en-US"/>
              </w:rPr>
            </w:pPr>
            <w:r>
              <w:rPr>
                <w:rFonts w:eastAsia="Times New Roman" w:cs="Times New Roman"/>
                <w:i/>
                <w:color w:val="000000"/>
                <w:szCs w:val="28"/>
                <w:lang w:val="en-US"/>
              </w:rPr>
              <w:t>ClientName</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398739" w14:textId="2990E737" w:rsidR="00EA7EFD" w:rsidRPr="00DE15C5" w:rsidRDefault="00EA7EFD" w:rsidP="00EA7EFD">
            <w:pPr>
              <w:spacing w:after="0" w:line="256" w:lineRule="auto"/>
              <w:jc w:val="both"/>
              <w:rPr>
                <w:rFonts w:eastAsia="Times New Roman" w:cs="Times New Roman"/>
                <w:color w:val="000000"/>
                <w:szCs w:val="28"/>
              </w:rPr>
            </w:pPr>
            <w:r>
              <w:rPr>
                <w:rFonts w:eastAsia="Times New Roman" w:cs="Times New Roman"/>
                <w:color w:val="000000"/>
                <w:szCs w:val="28"/>
              </w:rPr>
              <w:t>ФИО клиента</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565BB" w14:textId="6192C9C0" w:rsidR="00EA7EFD" w:rsidRPr="00DE15C5" w:rsidRDefault="00EA7EFD" w:rsidP="00EA7EFD">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C9079" w14:textId="77777777" w:rsidR="00EA7EFD" w:rsidRPr="00DE15C5" w:rsidRDefault="00EA7EFD" w:rsidP="00EA7EFD">
            <w:pPr>
              <w:spacing w:after="0" w:line="256" w:lineRule="auto"/>
              <w:jc w:val="both"/>
              <w:rPr>
                <w:rFonts w:eastAsia="Times New Roman" w:cs="Times New Roman"/>
                <w:szCs w:val="28"/>
              </w:rPr>
            </w:pPr>
          </w:p>
        </w:tc>
      </w:tr>
      <w:tr w:rsidR="00EA7EFD" w:rsidRPr="00DE15C5" w14:paraId="69455121" w14:textId="77777777" w:rsidTr="00DE15C5">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F6CF37" w14:textId="313359DA" w:rsidR="00EA7EFD" w:rsidRDefault="00EA7EFD" w:rsidP="00EA7EFD">
            <w:pPr>
              <w:spacing w:after="0" w:line="256" w:lineRule="auto"/>
              <w:jc w:val="both"/>
              <w:rPr>
                <w:rFonts w:eastAsia="Times New Roman" w:cs="Times New Roman"/>
                <w:i/>
                <w:color w:val="000000"/>
                <w:szCs w:val="28"/>
                <w:lang w:val="en-US"/>
              </w:rPr>
            </w:pPr>
            <w:r>
              <w:rPr>
                <w:rFonts w:eastAsia="Times New Roman" w:cs="Times New Roman"/>
                <w:i/>
                <w:color w:val="000000"/>
                <w:szCs w:val="28"/>
                <w:lang w:val="en-US"/>
              </w:rPr>
              <w:t>ContactPhone</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785670" w14:textId="45FF92A1" w:rsidR="00EA7EFD" w:rsidRDefault="00EA7EFD" w:rsidP="00EA7EFD">
            <w:pPr>
              <w:spacing w:after="0" w:line="256" w:lineRule="auto"/>
              <w:jc w:val="both"/>
              <w:rPr>
                <w:rFonts w:eastAsia="Times New Roman" w:cs="Times New Roman"/>
                <w:color w:val="000000"/>
                <w:szCs w:val="28"/>
              </w:rPr>
            </w:pPr>
            <w:r>
              <w:rPr>
                <w:rFonts w:eastAsia="Times New Roman" w:cs="Times New Roman"/>
                <w:color w:val="000000"/>
                <w:szCs w:val="28"/>
              </w:rPr>
              <w:t xml:space="preserve">Контактный телефон </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8B7EB" w14:textId="0B39D426" w:rsidR="00EA7EFD" w:rsidRPr="00DE15C5" w:rsidRDefault="00EA7EFD" w:rsidP="00EA7EFD">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472CF" w14:textId="77777777" w:rsidR="00EA7EFD" w:rsidRPr="00DE15C5" w:rsidRDefault="00EA7EFD" w:rsidP="00EA7EFD">
            <w:pPr>
              <w:spacing w:after="0" w:line="256" w:lineRule="auto"/>
              <w:jc w:val="both"/>
              <w:rPr>
                <w:rFonts w:eastAsia="Times New Roman" w:cs="Times New Roman"/>
                <w:szCs w:val="28"/>
              </w:rPr>
            </w:pPr>
          </w:p>
        </w:tc>
      </w:tr>
      <w:tr w:rsidR="00EA7EFD" w:rsidRPr="00DE15C5" w14:paraId="19549D18" w14:textId="77777777" w:rsidTr="00DE15C5">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DD0126" w14:textId="4A584B8B" w:rsidR="00EA7EFD" w:rsidRDefault="00EA7EFD" w:rsidP="00EA7EFD">
            <w:pPr>
              <w:spacing w:after="0" w:line="256" w:lineRule="auto"/>
              <w:jc w:val="both"/>
              <w:rPr>
                <w:rFonts w:eastAsia="Times New Roman" w:cs="Times New Roman"/>
                <w:i/>
                <w:color w:val="000000"/>
                <w:szCs w:val="28"/>
                <w:lang w:val="en-US"/>
              </w:rPr>
            </w:pPr>
            <w:r>
              <w:rPr>
                <w:rFonts w:eastAsia="Times New Roman" w:cs="Times New Roman"/>
                <w:i/>
                <w:color w:val="000000"/>
                <w:szCs w:val="28"/>
                <w:lang w:val="en-US"/>
              </w:rPr>
              <w:t>PaymentType</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1EDE3" w14:textId="29E7563B" w:rsidR="00EA7EFD" w:rsidRDefault="00EA7EFD" w:rsidP="00EA7EFD">
            <w:pPr>
              <w:spacing w:after="0" w:line="256" w:lineRule="auto"/>
              <w:jc w:val="both"/>
              <w:rPr>
                <w:rFonts w:eastAsia="Times New Roman" w:cs="Times New Roman"/>
                <w:color w:val="000000"/>
                <w:szCs w:val="28"/>
              </w:rPr>
            </w:pPr>
            <w:r>
              <w:rPr>
                <w:rFonts w:eastAsia="Times New Roman" w:cs="Times New Roman"/>
                <w:color w:val="000000"/>
                <w:szCs w:val="28"/>
              </w:rPr>
              <w:t xml:space="preserve">Тип оплаты </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900A8F" w14:textId="36CF6B69" w:rsidR="00EA7EFD" w:rsidRPr="00DE15C5" w:rsidRDefault="00EA7EFD" w:rsidP="00EA7EFD">
            <w:pPr>
              <w:spacing w:after="0" w:line="256" w:lineRule="auto"/>
              <w:jc w:val="both"/>
              <w:rPr>
                <w:rFonts w:eastAsia="Times New Roman" w:cs="Times New Roman"/>
                <w:i/>
                <w:color w:val="000000"/>
                <w:szCs w:val="28"/>
              </w:rPr>
            </w:pPr>
            <w:r w:rsidRPr="00DE15C5">
              <w:rPr>
                <w:rFonts w:eastAsia="Times New Roman" w:cs="Times New Roman"/>
                <w:i/>
                <w:color w:val="000000"/>
                <w:szCs w:val="28"/>
              </w:rPr>
              <w:t>int32</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1FBC5" w14:textId="77777777" w:rsidR="00EA7EFD" w:rsidRPr="00DE15C5" w:rsidRDefault="00EA7EFD" w:rsidP="00EA7EFD">
            <w:pPr>
              <w:spacing w:after="0" w:line="256" w:lineRule="auto"/>
              <w:jc w:val="both"/>
              <w:rPr>
                <w:rFonts w:eastAsia="Times New Roman" w:cs="Times New Roman"/>
                <w:szCs w:val="28"/>
              </w:rPr>
            </w:pPr>
          </w:p>
        </w:tc>
      </w:tr>
      <w:tr w:rsidR="00EA7EFD" w:rsidRPr="00DE15C5" w14:paraId="3FBE8017" w14:textId="77777777" w:rsidTr="00DE15C5">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C5775" w14:textId="57DEA34D" w:rsidR="00EA7EFD" w:rsidRPr="00EA7EFD" w:rsidRDefault="00EA7EFD" w:rsidP="00EA7EFD">
            <w:pPr>
              <w:spacing w:after="0" w:line="256" w:lineRule="auto"/>
              <w:jc w:val="both"/>
              <w:rPr>
                <w:rFonts w:eastAsia="Times New Roman" w:cs="Times New Roman"/>
                <w:i/>
                <w:color w:val="000000"/>
                <w:szCs w:val="28"/>
                <w:lang w:val="en-US"/>
              </w:rPr>
            </w:pPr>
            <w:r w:rsidRPr="00EA7EFD">
              <w:rPr>
                <w:rFonts w:eastAsia="Times New Roman" w:cs="Times New Roman"/>
                <w:i/>
                <w:color w:val="000000"/>
                <w:szCs w:val="28"/>
                <w:lang w:val="en-US"/>
              </w:rPr>
              <w:t>ChangeDate</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3EC42" w14:textId="6764CED1" w:rsidR="00EA7EFD" w:rsidRDefault="00EA7EFD" w:rsidP="00EA7EFD">
            <w:pPr>
              <w:spacing w:after="0" w:line="256" w:lineRule="auto"/>
              <w:jc w:val="both"/>
              <w:rPr>
                <w:rFonts w:eastAsia="Times New Roman" w:cs="Times New Roman"/>
                <w:color w:val="000000"/>
                <w:szCs w:val="28"/>
              </w:rPr>
            </w:pPr>
            <w:r>
              <w:rPr>
                <w:rFonts w:eastAsia="Times New Roman" w:cs="Times New Roman"/>
                <w:color w:val="000000"/>
                <w:szCs w:val="28"/>
              </w:rPr>
              <w:t>Дата изменения</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8B8821" w14:textId="55CE3C9A" w:rsidR="00EA7EFD" w:rsidRPr="00DE15C5" w:rsidRDefault="00EA7EFD" w:rsidP="00EA7EFD">
            <w:pPr>
              <w:spacing w:after="0" w:line="256" w:lineRule="auto"/>
              <w:jc w:val="both"/>
              <w:rPr>
                <w:rFonts w:eastAsia="Times New Roman" w:cs="Times New Roman"/>
                <w:i/>
                <w:color w:val="000000"/>
                <w:szCs w:val="28"/>
              </w:rPr>
            </w:pPr>
            <w:r w:rsidRPr="00EA7EFD">
              <w:rPr>
                <w:rFonts w:eastAsia="Times New Roman" w:cs="Times New Roman"/>
                <w:i/>
                <w:color w:val="000000"/>
                <w:szCs w:val="28"/>
              </w:rPr>
              <w:t>datetime2(7)</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F21FE6" w14:textId="77777777" w:rsidR="00EA7EFD" w:rsidRPr="00DE15C5" w:rsidRDefault="00EA7EFD" w:rsidP="00EA7EFD">
            <w:pPr>
              <w:spacing w:after="0" w:line="256" w:lineRule="auto"/>
              <w:jc w:val="both"/>
              <w:rPr>
                <w:rFonts w:eastAsia="Times New Roman" w:cs="Times New Roman"/>
                <w:szCs w:val="28"/>
              </w:rPr>
            </w:pPr>
          </w:p>
        </w:tc>
      </w:tr>
      <w:tr w:rsidR="00EA7EFD" w:rsidRPr="00DE15C5" w14:paraId="42EFFD7F" w14:textId="77777777" w:rsidTr="00DE15C5">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A4319" w14:textId="268BD44E" w:rsidR="00EA7EFD" w:rsidRPr="00EA7EFD" w:rsidRDefault="00EA7EFD" w:rsidP="00EA7EFD">
            <w:pPr>
              <w:spacing w:after="0" w:line="256" w:lineRule="auto"/>
              <w:jc w:val="both"/>
              <w:rPr>
                <w:rFonts w:eastAsia="Times New Roman" w:cs="Times New Roman"/>
                <w:i/>
                <w:color w:val="000000"/>
                <w:szCs w:val="28"/>
                <w:lang w:val="en-US"/>
              </w:rPr>
            </w:pPr>
            <w:r>
              <w:rPr>
                <w:rFonts w:eastAsia="Times New Roman" w:cs="Times New Roman"/>
                <w:i/>
                <w:color w:val="000000"/>
                <w:szCs w:val="28"/>
                <w:lang w:val="en-US"/>
              </w:rPr>
              <w:t>OrderDate</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2D0281" w14:textId="3E180ACE" w:rsidR="00EA7EFD" w:rsidRDefault="00EA7EFD" w:rsidP="00EA7EFD">
            <w:pPr>
              <w:spacing w:after="0" w:line="256" w:lineRule="auto"/>
              <w:jc w:val="both"/>
              <w:rPr>
                <w:rFonts w:eastAsia="Times New Roman" w:cs="Times New Roman"/>
                <w:color w:val="000000"/>
                <w:szCs w:val="28"/>
              </w:rPr>
            </w:pPr>
            <w:r>
              <w:rPr>
                <w:rFonts w:eastAsia="Times New Roman" w:cs="Times New Roman"/>
                <w:color w:val="000000"/>
                <w:szCs w:val="28"/>
              </w:rPr>
              <w:t>Дата заказа</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C5E256" w14:textId="59A260A7" w:rsidR="00EA7EFD" w:rsidRPr="00EA7EFD" w:rsidRDefault="00EA7EFD" w:rsidP="00EA7EFD">
            <w:pPr>
              <w:spacing w:after="0" w:line="256" w:lineRule="auto"/>
              <w:jc w:val="both"/>
              <w:rPr>
                <w:rFonts w:eastAsia="Times New Roman" w:cs="Times New Roman"/>
                <w:i/>
                <w:color w:val="000000"/>
                <w:szCs w:val="28"/>
              </w:rPr>
            </w:pPr>
            <w:r w:rsidRPr="00EA7EFD">
              <w:rPr>
                <w:rFonts w:eastAsia="Times New Roman" w:cs="Times New Roman"/>
                <w:i/>
                <w:color w:val="000000"/>
                <w:szCs w:val="28"/>
              </w:rPr>
              <w:t>datetime2(7)</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8BE0E" w14:textId="77777777" w:rsidR="00EA7EFD" w:rsidRPr="00DE15C5" w:rsidRDefault="00EA7EFD" w:rsidP="00EA7EFD">
            <w:pPr>
              <w:spacing w:after="0" w:line="256" w:lineRule="auto"/>
              <w:jc w:val="both"/>
              <w:rPr>
                <w:rFonts w:eastAsia="Times New Roman" w:cs="Times New Roman"/>
                <w:szCs w:val="28"/>
              </w:rPr>
            </w:pPr>
          </w:p>
        </w:tc>
      </w:tr>
      <w:tr w:rsidR="00EA7EFD" w:rsidRPr="00DE15C5" w14:paraId="33F94E4F" w14:textId="77777777" w:rsidTr="00DE15C5">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0EAC16" w14:textId="77777777" w:rsidR="00EA7EFD" w:rsidRPr="00DE15C5" w:rsidRDefault="00EA7EFD" w:rsidP="00EA7EFD">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State</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EC8AC2" w14:textId="77777777" w:rsidR="00EA7EFD" w:rsidRPr="00DE15C5" w:rsidRDefault="00EA7EFD" w:rsidP="00EA7EFD">
            <w:pPr>
              <w:spacing w:after="0" w:line="256" w:lineRule="auto"/>
              <w:jc w:val="both"/>
              <w:rPr>
                <w:rFonts w:eastAsia="Times New Roman" w:cs="Times New Roman"/>
                <w:color w:val="000000"/>
                <w:szCs w:val="28"/>
              </w:rPr>
            </w:pPr>
            <w:r w:rsidRPr="00DE15C5">
              <w:rPr>
                <w:rFonts w:eastAsia="Times New Roman" w:cs="Times New Roman"/>
                <w:color w:val="000000"/>
                <w:szCs w:val="28"/>
              </w:rPr>
              <w:t>Состояние заказа</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3E1E3" w14:textId="77777777" w:rsidR="00EA7EFD" w:rsidRPr="00DE15C5" w:rsidRDefault="00EA7EFD" w:rsidP="00EA7EFD">
            <w:pPr>
              <w:spacing w:after="0" w:line="256" w:lineRule="auto"/>
              <w:jc w:val="both"/>
              <w:rPr>
                <w:rFonts w:eastAsia="Times New Roman" w:cs="Times New Roman"/>
                <w:i/>
                <w:color w:val="000000"/>
                <w:szCs w:val="28"/>
              </w:rPr>
            </w:pPr>
            <w:r w:rsidRPr="00DE15C5">
              <w:rPr>
                <w:rFonts w:eastAsia="Times New Roman" w:cs="Times New Roman"/>
                <w:i/>
                <w:color w:val="000000"/>
                <w:szCs w:val="28"/>
              </w:rPr>
              <w:t>int32</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4D77CA" w14:textId="77777777" w:rsidR="00EA7EFD" w:rsidRPr="00DE15C5" w:rsidRDefault="00EA7EFD" w:rsidP="00EA7EFD">
            <w:pPr>
              <w:spacing w:after="0" w:line="256" w:lineRule="auto"/>
              <w:jc w:val="both"/>
              <w:rPr>
                <w:rFonts w:eastAsia="Times New Roman" w:cs="Times New Roman"/>
                <w:szCs w:val="28"/>
              </w:rPr>
            </w:pPr>
          </w:p>
        </w:tc>
      </w:tr>
      <w:tr w:rsidR="00EA7EFD" w:rsidRPr="00DE15C5" w14:paraId="49959121" w14:textId="77777777" w:rsidTr="00DE15C5">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5E5B8B" w14:textId="77777777" w:rsidR="00EA7EFD" w:rsidRDefault="00EA7EFD" w:rsidP="00EA7EFD">
            <w:pPr>
              <w:spacing w:after="0" w:line="256" w:lineRule="auto"/>
              <w:jc w:val="both"/>
              <w:rPr>
                <w:rFonts w:eastAsia="Times New Roman" w:cs="Times New Roman"/>
                <w:i/>
                <w:color w:val="000000"/>
                <w:szCs w:val="28"/>
                <w:lang w:val="en-US"/>
              </w:rPr>
            </w:pPr>
            <w:r w:rsidRPr="00EA7EFD">
              <w:rPr>
                <w:rFonts w:eastAsia="Times New Roman" w:cs="Times New Roman"/>
                <w:i/>
                <w:color w:val="000000"/>
                <w:szCs w:val="28"/>
                <w:lang w:val="en-US"/>
              </w:rPr>
              <w:t>Cancellation</w:t>
            </w:r>
          </w:p>
          <w:p w14:paraId="39C75F1E" w14:textId="26DB9135" w:rsidR="00EA7EFD" w:rsidRPr="00DE15C5" w:rsidRDefault="00EA7EFD" w:rsidP="00EA7EFD">
            <w:pPr>
              <w:spacing w:after="0" w:line="256" w:lineRule="auto"/>
              <w:jc w:val="both"/>
              <w:rPr>
                <w:rFonts w:eastAsia="Times New Roman" w:cs="Times New Roman"/>
                <w:i/>
                <w:color w:val="000000"/>
                <w:szCs w:val="28"/>
                <w:lang w:val="en-US"/>
              </w:rPr>
            </w:pPr>
            <w:r w:rsidRPr="00EA7EFD">
              <w:rPr>
                <w:rFonts w:eastAsia="Times New Roman" w:cs="Times New Roman"/>
                <w:i/>
                <w:color w:val="000000"/>
                <w:szCs w:val="28"/>
                <w:lang w:val="en-US"/>
              </w:rPr>
              <w:t>Reason</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8C51C" w14:textId="303A02E9" w:rsidR="00EA7EFD" w:rsidRPr="00DE15C5" w:rsidRDefault="00EA7EFD" w:rsidP="00EA7EFD">
            <w:pPr>
              <w:spacing w:after="0" w:line="256" w:lineRule="auto"/>
              <w:jc w:val="both"/>
              <w:rPr>
                <w:rFonts w:eastAsia="Times New Roman" w:cs="Times New Roman"/>
                <w:color w:val="000000"/>
                <w:szCs w:val="28"/>
              </w:rPr>
            </w:pPr>
            <w:r>
              <w:rPr>
                <w:rFonts w:eastAsia="Times New Roman" w:cs="Times New Roman"/>
                <w:color w:val="000000"/>
                <w:szCs w:val="28"/>
                <w:lang w:val="be-BY"/>
              </w:rPr>
              <w:t>Пр</w:t>
            </w:r>
            <w:r>
              <w:rPr>
                <w:rFonts w:eastAsia="Times New Roman" w:cs="Times New Roman"/>
                <w:color w:val="000000"/>
                <w:szCs w:val="28"/>
              </w:rPr>
              <w:t xml:space="preserve">ичина отмены </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CE9A63" w14:textId="0272F8A2" w:rsidR="00EA7EFD" w:rsidRPr="00DE15C5" w:rsidRDefault="00EA7EFD" w:rsidP="00EA7EFD">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5B249" w14:textId="77777777" w:rsidR="00EA7EFD" w:rsidRPr="00DE15C5" w:rsidRDefault="00EA7EFD" w:rsidP="00EA7EFD">
            <w:pPr>
              <w:spacing w:after="0" w:line="256" w:lineRule="auto"/>
              <w:jc w:val="both"/>
              <w:rPr>
                <w:rFonts w:eastAsia="Times New Roman" w:cs="Times New Roman"/>
                <w:szCs w:val="28"/>
              </w:rPr>
            </w:pPr>
          </w:p>
        </w:tc>
      </w:tr>
      <w:tr w:rsidR="00EA7EFD" w:rsidRPr="00DE15C5" w14:paraId="2DBCF02A" w14:textId="77777777" w:rsidTr="00EA7EFD">
        <w:tc>
          <w:tcPr>
            <w:tcW w:w="93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E0E71" w14:textId="77777777" w:rsidR="00EA7EFD" w:rsidRPr="00DE15C5" w:rsidRDefault="00EA7EFD" w:rsidP="00EA7EFD">
            <w:pPr>
              <w:spacing w:after="0" w:line="256" w:lineRule="auto"/>
              <w:jc w:val="center"/>
              <w:rPr>
                <w:rFonts w:eastAsia="Times New Roman" w:cs="Times New Roman"/>
                <w:szCs w:val="28"/>
              </w:rPr>
            </w:pPr>
            <w:r w:rsidRPr="00DE15C5">
              <w:rPr>
                <w:rFonts w:eastAsia="Times New Roman" w:cs="Times New Roman"/>
                <w:bCs/>
                <w:i/>
                <w:color w:val="000000"/>
                <w:szCs w:val="28"/>
                <w:lang w:val="en-US"/>
              </w:rPr>
              <w:t>OrderProducts</w:t>
            </w:r>
            <w:r w:rsidRPr="00DE15C5">
              <w:rPr>
                <w:rFonts w:eastAsia="Times New Roman" w:cs="Times New Roman"/>
                <w:bCs/>
                <w:color w:val="000000"/>
                <w:szCs w:val="28"/>
              </w:rPr>
              <w:t xml:space="preserve"> (промежуточная таблица связи заказа и товаров):</w:t>
            </w:r>
          </w:p>
        </w:tc>
      </w:tr>
      <w:tr w:rsidR="00EA7EFD" w:rsidRPr="00DE15C5" w14:paraId="0B343192" w14:textId="77777777" w:rsidTr="00DE15C5">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634BA" w14:textId="77777777" w:rsidR="00EA7EFD" w:rsidRPr="00DE15C5" w:rsidRDefault="00EA7EFD" w:rsidP="00EA7EFD">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OrderId</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1A9A0" w14:textId="77777777" w:rsidR="00EA7EFD" w:rsidRPr="00DE15C5" w:rsidRDefault="00EA7EFD" w:rsidP="00EA7EFD">
            <w:pPr>
              <w:spacing w:after="0" w:line="256" w:lineRule="auto"/>
              <w:jc w:val="both"/>
              <w:rPr>
                <w:rFonts w:eastAsia="Times New Roman" w:cs="Times New Roman"/>
                <w:color w:val="000000"/>
                <w:szCs w:val="28"/>
              </w:rPr>
            </w:pPr>
            <w:r w:rsidRPr="00DE15C5">
              <w:rPr>
                <w:rFonts w:eastAsia="Times New Roman" w:cs="Times New Roman"/>
                <w:color w:val="000000"/>
                <w:szCs w:val="28"/>
              </w:rPr>
              <w:t>Идентификатор заказа</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521BD" w14:textId="77777777" w:rsidR="00EA7EFD" w:rsidRPr="00DE15C5" w:rsidRDefault="00EA7EFD" w:rsidP="00EA7EFD">
            <w:pPr>
              <w:spacing w:after="0" w:line="256" w:lineRule="auto"/>
              <w:jc w:val="both"/>
              <w:rPr>
                <w:rFonts w:eastAsia="Times New Roman" w:cs="Times New Roman"/>
                <w:i/>
                <w:color w:val="000000"/>
                <w:szCs w:val="28"/>
              </w:rPr>
            </w:pPr>
            <w:r w:rsidRPr="00DE15C5">
              <w:rPr>
                <w:rFonts w:eastAsia="Times New Roman" w:cs="Times New Roman"/>
                <w:i/>
                <w:color w:val="000000"/>
                <w:szCs w:val="28"/>
              </w:rPr>
              <w:t>int32</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C157E" w14:textId="77777777" w:rsidR="00EA7EFD" w:rsidRPr="00DE15C5" w:rsidRDefault="00EA7EFD" w:rsidP="00EA7EFD">
            <w:pPr>
              <w:spacing w:after="0" w:line="256" w:lineRule="auto"/>
              <w:jc w:val="both"/>
              <w:rPr>
                <w:rFonts w:eastAsia="Times New Roman" w:cs="Times New Roman"/>
                <w:szCs w:val="28"/>
              </w:rPr>
            </w:pPr>
            <w:r w:rsidRPr="00DE15C5">
              <w:rPr>
                <w:rFonts w:eastAsia="Times New Roman" w:cs="Times New Roman"/>
                <w:szCs w:val="28"/>
              </w:rPr>
              <w:t>Первичный ключ</w:t>
            </w:r>
          </w:p>
          <w:p w14:paraId="7F4167B3" w14:textId="77777777" w:rsidR="00EA7EFD" w:rsidRPr="00DE15C5" w:rsidRDefault="00EA7EFD" w:rsidP="00EA7EFD">
            <w:pPr>
              <w:spacing w:after="0" w:line="256" w:lineRule="auto"/>
              <w:jc w:val="both"/>
              <w:rPr>
                <w:rFonts w:eastAsia="Times New Roman" w:cs="Times New Roman"/>
                <w:szCs w:val="28"/>
              </w:rPr>
            </w:pPr>
            <w:r w:rsidRPr="00DE15C5">
              <w:rPr>
                <w:rFonts w:eastAsia="Times New Roman" w:cs="Times New Roman"/>
                <w:szCs w:val="28"/>
              </w:rPr>
              <w:t xml:space="preserve">Внешний ключ </w:t>
            </w:r>
          </w:p>
        </w:tc>
      </w:tr>
      <w:tr w:rsidR="00EA7EFD" w:rsidRPr="00DE15C5" w14:paraId="7FD61CD3" w14:textId="77777777" w:rsidTr="00DE15C5">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E651C" w14:textId="77777777" w:rsidR="00EA7EFD" w:rsidRPr="00DE15C5" w:rsidRDefault="00EA7EFD" w:rsidP="00EA7EFD">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ProductId</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9D06A" w14:textId="77777777" w:rsidR="00EA7EFD" w:rsidRPr="00DE15C5" w:rsidRDefault="00EA7EFD" w:rsidP="00EA7EFD">
            <w:pPr>
              <w:spacing w:after="0" w:line="256" w:lineRule="auto"/>
              <w:jc w:val="both"/>
              <w:rPr>
                <w:rFonts w:eastAsia="Times New Roman" w:cs="Times New Roman"/>
                <w:color w:val="000000"/>
                <w:szCs w:val="28"/>
              </w:rPr>
            </w:pPr>
            <w:r w:rsidRPr="00DE15C5">
              <w:rPr>
                <w:rFonts w:eastAsia="Times New Roman" w:cs="Times New Roman"/>
                <w:color w:val="000000"/>
                <w:szCs w:val="28"/>
              </w:rPr>
              <w:t>Идентификатор товара</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D6C6B" w14:textId="77777777" w:rsidR="00EA7EFD" w:rsidRPr="00DE15C5" w:rsidRDefault="00EA7EFD" w:rsidP="00EA7EFD">
            <w:pPr>
              <w:spacing w:after="0" w:line="256" w:lineRule="auto"/>
              <w:jc w:val="both"/>
              <w:rPr>
                <w:rFonts w:eastAsia="Times New Roman" w:cs="Times New Roman"/>
                <w:i/>
                <w:color w:val="000000"/>
                <w:szCs w:val="28"/>
              </w:rPr>
            </w:pPr>
            <w:r w:rsidRPr="00DE15C5">
              <w:rPr>
                <w:rFonts w:eastAsia="Times New Roman" w:cs="Times New Roman"/>
                <w:i/>
                <w:color w:val="000000"/>
                <w:szCs w:val="28"/>
              </w:rPr>
              <w:t>int32</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50CBA" w14:textId="77777777" w:rsidR="00EA7EFD" w:rsidRPr="00DE15C5" w:rsidRDefault="00EA7EFD" w:rsidP="00EA7EFD">
            <w:pPr>
              <w:spacing w:after="0" w:line="256" w:lineRule="auto"/>
              <w:jc w:val="both"/>
              <w:rPr>
                <w:rFonts w:eastAsia="Times New Roman" w:cs="Times New Roman"/>
                <w:szCs w:val="28"/>
              </w:rPr>
            </w:pPr>
            <w:r w:rsidRPr="00DE15C5">
              <w:rPr>
                <w:rFonts w:eastAsia="Times New Roman" w:cs="Times New Roman"/>
                <w:szCs w:val="28"/>
              </w:rPr>
              <w:t>Внешний ключ</w:t>
            </w:r>
          </w:p>
        </w:tc>
      </w:tr>
    </w:tbl>
    <w:p w14:paraId="541CC203" w14:textId="77777777" w:rsidR="00DE15C5" w:rsidRPr="00DE15C5" w:rsidRDefault="00DE15C5" w:rsidP="00DE15C5">
      <w:pPr>
        <w:spacing w:after="0" w:line="240" w:lineRule="auto"/>
        <w:jc w:val="both"/>
        <w:rPr>
          <w:rFonts w:eastAsia="Times New Roman" w:cs="Times New Roman"/>
          <w:color w:val="000000"/>
          <w:szCs w:val="28"/>
        </w:rPr>
      </w:pPr>
      <w:r w:rsidRPr="00DE15C5">
        <w:rPr>
          <w:rFonts w:eastAsia="Calibri" w:cs="Times New Roman"/>
          <w:szCs w:val="28"/>
        </w:rPr>
        <w:br w:type="page"/>
      </w:r>
      <w:r w:rsidRPr="00DE15C5">
        <w:rPr>
          <w:rFonts w:eastAsia="Times New Roman" w:cs="Times New Roman"/>
          <w:szCs w:val="28"/>
          <w:lang w:eastAsia="ru-RU"/>
        </w:rPr>
        <w:lastRenderedPageBreak/>
        <w:t>Продолжение таблицы</w:t>
      </w:r>
      <w:r w:rsidRPr="00DE15C5">
        <w:rPr>
          <w:rFonts w:eastAsia="Times New Roman" w:cs="Times New Roman"/>
          <w:color w:val="000000"/>
          <w:szCs w:val="28"/>
        </w:rPr>
        <w:t xml:space="preserve"> 3.2</w:t>
      </w:r>
    </w:p>
    <w:tbl>
      <w:tblPr>
        <w:tblW w:w="0" w:type="auto"/>
        <w:tblLook w:val="04A0" w:firstRow="1" w:lastRow="0" w:firstColumn="1" w:lastColumn="0" w:noHBand="0" w:noVBand="1"/>
      </w:tblPr>
      <w:tblGrid>
        <w:gridCol w:w="1949"/>
        <w:gridCol w:w="2144"/>
        <w:gridCol w:w="2843"/>
        <w:gridCol w:w="2399"/>
      </w:tblGrid>
      <w:tr w:rsidR="00DE15C5" w:rsidRPr="00DE15C5" w14:paraId="04577609"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4BD490" w14:textId="77777777" w:rsidR="00DE15C5" w:rsidRPr="00DE15C5" w:rsidRDefault="00DE15C5" w:rsidP="00DE15C5">
            <w:pPr>
              <w:spacing w:after="0" w:line="256" w:lineRule="auto"/>
              <w:jc w:val="center"/>
              <w:rPr>
                <w:rFonts w:eastAsia="Times New Roman" w:cs="Times New Roman"/>
                <w:iCs/>
                <w:color w:val="000000"/>
                <w:szCs w:val="28"/>
                <w:lang w:val="en-US"/>
              </w:rPr>
            </w:pPr>
            <w:r w:rsidRPr="00DE15C5">
              <w:rPr>
                <w:rFonts w:eastAsia="Times New Roman" w:cs="Times New Roman"/>
                <w:iCs/>
                <w:color w:val="000000"/>
                <w:szCs w:val="28"/>
                <w:lang w:val="en-US"/>
              </w:rPr>
              <w:t>Наименование поля</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269298" w14:textId="77777777" w:rsidR="00DE15C5" w:rsidRPr="00DE15C5" w:rsidRDefault="00DE15C5" w:rsidP="00DE15C5">
            <w:pPr>
              <w:spacing w:after="0" w:line="256" w:lineRule="auto"/>
              <w:jc w:val="center"/>
              <w:rPr>
                <w:rFonts w:eastAsia="Times New Roman" w:cs="Times New Roman"/>
                <w:iCs/>
                <w:color w:val="000000"/>
                <w:szCs w:val="28"/>
              </w:rPr>
            </w:pPr>
            <w:r w:rsidRPr="00DE15C5">
              <w:rPr>
                <w:rFonts w:eastAsia="Times New Roman" w:cs="Times New Roman"/>
                <w:iCs/>
                <w:color w:val="000000"/>
                <w:szCs w:val="28"/>
              </w:rPr>
              <w:t xml:space="preserve">Назначение </w:t>
            </w:r>
            <w:r w:rsidRPr="00DE15C5">
              <w:rPr>
                <w:rFonts w:eastAsia="Times New Roman" w:cs="Times New Roman"/>
                <w:iCs/>
                <w:color w:val="000000"/>
                <w:szCs w:val="28"/>
              </w:rPr>
              <w:br/>
              <w:t>атрибута</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2BBD7" w14:textId="77777777" w:rsidR="00DE15C5" w:rsidRPr="00DE15C5" w:rsidRDefault="00DE15C5" w:rsidP="00DE15C5">
            <w:pPr>
              <w:spacing w:after="0" w:line="256" w:lineRule="auto"/>
              <w:jc w:val="center"/>
              <w:rPr>
                <w:rFonts w:eastAsia="Times New Roman" w:cs="Times New Roman"/>
                <w:iCs/>
                <w:color w:val="000000"/>
                <w:szCs w:val="28"/>
              </w:rPr>
            </w:pPr>
            <w:r w:rsidRPr="00DE15C5">
              <w:rPr>
                <w:rFonts w:eastAsia="Times New Roman" w:cs="Times New Roman"/>
                <w:iCs/>
                <w:color w:val="000000"/>
                <w:szCs w:val="28"/>
              </w:rPr>
              <w:t>Тип данных</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D133B" w14:textId="77777777" w:rsidR="00DE15C5" w:rsidRPr="00DE15C5" w:rsidRDefault="00DE15C5" w:rsidP="00DE15C5">
            <w:pPr>
              <w:spacing w:after="0" w:line="256" w:lineRule="auto"/>
              <w:jc w:val="center"/>
              <w:rPr>
                <w:rFonts w:eastAsia="Times New Roman" w:cs="Times New Roman"/>
                <w:iCs/>
                <w:szCs w:val="28"/>
              </w:rPr>
            </w:pPr>
            <w:r w:rsidRPr="00DE15C5">
              <w:rPr>
                <w:rFonts w:eastAsia="Times New Roman" w:cs="Times New Roman"/>
                <w:iCs/>
                <w:szCs w:val="28"/>
              </w:rPr>
              <w:t>Примечание</w:t>
            </w:r>
          </w:p>
        </w:tc>
      </w:tr>
      <w:tr w:rsidR="00DE15C5" w:rsidRPr="00DE15C5" w14:paraId="3D4DE591"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57E235" w14:textId="77777777" w:rsidR="00DE15C5" w:rsidRPr="00DE15C5" w:rsidRDefault="00DE15C5" w:rsidP="00DE15C5">
            <w:pPr>
              <w:spacing w:after="0" w:line="256" w:lineRule="auto"/>
              <w:jc w:val="both"/>
              <w:rPr>
                <w:rFonts w:eastAsia="Times New Roman" w:cs="Times New Roman"/>
                <w:iCs/>
                <w:color w:val="000000"/>
                <w:szCs w:val="28"/>
                <w:lang w:val="en-US"/>
              </w:rPr>
            </w:pPr>
            <w:r w:rsidRPr="00DE15C5">
              <w:rPr>
                <w:rFonts w:eastAsia="Times New Roman" w:cs="Times New Roman"/>
                <w:i/>
                <w:color w:val="000000"/>
                <w:szCs w:val="28"/>
                <w:lang w:val="en-US"/>
              </w:rPr>
              <w:t>Quantity</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DC1CE" w14:textId="77777777" w:rsidR="00DE15C5" w:rsidRPr="00DE15C5" w:rsidRDefault="00DE15C5" w:rsidP="00DE15C5">
            <w:pPr>
              <w:spacing w:after="0" w:line="256" w:lineRule="auto"/>
              <w:jc w:val="both"/>
              <w:rPr>
                <w:rFonts w:eastAsia="Times New Roman" w:cs="Times New Roman"/>
                <w:iCs/>
                <w:color w:val="000000"/>
                <w:szCs w:val="28"/>
              </w:rPr>
            </w:pPr>
            <w:r w:rsidRPr="00DE15C5">
              <w:rPr>
                <w:rFonts w:eastAsia="Times New Roman" w:cs="Times New Roman"/>
                <w:color w:val="000000"/>
                <w:szCs w:val="28"/>
              </w:rPr>
              <w:t>Количество товаров</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0B84E" w14:textId="77777777" w:rsidR="00DE15C5" w:rsidRPr="00DE15C5" w:rsidRDefault="00DE15C5" w:rsidP="00DE15C5">
            <w:pPr>
              <w:spacing w:after="0" w:line="256" w:lineRule="auto"/>
              <w:jc w:val="both"/>
              <w:rPr>
                <w:rFonts w:eastAsia="Times New Roman" w:cs="Times New Roman"/>
                <w:iCs/>
                <w:color w:val="000000"/>
                <w:szCs w:val="28"/>
              </w:rPr>
            </w:pPr>
            <w:r w:rsidRPr="00DE15C5">
              <w:rPr>
                <w:rFonts w:eastAsia="Times New Roman" w:cs="Times New Roman"/>
                <w:i/>
                <w:color w:val="000000"/>
                <w:szCs w:val="28"/>
              </w:rPr>
              <w:t>int32</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B5237" w14:textId="77777777" w:rsidR="00DE15C5" w:rsidRPr="00DE15C5" w:rsidRDefault="00DE15C5" w:rsidP="00DE15C5">
            <w:pPr>
              <w:spacing w:after="0" w:line="256" w:lineRule="auto"/>
              <w:jc w:val="both"/>
              <w:rPr>
                <w:rFonts w:eastAsia="Times New Roman" w:cs="Times New Roman"/>
                <w:iCs/>
                <w:szCs w:val="28"/>
              </w:rPr>
            </w:pPr>
          </w:p>
        </w:tc>
      </w:tr>
      <w:tr w:rsidR="00DE15C5" w:rsidRPr="00DE15C5" w14:paraId="3147B7C8"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CC07E"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ProductName</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21934B"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 xml:space="preserve">Название товара </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C5EE9"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721977" w14:textId="77777777" w:rsidR="00DE15C5" w:rsidRPr="00DE15C5" w:rsidRDefault="00DE15C5" w:rsidP="00DE15C5">
            <w:pPr>
              <w:spacing w:after="0" w:line="256" w:lineRule="auto"/>
              <w:jc w:val="both"/>
              <w:rPr>
                <w:rFonts w:eastAsia="Times New Roman" w:cs="Times New Roman"/>
                <w:iCs/>
                <w:szCs w:val="28"/>
              </w:rPr>
            </w:pPr>
          </w:p>
        </w:tc>
      </w:tr>
      <w:tr w:rsidR="00DE15C5" w:rsidRPr="00DE15C5" w14:paraId="7E8117C5"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624D6C"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lang w:val="en-US"/>
              </w:rPr>
              <w:t>Product</w:t>
            </w:r>
          </w:p>
          <w:p w14:paraId="0140F2F1"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lang w:val="en-US"/>
              </w:rPr>
              <w:t>Description</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4BEB3"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Описание товара</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04A6E1"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2E084" w14:textId="77777777" w:rsidR="00DE15C5" w:rsidRPr="00DE15C5" w:rsidRDefault="00DE15C5" w:rsidP="00DE15C5">
            <w:pPr>
              <w:spacing w:after="0" w:line="256" w:lineRule="auto"/>
              <w:jc w:val="both"/>
              <w:rPr>
                <w:rFonts w:eastAsia="Times New Roman" w:cs="Times New Roman"/>
                <w:szCs w:val="28"/>
              </w:rPr>
            </w:pPr>
          </w:p>
          <w:p w14:paraId="28EBF0C9" w14:textId="77777777" w:rsidR="00DE15C5" w:rsidRPr="00DE15C5" w:rsidRDefault="00DE15C5" w:rsidP="00DE15C5">
            <w:pPr>
              <w:spacing w:after="0" w:line="256" w:lineRule="auto"/>
              <w:jc w:val="both"/>
              <w:rPr>
                <w:rFonts w:eastAsia="Times New Roman" w:cs="Times New Roman"/>
                <w:szCs w:val="28"/>
              </w:rPr>
            </w:pPr>
          </w:p>
        </w:tc>
      </w:tr>
      <w:tr w:rsidR="00DE15C5" w:rsidRPr="00DE15C5" w14:paraId="01FD626B"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9EF15" w14:textId="2A9E8328" w:rsidR="00DE15C5" w:rsidRPr="00DE15C5" w:rsidRDefault="00EA7EFD" w:rsidP="00DE15C5">
            <w:pPr>
              <w:spacing w:after="0" w:line="256" w:lineRule="auto"/>
              <w:jc w:val="both"/>
              <w:rPr>
                <w:rFonts w:eastAsia="Times New Roman" w:cs="Times New Roman"/>
                <w:i/>
                <w:color w:val="000000"/>
                <w:szCs w:val="28"/>
              </w:rPr>
            </w:pPr>
            <w:r>
              <w:rPr>
                <w:rFonts w:eastAsia="Times New Roman" w:cs="Times New Roman"/>
                <w:i/>
                <w:color w:val="000000"/>
                <w:szCs w:val="28"/>
                <w:lang w:val="en-US"/>
              </w:rPr>
              <w:t>Product</w:t>
            </w:r>
            <w:r w:rsidR="00DE15C5" w:rsidRPr="00DE15C5">
              <w:rPr>
                <w:rFonts w:eastAsia="Times New Roman" w:cs="Times New Roman"/>
                <w:i/>
                <w:color w:val="000000"/>
                <w:szCs w:val="28"/>
                <w:lang w:val="en-US"/>
              </w:rPr>
              <w:t>Price</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D5BEB1" w14:textId="77997D6D" w:rsidR="00DE15C5" w:rsidRPr="00DE15C5" w:rsidRDefault="00EA7EFD" w:rsidP="00DE15C5">
            <w:pPr>
              <w:spacing w:after="0" w:line="256" w:lineRule="auto"/>
              <w:jc w:val="both"/>
              <w:rPr>
                <w:rFonts w:eastAsia="Times New Roman" w:cs="Times New Roman"/>
                <w:color w:val="000000"/>
                <w:szCs w:val="28"/>
              </w:rPr>
            </w:pPr>
            <w:r>
              <w:rPr>
                <w:rFonts w:eastAsia="Times New Roman" w:cs="Times New Roman"/>
                <w:color w:val="000000"/>
                <w:szCs w:val="28"/>
              </w:rPr>
              <w:t>Цена товара</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13968"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Decimal</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0431F4" w14:textId="77777777" w:rsidR="00DE15C5" w:rsidRPr="00DE15C5" w:rsidRDefault="00DE15C5" w:rsidP="00DE15C5">
            <w:pPr>
              <w:spacing w:after="0" w:line="256" w:lineRule="auto"/>
              <w:jc w:val="both"/>
              <w:rPr>
                <w:rFonts w:eastAsia="Times New Roman" w:cs="Times New Roman"/>
                <w:szCs w:val="28"/>
              </w:rPr>
            </w:pPr>
          </w:p>
        </w:tc>
      </w:tr>
      <w:tr w:rsidR="00DE15C5" w:rsidRPr="00DE15C5" w14:paraId="76FAEECC" w14:textId="77777777" w:rsidTr="00EA7EFD">
        <w:tc>
          <w:tcPr>
            <w:tcW w:w="93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55140" w14:textId="1DD24DDB" w:rsidR="00DE15C5" w:rsidRPr="00DE15C5" w:rsidRDefault="00DE15C5" w:rsidP="00EA7EFD">
            <w:pPr>
              <w:spacing w:after="0" w:line="256" w:lineRule="auto"/>
              <w:jc w:val="center"/>
              <w:rPr>
                <w:rFonts w:eastAsia="Times New Roman" w:cs="Times New Roman"/>
                <w:szCs w:val="28"/>
              </w:rPr>
            </w:pPr>
            <w:r w:rsidRPr="00DE15C5">
              <w:rPr>
                <w:rFonts w:eastAsia="Times New Roman" w:cs="Times New Roman"/>
                <w:szCs w:val="28"/>
                <w:lang w:eastAsia="ru-RU"/>
              </w:rPr>
              <w:br w:type="page"/>
            </w:r>
            <w:r w:rsidR="00EA7EFD">
              <w:rPr>
                <w:rFonts w:eastAsia="Times New Roman" w:cs="Times New Roman"/>
                <w:bCs/>
                <w:i/>
                <w:color w:val="000000"/>
                <w:szCs w:val="28"/>
                <w:lang w:val="en-US"/>
              </w:rPr>
              <w:t>Deliveries</w:t>
            </w:r>
            <w:r w:rsidRPr="00DE15C5">
              <w:rPr>
                <w:rFonts w:eastAsia="Times New Roman" w:cs="Times New Roman"/>
                <w:bCs/>
                <w:color w:val="000000"/>
                <w:szCs w:val="28"/>
              </w:rPr>
              <w:t xml:space="preserve">(таблица информации о </w:t>
            </w:r>
            <w:r w:rsidR="00EA7EFD">
              <w:rPr>
                <w:rFonts w:eastAsia="Times New Roman" w:cs="Times New Roman"/>
                <w:bCs/>
                <w:color w:val="000000"/>
                <w:szCs w:val="28"/>
              </w:rPr>
              <w:t>доставке</w:t>
            </w:r>
            <w:r w:rsidRPr="00DE15C5">
              <w:rPr>
                <w:rFonts w:eastAsia="Times New Roman" w:cs="Times New Roman"/>
                <w:bCs/>
                <w:color w:val="000000"/>
                <w:szCs w:val="28"/>
              </w:rPr>
              <w:t>):</w:t>
            </w:r>
          </w:p>
        </w:tc>
      </w:tr>
      <w:tr w:rsidR="00DE15C5" w:rsidRPr="00DE15C5" w14:paraId="488D104F"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292A1"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OrderId</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0FD246"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Идентификатор</w:t>
            </w:r>
          </w:p>
          <w:p w14:paraId="4D02B294"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заказа</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9B366" w14:textId="77777777" w:rsidR="00DE15C5" w:rsidRPr="00DE15C5" w:rsidRDefault="00DE15C5" w:rsidP="00DE15C5">
            <w:pPr>
              <w:spacing w:after="0" w:line="256" w:lineRule="auto"/>
              <w:jc w:val="both"/>
              <w:rPr>
                <w:rFonts w:eastAsia="Times New Roman" w:cs="Times New Roman"/>
                <w:i/>
                <w:iCs/>
                <w:color w:val="000000"/>
                <w:szCs w:val="28"/>
              </w:rPr>
            </w:pPr>
            <w:r w:rsidRPr="00DE15C5">
              <w:rPr>
                <w:rFonts w:eastAsia="Times New Roman" w:cs="Times New Roman"/>
                <w:i/>
                <w:iCs/>
                <w:color w:val="000000"/>
                <w:szCs w:val="28"/>
              </w:rPr>
              <w:t>int32</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D26A2" w14:textId="77777777" w:rsidR="00EA7EFD" w:rsidRPr="00DE15C5" w:rsidRDefault="00EA7EFD" w:rsidP="00EA7EFD">
            <w:pPr>
              <w:spacing w:after="0" w:line="256" w:lineRule="auto"/>
              <w:jc w:val="both"/>
              <w:rPr>
                <w:rFonts w:eastAsia="Times New Roman" w:cs="Times New Roman"/>
                <w:szCs w:val="28"/>
              </w:rPr>
            </w:pPr>
            <w:r w:rsidRPr="00DE15C5">
              <w:rPr>
                <w:rFonts w:eastAsia="Times New Roman" w:cs="Times New Roman"/>
                <w:szCs w:val="28"/>
              </w:rPr>
              <w:t>Первичный ключ</w:t>
            </w:r>
          </w:p>
          <w:p w14:paraId="5D4F5C19" w14:textId="3C156EC3" w:rsidR="00DE15C5" w:rsidRPr="00DE15C5" w:rsidRDefault="00DE15C5" w:rsidP="00DE15C5">
            <w:pPr>
              <w:spacing w:after="0" w:line="256" w:lineRule="auto"/>
              <w:jc w:val="both"/>
              <w:rPr>
                <w:rFonts w:eastAsia="Times New Roman" w:cs="Times New Roman"/>
                <w:szCs w:val="28"/>
              </w:rPr>
            </w:pPr>
            <w:r w:rsidRPr="00DE15C5">
              <w:rPr>
                <w:rFonts w:eastAsia="Times New Roman" w:cs="Times New Roman"/>
                <w:szCs w:val="28"/>
              </w:rPr>
              <w:t>Внешний ключ</w:t>
            </w:r>
          </w:p>
        </w:tc>
      </w:tr>
      <w:tr w:rsidR="00DE15C5" w:rsidRPr="00DE15C5" w14:paraId="0886663D"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78FBF" w14:textId="3B3016F1" w:rsidR="00DE15C5" w:rsidRPr="00DE15C5" w:rsidRDefault="009A4119" w:rsidP="00DE15C5">
            <w:pPr>
              <w:spacing w:after="0" w:line="256" w:lineRule="auto"/>
              <w:jc w:val="both"/>
              <w:rPr>
                <w:rFonts w:eastAsia="Times New Roman" w:cs="Times New Roman"/>
                <w:i/>
                <w:color w:val="000000"/>
                <w:szCs w:val="28"/>
                <w:lang w:val="en-US"/>
              </w:rPr>
            </w:pPr>
            <w:r w:rsidRPr="009A4119">
              <w:rPr>
                <w:rFonts w:eastAsia="Times New Roman" w:cs="Times New Roman"/>
                <w:i/>
                <w:color w:val="000000"/>
                <w:szCs w:val="28"/>
                <w:lang w:val="en-US"/>
              </w:rPr>
              <w:t>City</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2858E" w14:textId="1902A559" w:rsidR="00DE15C5" w:rsidRPr="009A4119" w:rsidRDefault="009A4119" w:rsidP="00DE15C5">
            <w:pPr>
              <w:spacing w:after="0" w:line="256" w:lineRule="auto"/>
              <w:jc w:val="both"/>
              <w:rPr>
                <w:rFonts w:eastAsia="Times New Roman" w:cs="Times New Roman"/>
                <w:color w:val="000000"/>
                <w:szCs w:val="28"/>
              </w:rPr>
            </w:pPr>
            <w:r>
              <w:rPr>
                <w:rFonts w:eastAsia="Times New Roman" w:cs="Times New Roman"/>
                <w:color w:val="000000"/>
                <w:szCs w:val="28"/>
              </w:rPr>
              <w:t>Город</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A5309" w14:textId="77777777" w:rsidR="00DE15C5" w:rsidRPr="00DE15C5" w:rsidRDefault="00DE15C5" w:rsidP="00DE15C5">
            <w:pPr>
              <w:spacing w:after="0" w:line="256" w:lineRule="auto"/>
              <w:jc w:val="both"/>
              <w:rPr>
                <w:rFonts w:eastAsia="Times New Roman" w:cs="Times New Roman"/>
                <w:i/>
                <w:iCs/>
                <w:color w:val="000000"/>
                <w:szCs w:val="28"/>
              </w:rPr>
            </w:pPr>
            <w:r w:rsidRPr="00DE15C5">
              <w:rPr>
                <w:rFonts w:eastAsia="Times New Roman" w:cs="Times New Roman"/>
                <w:i/>
                <w:iCs/>
                <w:color w:val="000000"/>
                <w:szCs w:val="28"/>
              </w:rPr>
              <w:t>nvarchar(MAX)</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02775" w14:textId="77777777" w:rsidR="00DE15C5" w:rsidRPr="00DE15C5" w:rsidRDefault="00DE15C5" w:rsidP="00DE15C5">
            <w:pPr>
              <w:spacing w:after="0" w:line="256" w:lineRule="auto"/>
              <w:jc w:val="both"/>
              <w:rPr>
                <w:rFonts w:eastAsia="Times New Roman" w:cs="Times New Roman"/>
                <w:szCs w:val="28"/>
              </w:rPr>
            </w:pPr>
          </w:p>
          <w:p w14:paraId="58A68D45" w14:textId="77777777" w:rsidR="00DE15C5" w:rsidRPr="00DE15C5" w:rsidRDefault="00DE15C5" w:rsidP="00DE15C5">
            <w:pPr>
              <w:spacing w:after="0" w:line="256" w:lineRule="auto"/>
              <w:jc w:val="both"/>
              <w:rPr>
                <w:rFonts w:eastAsia="Times New Roman" w:cs="Times New Roman"/>
                <w:szCs w:val="28"/>
              </w:rPr>
            </w:pPr>
          </w:p>
        </w:tc>
      </w:tr>
      <w:tr w:rsidR="009A4119" w:rsidRPr="00DE15C5" w14:paraId="2138916F"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3AFBBE" w14:textId="77F3513C" w:rsidR="009A4119" w:rsidRPr="009A4119" w:rsidRDefault="009A4119" w:rsidP="009A4119">
            <w:pPr>
              <w:spacing w:after="0" w:line="256" w:lineRule="auto"/>
              <w:jc w:val="both"/>
              <w:rPr>
                <w:rFonts w:eastAsia="Times New Roman" w:cs="Times New Roman"/>
                <w:i/>
                <w:color w:val="000000"/>
                <w:szCs w:val="28"/>
                <w:lang w:val="en-US"/>
              </w:rPr>
            </w:pPr>
            <w:r>
              <w:rPr>
                <w:rFonts w:eastAsia="Times New Roman" w:cs="Times New Roman"/>
                <w:i/>
                <w:color w:val="000000"/>
                <w:szCs w:val="28"/>
                <w:lang w:val="en-US"/>
              </w:rPr>
              <w:t>Street</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D89545" w14:textId="0A577E39" w:rsidR="009A4119" w:rsidRDefault="009A4119" w:rsidP="009A4119">
            <w:pPr>
              <w:spacing w:after="0" w:line="256" w:lineRule="auto"/>
              <w:jc w:val="both"/>
              <w:rPr>
                <w:rFonts w:eastAsia="Times New Roman" w:cs="Times New Roman"/>
                <w:color w:val="000000"/>
                <w:szCs w:val="28"/>
              </w:rPr>
            </w:pPr>
            <w:r>
              <w:rPr>
                <w:rFonts w:eastAsia="Times New Roman" w:cs="Times New Roman"/>
                <w:color w:val="000000"/>
                <w:szCs w:val="28"/>
              </w:rPr>
              <w:t>Улица</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34B76" w14:textId="71D2107E" w:rsidR="009A4119" w:rsidRPr="00DE15C5" w:rsidRDefault="009A4119" w:rsidP="009A4119">
            <w:pPr>
              <w:spacing w:after="0" w:line="256" w:lineRule="auto"/>
              <w:jc w:val="both"/>
              <w:rPr>
                <w:rFonts w:eastAsia="Times New Roman" w:cs="Times New Roman"/>
                <w:i/>
                <w:iCs/>
                <w:color w:val="000000"/>
                <w:szCs w:val="28"/>
              </w:rPr>
            </w:pPr>
            <w:r w:rsidRPr="00DE15C5">
              <w:rPr>
                <w:rFonts w:eastAsia="Times New Roman" w:cs="Times New Roman"/>
                <w:i/>
                <w:iCs/>
                <w:color w:val="000000"/>
                <w:szCs w:val="28"/>
              </w:rPr>
              <w:t>nvarchar(MAX)</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CFA1CB" w14:textId="77777777" w:rsidR="009A4119" w:rsidRPr="00DE15C5" w:rsidRDefault="009A4119" w:rsidP="009A4119">
            <w:pPr>
              <w:spacing w:after="0" w:line="256" w:lineRule="auto"/>
              <w:jc w:val="both"/>
              <w:rPr>
                <w:rFonts w:eastAsia="Times New Roman" w:cs="Times New Roman"/>
                <w:szCs w:val="28"/>
              </w:rPr>
            </w:pPr>
          </w:p>
          <w:p w14:paraId="3BD2CE13" w14:textId="77777777" w:rsidR="009A4119" w:rsidRPr="00DE15C5" w:rsidRDefault="009A4119" w:rsidP="009A4119">
            <w:pPr>
              <w:spacing w:after="0" w:line="256" w:lineRule="auto"/>
              <w:jc w:val="both"/>
              <w:rPr>
                <w:rFonts w:eastAsia="Times New Roman" w:cs="Times New Roman"/>
                <w:szCs w:val="28"/>
              </w:rPr>
            </w:pPr>
          </w:p>
        </w:tc>
      </w:tr>
      <w:tr w:rsidR="009A4119" w:rsidRPr="00DE15C5" w14:paraId="0D8F1856"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CE14B" w14:textId="17E96066" w:rsidR="009A4119" w:rsidRPr="00DE15C5" w:rsidRDefault="009A4119" w:rsidP="009A4119">
            <w:pPr>
              <w:spacing w:after="0" w:line="256" w:lineRule="auto"/>
              <w:jc w:val="both"/>
              <w:rPr>
                <w:rFonts w:eastAsia="Times New Roman" w:cs="Times New Roman"/>
                <w:i/>
                <w:color w:val="000000"/>
                <w:szCs w:val="28"/>
                <w:lang w:val="en-US"/>
              </w:rPr>
            </w:pPr>
            <w:r w:rsidRPr="009A4119">
              <w:rPr>
                <w:rFonts w:eastAsia="Times New Roman" w:cs="Times New Roman"/>
                <w:i/>
                <w:color w:val="000000"/>
                <w:szCs w:val="28"/>
                <w:lang w:val="en-US"/>
              </w:rPr>
              <w:t>House</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2BB763" w14:textId="61311217" w:rsidR="009A4119" w:rsidRPr="00DE15C5" w:rsidRDefault="009A4119" w:rsidP="009A4119">
            <w:pPr>
              <w:spacing w:after="0" w:line="256" w:lineRule="auto"/>
              <w:jc w:val="both"/>
              <w:rPr>
                <w:rFonts w:eastAsia="Times New Roman" w:cs="Times New Roman"/>
                <w:color w:val="000000"/>
                <w:szCs w:val="28"/>
              </w:rPr>
            </w:pPr>
            <w:r>
              <w:rPr>
                <w:rFonts w:eastAsia="Times New Roman" w:cs="Times New Roman"/>
                <w:color w:val="000000"/>
                <w:szCs w:val="28"/>
              </w:rPr>
              <w:t>Дом</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273333" w14:textId="77777777" w:rsidR="009A4119" w:rsidRPr="00DE15C5" w:rsidRDefault="009A4119" w:rsidP="009A4119">
            <w:pPr>
              <w:spacing w:after="0" w:line="256" w:lineRule="auto"/>
              <w:jc w:val="both"/>
              <w:rPr>
                <w:rFonts w:eastAsia="Times New Roman" w:cs="Times New Roman"/>
                <w:i/>
                <w:iCs/>
                <w:color w:val="000000"/>
                <w:szCs w:val="28"/>
              </w:rPr>
            </w:pPr>
            <w:r w:rsidRPr="00DE15C5">
              <w:rPr>
                <w:rFonts w:eastAsia="Times New Roman" w:cs="Times New Roman"/>
                <w:i/>
                <w:iCs/>
                <w:color w:val="000000"/>
                <w:szCs w:val="28"/>
              </w:rPr>
              <w:t>nvarchar(MAX)</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3E406" w14:textId="77777777" w:rsidR="009A4119" w:rsidRPr="00DE15C5" w:rsidRDefault="009A4119" w:rsidP="009A4119">
            <w:pPr>
              <w:spacing w:after="0" w:line="256" w:lineRule="auto"/>
              <w:jc w:val="both"/>
              <w:rPr>
                <w:rFonts w:eastAsia="Times New Roman" w:cs="Times New Roman"/>
                <w:szCs w:val="28"/>
              </w:rPr>
            </w:pPr>
          </w:p>
          <w:p w14:paraId="7FAF925E" w14:textId="77777777" w:rsidR="009A4119" w:rsidRPr="00DE15C5" w:rsidRDefault="009A4119" w:rsidP="009A4119">
            <w:pPr>
              <w:spacing w:after="0" w:line="256" w:lineRule="auto"/>
              <w:jc w:val="both"/>
              <w:rPr>
                <w:rFonts w:eastAsia="Times New Roman" w:cs="Times New Roman"/>
                <w:szCs w:val="28"/>
              </w:rPr>
            </w:pPr>
          </w:p>
        </w:tc>
      </w:tr>
      <w:tr w:rsidR="009A4119" w:rsidRPr="00DE15C5" w14:paraId="30E9BC84"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79D22" w14:textId="1441BBAE" w:rsidR="009A4119" w:rsidRPr="009A4119" w:rsidRDefault="009A4119" w:rsidP="009A4119">
            <w:pPr>
              <w:spacing w:after="0" w:line="256" w:lineRule="auto"/>
              <w:jc w:val="both"/>
              <w:rPr>
                <w:rFonts w:eastAsia="Times New Roman" w:cs="Times New Roman"/>
                <w:i/>
                <w:color w:val="000000"/>
                <w:szCs w:val="28"/>
                <w:lang w:val="en-US"/>
              </w:rPr>
            </w:pPr>
            <w:r w:rsidRPr="009A4119">
              <w:rPr>
                <w:rFonts w:eastAsia="Times New Roman" w:cs="Times New Roman"/>
                <w:i/>
                <w:color w:val="000000"/>
                <w:szCs w:val="28"/>
                <w:lang w:val="en-US"/>
              </w:rPr>
              <w:t>Flat</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73E9CF" w14:textId="7A262C9A" w:rsidR="009A4119" w:rsidRDefault="009A4119" w:rsidP="009A4119">
            <w:pPr>
              <w:spacing w:after="0" w:line="256" w:lineRule="auto"/>
              <w:jc w:val="both"/>
              <w:rPr>
                <w:rFonts w:eastAsia="Times New Roman" w:cs="Times New Roman"/>
                <w:color w:val="000000"/>
                <w:szCs w:val="28"/>
              </w:rPr>
            </w:pPr>
            <w:r>
              <w:rPr>
                <w:rFonts w:eastAsia="Times New Roman" w:cs="Times New Roman"/>
                <w:color w:val="000000"/>
                <w:szCs w:val="28"/>
              </w:rPr>
              <w:t>Квартира</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D767A" w14:textId="5ED171A4" w:rsidR="009A4119" w:rsidRPr="00DE15C5" w:rsidRDefault="009A4119" w:rsidP="009A4119">
            <w:pPr>
              <w:spacing w:after="0" w:line="256" w:lineRule="auto"/>
              <w:jc w:val="both"/>
              <w:rPr>
                <w:rFonts w:eastAsia="Times New Roman" w:cs="Times New Roman"/>
                <w:i/>
                <w:iCs/>
                <w:color w:val="000000"/>
                <w:szCs w:val="28"/>
              </w:rPr>
            </w:pPr>
            <w:r w:rsidRPr="00DE15C5">
              <w:rPr>
                <w:rFonts w:eastAsia="Times New Roman" w:cs="Times New Roman"/>
                <w:i/>
                <w:iCs/>
                <w:color w:val="000000"/>
                <w:szCs w:val="28"/>
              </w:rPr>
              <w:t>nvarchar(MAX)</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017F97" w14:textId="77777777" w:rsidR="009A4119" w:rsidRPr="00DE15C5" w:rsidRDefault="009A4119" w:rsidP="009A4119">
            <w:pPr>
              <w:spacing w:after="0" w:line="256" w:lineRule="auto"/>
              <w:jc w:val="both"/>
              <w:rPr>
                <w:rFonts w:eastAsia="Times New Roman" w:cs="Times New Roman"/>
                <w:szCs w:val="28"/>
              </w:rPr>
            </w:pPr>
          </w:p>
          <w:p w14:paraId="7416FCB6" w14:textId="77777777" w:rsidR="009A4119" w:rsidRPr="00DE15C5" w:rsidRDefault="009A4119" w:rsidP="009A4119">
            <w:pPr>
              <w:spacing w:after="0" w:line="256" w:lineRule="auto"/>
              <w:jc w:val="both"/>
              <w:rPr>
                <w:rFonts w:eastAsia="Times New Roman" w:cs="Times New Roman"/>
                <w:szCs w:val="28"/>
              </w:rPr>
            </w:pPr>
          </w:p>
        </w:tc>
      </w:tr>
      <w:tr w:rsidR="009A4119" w:rsidRPr="00DE15C5" w14:paraId="65634802"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CE0F3B" w14:textId="1C20D282" w:rsidR="009A4119" w:rsidRPr="009A4119" w:rsidRDefault="009A4119" w:rsidP="009A4119">
            <w:pPr>
              <w:spacing w:after="0" w:line="256" w:lineRule="auto"/>
              <w:jc w:val="both"/>
              <w:rPr>
                <w:rFonts w:eastAsia="Times New Roman" w:cs="Times New Roman"/>
                <w:i/>
                <w:color w:val="000000"/>
                <w:szCs w:val="28"/>
                <w:lang w:val="en-US"/>
              </w:rPr>
            </w:pPr>
            <w:r>
              <w:rPr>
                <w:rFonts w:eastAsia="Times New Roman" w:cs="Times New Roman"/>
                <w:i/>
                <w:color w:val="000000"/>
                <w:szCs w:val="28"/>
                <w:lang w:val="en-US"/>
              </w:rPr>
              <w:t>PostalCode</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2B3E80" w14:textId="48CA18DF" w:rsidR="009A4119" w:rsidRDefault="009A4119" w:rsidP="009A4119">
            <w:pPr>
              <w:spacing w:after="0" w:line="256" w:lineRule="auto"/>
              <w:jc w:val="both"/>
              <w:rPr>
                <w:rFonts w:eastAsia="Times New Roman" w:cs="Times New Roman"/>
                <w:color w:val="000000"/>
                <w:szCs w:val="28"/>
              </w:rPr>
            </w:pPr>
            <w:r>
              <w:rPr>
                <w:rFonts w:eastAsia="Times New Roman" w:cs="Times New Roman"/>
                <w:color w:val="000000"/>
                <w:szCs w:val="28"/>
              </w:rPr>
              <w:t>Почтовый индекс</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0975D6" w14:textId="60313A11" w:rsidR="009A4119" w:rsidRPr="009A4119" w:rsidRDefault="009A4119" w:rsidP="009A4119">
            <w:pPr>
              <w:spacing w:after="0" w:line="256" w:lineRule="auto"/>
              <w:jc w:val="both"/>
              <w:rPr>
                <w:rFonts w:eastAsia="Times New Roman" w:cs="Times New Roman"/>
                <w:i/>
                <w:iCs/>
                <w:color w:val="000000"/>
                <w:szCs w:val="28"/>
                <w:lang w:val="en-US"/>
              </w:rPr>
            </w:pPr>
            <w:r>
              <w:rPr>
                <w:rFonts w:eastAsia="Times New Roman" w:cs="Times New Roman"/>
                <w:i/>
                <w:iCs/>
                <w:color w:val="000000"/>
                <w:szCs w:val="28"/>
                <w:lang w:val="en-US"/>
              </w:rPr>
              <w:t>int32</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FA7B91" w14:textId="77777777" w:rsidR="009A4119" w:rsidRPr="00DE15C5" w:rsidRDefault="009A4119" w:rsidP="009A4119">
            <w:pPr>
              <w:spacing w:after="0" w:line="256" w:lineRule="auto"/>
              <w:jc w:val="both"/>
              <w:rPr>
                <w:rFonts w:eastAsia="Times New Roman" w:cs="Times New Roman"/>
                <w:szCs w:val="28"/>
              </w:rPr>
            </w:pPr>
          </w:p>
        </w:tc>
      </w:tr>
      <w:tr w:rsidR="009A4119" w:rsidRPr="00DE15C5" w14:paraId="4C754A45"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A55C34" w14:textId="43CB5338" w:rsidR="009A4119" w:rsidRPr="00DE15C5" w:rsidRDefault="009A4119" w:rsidP="009A4119">
            <w:pPr>
              <w:spacing w:after="0" w:line="256" w:lineRule="auto"/>
              <w:jc w:val="both"/>
              <w:rPr>
                <w:rFonts w:eastAsia="Times New Roman" w:cs="Times New Roman"/>
                <w:i/>
                <w:color w:val="000000"/>
                <w:szCs w:val="28"/>
                <w:lang w:val="en-US"/>
              </w:rPr>
            </w:pPr>
            <w:r w:rsidRPr="009A4119">
              <w:rPr>
                <w:rFonts w:eastAsia="Times New Roman" w:cs="Times New Roman"/>
                <w:i/>
                <w:color w:val="000000"/>
                <w:szCs w:val="28"/>
                <w:lang w:val="en-US"/>
              </w:rPr>
              <w:t>DeliveryDate</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CF233C" w14:textId="6BBEDA51" w:rsidR="009A4119" w:rsidRPr="00DE15C5" w:rsidRDefault="009A4119" w:rsidP="009A4119">
            <w:pPr>
              <w:spacing w:after="0" w:line="256" w:lineRule="auto"/>
              <w:jc w:val="both"/>
              <w:rPr>
                <w:rFonts w:eastAsia="Times New Roman" w:cs="Times New Roman"/>
                <w:color w:val="000000"/>
                <w:szCs w:val="28"/>
              </w:rPr>
            </w:pPr>
            <w:r w:rsidRPr="00DE15C5">
              <w:rPr>
                <w:rFonts w:eastAsia="Times New Roman" w:cs="Times New Roman"/>
                <w:color w:val="000000"/>
                <w:szCs w:val="28"/>
              </w:rPr>
              <w:t xml:space="preserve">Дата </w:t>
            </w:r>
            <w:r>
              <w:rPr>
                <w:rFonts w:eastAsia="Times New Roman" w:cs="Times New Roman"/>
                <w:color w:val="000000"/>
                <w:szCs w:val="28"/>
              </w:rPr>
              <w:t>доставки</w:t>
            </w:r>
            <w:r w:rsidRPr="00DE15C5">
              <w:rPr>
                <w:rFonts w:eastAsia="Times New Roman" w:cs="Times New Roman"/>
                <w:color w:val="000000"/>
                <w:szCs w:val="28"/>
              </w:rPr>
              <w:t xml:space="preserve"> </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7A7A9" w14:textId="7091267E" w:rsidR="009A4119" w:rsidRPr="00DE15C5" w:rsidRDefault="009A4119" w:rsidP="009A4119">
            <w:pPr>
              <w:spacing w:after="0" w:line="256" w:lineRule="auto"/>
              <w:jc w:val="both"/>
              <w:rPr>
                <w:rFonts w:eastAsia="Times New Roman" w:cs="Times New Roman"/>
                <w:i/>
                <w:iCs/>
                <w:color w:val="000000"/>
                <w:szCs w:val="28"/>
              </w:rPr>
            </w:pPr>
            <w:r w:rsidRPr="00EA7EFD">
              <w:rPr>
                <w:rFonts w:eastAsia="Times New Roman" w:cs="Times New Roman"/>
                <w:i/>
                <w:color w:val="000000"/>
                <w:szCs w:val="28"/>
              </w:rPr>
              <w:t>datetime2(7)</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7E9C5" w14:textId="77777777" w:rsidR="009A4119" w:rsidRPr="00DE15C5" w:rsidRDefault="009A4119" w:rsidP="009A4119">
            <w:pPr>
              <w:spacing w:after="0" w:line="256" w:lineRule="auto"/>
              <w:jc w:val="both"/>
              <w:rPr>
                <w:rFonts w:eastAsia="Times New Roman" w:cs="Times New Roman"/>
                <w:szCs w:val="28"/>
              </w:rPr>
            </w:pPr>
          </w:p>
          <w:p w14:paraId="1B0FE949" w14:textId="77777777" w:rsidR="009A4119" w:rsidRPr="00DE15C5" w:rsidRDefault="009A4119" w:rsidP="009A4119">
            <w:pPr>
              <w:spacing w:after="0" w:line="256" w:lineRule="auto"/>
              <w:jc w:val="both"/>
              <w:rPr>
                <w:rFonts w:eastAsia="Times New Roman" w:cs="Times New Roman"/>
                <w:szCs w:val="28"/>
              </w:rPr>
            </w:pPr>
          </w:p>
        </w:tc>
      </w:tr>
      <w:tr w:rsidR="009A4119" w:rsidRPr="00DE15C5" w14:paraId="38BD283B" w14:textId="77777777" w:rsidTr="00EA7EFD">
        <w:tc>
          <w:tcPr>
            <w:tcW w:w="93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F0E1C" w14:textId="77777777" w:rsidR="009A4119" w:rsidRPr="00DE15C5" w:rsidRDefault="009A4119" w:rsidP="009A4119">
            <w:pPr>
              <w:spacing w:after="0" w:line="256" w:lineRule="auto"/>
              <w:jc w:val="center"/>
              <w:rPr>
                <w:rFonts w:eastAsia="Times New Roman" w:cs="Times New Roman"/>
                <w:szCs w:val="28"/>
              </w:rPr>
            </w:pPr>
            <w:r w:rsidRPr="00DE15C5">
              <w:rPr>
                <w:rFonts w:eastAsia="Times New Roman" w:cs="Times New Roman"/>
                <w:bCs/>
                <w:i/>
                <w:color w:val="000000"/>
                <w:szCs w:val="28"/>
                <w:lang w:val="en-US"/>
              </w:rPr>
              <w:t>Sales</w:t>
            </w:r>
            <w:r w:rsidRPr="00DE15C5">
              <w:rPr>
                <w:rFonts w:eastAsia="Times New Roman" w:cs="Times New Roman"/>
                <w:bCs/>
                <w:color w:val="000000"/>
                <w:szCs w:val="28"/>
              </w:rPr>
              <w:t>(таблица продаж</w:t>
            </w:r>
            <w:r w:rsidRPr="00DE15C5">
              <w:rPr>
                <w:rFonts w:eastAsia="Times New Roman" w:cs="Times New Roman"/>
                <w:bCs/>
                <w:color w:val="000000"/>
                <w:szCs w:val="28"/>
                <w:lang w:val="en-US"/>
              </w:rPr>
              <w:t>):</w:t>
            </w:r>
          </w:p>
        </w:tc>
      </w:tr>
      <w:tr w:rsidR="009A4119" w:rsidRPr="00DE15C5" w14:paraId="0E14C90E"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D3407" w14:textId="77777777" w:rsidR="009A4119" w:rsidRPr="00DE15C5" w:rsidRDefault="009A4119" w:rsidP="009A4119">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Id</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1CD28" w14:textId="77777777" w:rsidR="009A4119" w:rsidRPr="00DE15C5" w:rsidRDefault="009A4119" w:rsidP="009A4119">
            <w:pPr>
              <w:spacing w:after="0" w:line="256" w:lineRule="auto"/>
              <w:jc w:val="both"/>
              <w:rPr>
                <w:rFonts w:eastAsia="Times New Roman" w:cs="Times New Roman"/>
                <w:color w:val="000000"/>
                <w:szCs w:val="28"/>
              </w:rPr>
            </w:pPr>
            <w:r w:rsidRPr="00DE15C5">
              <w:rPr>
                <w:rFonts w:eastAsia="Times New Roman" w:cs="Times New Roman"/>
                <w:color w:val="000000"/>
                <w:szCs w:val="28"/>
              </w:rPr>
              <w:t>Идентификатор</w:t>
            </w:r>
          </w:p>
          <w:p w14:paraId="72A83E7C" w14:textId="77777777" w:rsidR="009A4119" w:rsidRPr="00DE15C5" w:rsidRDefault="009A4119" w:rsidP="009A4119">
            <w:pPr>
              <w:spacing w:after="0" w:line="256" w:lineRule="auto"/>
              <w:jc w:val="both"/>
              <w:rPr>
                <w:rFonts w:eastAsia="Times New Roman" w:cs="Times New Roman"/>
                <w:color w:val="000000"/>
                <w:szCs w:val="28"/>
              </w:rPr>
            </w:pPr>
            <w:r w:rsidRPr="00DE15C5">
              <w:rPr>
                <w:rFonts w:eastAsia="Times New Roman" w:cs="Times New Roman"/>
                <w:color w:val="000000"/>
                <w:szCs w:val="28"/>
              </w:rPr>
              <w:t xml:space="preserve">продажи </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21BC6" w14:textId="77777777" w:rsidR="009A4119" w:rsidRPr="00DE15C5" w:rsidRDefault="009A4119" w:rsidP="009A4119">
            <w:pPr>
              <w:spacing w:after="0" w:line="256" w:lineRule="auto"/>
              <w:jc w:val="both"/>
              <w:rPr>
                <w:rFonts w:eastAsia="Times New Roman" w:cs="Times New Roman"/>
                <w:i/>
                <w:iCs/>
                <w:color w:val="000000"/>
                <w:szCs w:val="28"/>
              </w:rPr>
            </w:pPr>
            <w:r w:rsidRPr="00DE15C5">
              <w:rPr>
                <w:rFonts w:eastAsia="Times New Roman" w:cs="Times New Roman"/>
                <w:i/>
                <w:iCs/>
                <w:color w:val="000000"/>
                <w:szCs w:val="28"/>
              </w:rPr>
              <w:t>int32</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0572B" w14:textId="77777777" w:rsidR="009A4119" w:rsidRPr="00DE15C5" w:rsidRDefault="009A4119" w:rsidP="009A4119">
            <w:pPr>
              <w:spacing w:after="0" w:line="256" w:lineRule="auto"/>
              <w:jc w:val="both"/>
              <w:rPr>
                <w:rFonts w:eastAsia="Times New Roman" w:cs="Times New Roman"/>
                <w:szCs w:val="28"/>
              </w:rPr>
            </w:pPr>
            <w:r w:rsidRPr="00DE15C5">
              <w:rPr>
                <w:rFonts w:eastAsia="Times New Roman" w:cs="Times New Roman"/>
                <w:szCs w:val="28"/>
              </w:rPr>
              <w:t>Первичный ключ</w:t>
            </w:r>
          </w:p>
          <w:p w14:paraId="593CD719" w14:textId="77777777" w:rsidR="009A4119" w:rsidRPr="00DE15C5" w:rsidRDefault="009A4119" w:rsidP="009A4119">
            <w:pPr>
              <w:spacing w:after="0" w:line="256" w:lineRule="auto"/>
              <w:jc w:val="both"/>
              <w:rPr>
                <w:rFonts w:eastAsia="Times New Roman" w:cs="Times New Roman"/>
                <w:szCs w:val="28"/>
              </w:rPr>
            </w:pPr>
          </w:p>
        </w:tc>
      </w:tr>
      <w:tr w:rsidR="009A4119" w:rsidRPr="00DE15C5" w14:paraId="5D05E07C"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1D1F0" w14:textId="67CEEAA8" w:rsidR="009A4119" w:rsidRPr="00DE15C5" w:rsidRDefault="009A4119" w:rsidP="009A4119">
            <w:pPr>
              <w:spacing w:after="0" w:line="256" w:lineRule="auto"/>
              <w:jc w:val="both"/>
              <w:rPr>
                <w:rFonts w:eastAsia="Times New Roman" w:cs="Times New Roman"/>
                <w:i/>
                <w:color w:val="000000"/>
                <w:szCs w:val="28"/>
                <w:lang w:val="en-US"/>
              </w:rPr>
            </w:pPr>
            <w:r>
              <w:rPr>
                <w:rFonts w:eastAsia="Times New Roman" w:cs="Times New Roman"/>
                <w:i/>
                <w:color w:val="000000"/>
                <w:szCs w:val="28"/>
                <w:lang w:val="en-US"/>
              </w:rPr>
              <w:t>OrderId</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8FB256" w14:textId="77777777" w:rsidR="009A4119" w:rsidRPr="00DE15C5" w:rsidRDefault="009A4119" w:rsidP="009A4119">
            <w:pPr>
              <w:spacing w:after="0" w:line="256" w:lineRule="auto"/>
              <w:jc w:val="both"/>
              <w:rPr>
                <w:rFonts w:eastAsia="Times New Roman" w:cs="Times New Roman"/>
                <w:color w:val="000000"/>
                <w:szCs w:val="28"/>
              </w:rPr>
            </w:pPr>
            <w:r w:rsidRPr="00DE15C5">
              <w:rPr>
                <w:rFonts w:eastAsia="Times New Roman" w:cs="Times New Roman"/>
                <w:color w:val="000000"/>
                <w:szCs w:val="28"/>
              </w:rPr>
              <w:t>Идентификатор</w:t>
            </w:r>
          </w:p>
          <w:p w14:paraId="46B97864" w14:textId="38C62175" w:rsidR="009A4119" w:rsidRPr="00DE15C5" w:rsidRDefault="009A4119" w:rsidP="009A4119">
            <w:pPr>
              <w:spacing w:after="0" w:line="256" w:lineRule="auto"/>
              <w:jc w:val="both"/>
              <w:rPr>
                <w:rFonts w:eastAsia="Times New Roman" w:cs="Times New Roman"/>
                <w:color w:val="000000"/>
                <w:szCs w:val="28"/>
              </w:rPr>
            </w:pPr>
            <w:r>
              <w:rPr>
                <w:rFonts w:eastAsia="Times New Roman" w:cs="Times New Roman"/>
                <w:color w:val="000000"/>
                <w:szCs w:val="28"/>
              </w:rPr>
              <w:t>заказа</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C6493" w14:textId="77777777" w:rsidR="009A4119" w:rsidRPr="00DE15C5" w:rsidRDefault="009A4119" w:rsidP="009A4119">
            <w:pPr>
              <w:spacing w:after="0" w:line="256" w:lineRule="auto"/>
              <w:jc w:val="both"/>
              <w:rPr>
                <w:rFonts w:eastAsia="Times New Roman" w:cs="Times New Roman"/>
                <w:i/>
                <w:iCs/>
                <w:color w:val="000000"/>
                <w:szCs w:val="28"/>
              </w:rPr>
            </w:pPr>
            <w:r w:rsidRPr="00DE15C5">
              <w:rPr>
                <w:rFonts w:eastAsia="Times New Roman" w:cs="Times New Roman"/>
                <w:i/>
                <w:iCs/>
                <w:color w:val="000000"/>
                <w:szCs w:val="28"/>
              </w:rPr>
              <w:t>nvarchar(450)</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B49DA" w14:textId="77777777" w:rsidR="009A4119" w:rsidRPr="00DE15C5" w:rsidRDefault="009A4119" w:rsidP="009A4119">
            <w:pPr>
              <w:spacing w:after="0" w:line="256" w:lineRule="auto"/>
              <w:jc w:val="both"/>
              <w:rPr>
                <w:rFonts w:eastAsia="Times New Roman" w:cs="Times New Roman"/>
                <w:szCs w:val="28"/>
              </w:rPr>
            </w:pPr>
            <w:r w:rsidRPr="00DE15C5">
              <w:rPr>
                <w:rFonts w:eastAsia="Times New Roman" w:cs="Times New Roman"/>
                <w:szCs w:val="28"/>
              </w:rPr>
              <w:t>Внешний ключ</w:t>
            </w:r>
          </w:p>
          <w:p w14:paraId="590CD9A1" w14:textId="77777777" w:rsidR="009A4119" w:rsidRPr="00DE15C5" w:rsidRDefault="009A4119" w:rsidP="009A4119">
            <w:pPr>
              <w:spacing w:after="0" w:line="256" w:lineRule="auto"/>
              <w:jc w:val="both"/>
              <w:rPr>
                <w:rFonts w:eastAsia="Times New Roman" w:cs="Times New Roman"/>
                <w:szCs w:val="28"/>
              </w:rPr>
            </w:pPr>
          </w:p>
        </w:tc>
      </w:tr>
    </w:tbl>
    <w:p w14:paraId="6BE16B17" w14:textId="77777777" w:rsidR="009A4119" w:rsidRDefault="009A4119" w:rsidP="00DE15C5">
      <w:pPr>
        <w:spacing w:after="0" w:line="240" w:lineRule="auto"/>
        <w:jc w:val="both"/>
        <w:rPr>
          <w:rFonts w:eastAsia="Times New Roman" w:cs="Times New Roman"/>
          <w:szCs w:val="28"/>
          <w:lang w:eastAsia="ru-RU"/>
        </w:rPr>
      </w:pPr>
    </w:p>
    <w:p w14:paraId="60EE97F4" w14:textId="528C4FE2" w:rsidR="00DE15C5" w:rsidRPr="00DE15C5" w:rsidRDefault="00DE15C5" w:rsidP="00DE15C5">
      <w:pPr>
        <w:spacing w:after="0" w:line="240" w:lineRule="auto"/>
        <w:jc w:val="both"/>
        <w:rPr>
          <w:rFonts w:eastAsia="Times New Roman" w:cs="Times New Roman"/>
          <w:color w:val="000000"/>
          <w:szCs w:val="28"/>
        </w:rPr>
      </w:pPr>
      <w:r w:rsidRPr="00DE15C5">
        <w:rPr>
          <w:rFonts w:eastAsia="Times New Roman" w:cs="Times New Roman"/>
          <w:szCs w:val="28"/>
          <w:lang w:eastAsia="ru-RU"/>
        </w:rPr>
        <w:lastRenderedPageBreak/>
        <w:t>Окончание таблицы</w:t>
      </w:r>
      <w:r w:rsidRPr="00DE15C5">
        <w:rPr>
          <w:rFonts w:eastAsia="Times New Roman" w:cs="Times New Roman"/>
          <w:color w:val="000000"/>
          <w:szCs w:val="28"/>
        </w:rPr>
        <w:t xml:space="preserve"> 3.2</w:t>
      </w:r>
    </w:p>
    <w:tbl>
      <w:tblPr>
        <w:tblW w:w="0" w:type="auto"/>
        <w:tblLook w:val="04A0" w:firstRow="1" w:lastRow="0" w:firstColumn="1" w:lastColumn="0" w:noHBand="0" w:noVBand="1"/>
      </w:tblPr>
      <w:tblGrid>
        <w:gridCol w:w="2035"/>
        <w:gridCol w:w="2123"/>
        <w:gridCol w:w="2805"/>
        <w:gridCol w:w="2372"/>
      </w:tblGrid>
      <w:tr w:rsidR="00DE15C5" w:rsidRPr="00DE15C5" w14:paraId="508AFC02"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85990" w14:textId="77777777" w:rsidR="00DE15C5" w:rsidRPr="00DE15C5" w:rsidRDefault="00DE15C5" w:rsidP="00DE15C5">
            <w:pPr>
              <w:spacing w:after="0" w:line="256" w:lineRule="auto"/>
              <w:jc w:val="center"/>
              <w:rPr>
                <w:rFonts w:eastAsia="Times New Roman" w:cs="Times New Roman"/>
                <w:iCs/>
                <w:color w:val="000000"/>
                <w:szCs w:val="28"/>
                <w:lang w:val="en-US"/>
              </w:rPr>
            </w:pPr>
            <w:r w:rsidRPr="00DE15C5">
              <w:rPr>
                <w:rFonts w:eastAsia="Times New Roman" w:cs="Times New Roman"/>
                <w:iCs/>
                <w:color w:val="000000"/>
                <w:szCs w:val="28"/>
                <w:lang w:val="en-US"/>
              </w:rPr>
              <w:t>Наименование поля</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A0AEB2" w14:textId="77777777" w:rsidR="00DE15C5" w:rsidRPr="00DE15C5" w:rsidRDefault="00DE15C5" w:rsidP="00DE15C5">
            <w:pPr>
              <w:spacing w:after="0" w:line="256" w:lineRule="auto"/>
              <w:jc w:val="center"/>
              <w:rPr>
                <w:rFonts w:eastAsia="Times New Roman" w:cs="Times New Roman"/>
                <w:iCs/>
                <w:color w:val="000000"/>
                <w:szCs w:val="28"/>
              </w:rPr>
            </w:pPr>
            <w:r w:rsidRPr="00DE15C5">
              <w:rPr>
                <w:rFonts w:eastAsia="Times New Roman" w:cs="Times New Roman"/>
                <w:iCs/>
                <w:color w:val="000000"/>
                <w:szCs w:val="28"/>
              </w:rPr>
              <w:t xml:space="preserve">Назначение </w:t>
            </w:r>
            <w:r w:rsidRPr="00DE15C5">
              <w:rPr>
                <w:rFonts w:eastAsia="Times New Roman" w:cs="Times New Roman"/>
                <w:iCs/>
                <w:color w:val="000000"/>
                <w:szCs w:val="28"/>
              </w:rPr>
              <w:br/>
              <w:t>атрибута</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AC426" w14:textId="77777777" w:rsidR="00DE15C5" w:rsidRPr="00DE15C5" w:rsidRDefault="00DE15C5" w:rsidP="00DE15C5">
            <w:pPr>
              <w:spacing w:after="0" w:line="256" w:lineRule="auto"/>
              <w:jc w:val="center"/>
              <w:rPr>
                <w:rFonts w:eastAsia="Times New Roman" w:cs="Times New Roman"/>
                <w:iCs/>
                <w:color w:val="000000"/>
                <w:szCs w:val="28"/>
              </w:rPr>
            </w:pPr>
            <w:r w:rsidRPr="00DE15C5">
              <w:rPr>
                <w:rFonts w:eastAsia="Times New Roman" w:cs="Times New Roman"/>
                <w:iCs/>
                <w:color w:val="000000"/>
                <w:szCs w:val="28"/>
              </w:rPr>
              <w:t>Тип данных</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23A557" w14:textId="77777777" w:rsidR="00DE15C5" w:rsidRPr="00DE15C5" w:rsidRDefault="00DE15C5" w:rsidP="00DE15C5">
            <w:pPr>
              <w:spacing w:after="0" w:line="256" w:lineRule="auto"/>
              <w:jc w:val="center"/>
              <w:rPr>
                <w:rFonts w:eastAsia="Times New Roman" w:cs="Times New Roman"/>
                <w:iCs/>
                <w:szCs w:val="28"/>
              </w:rPr>
            </w:pPr>
            <w:r w:rsidRPr="00DE15C5">
              <w:rPr>
                <w:rFonts w:eastAsia="Times New Roman" w:cs="Times New Roman"/>
                <w:iCs/>
                <w:szCs w:val="28"/>
              </w:rPr>
              <w:t>Примечание</w:t>
            </w:r>
          </w:p>
        </w:tc>
      </w:tr>
      <w:tr w:rsidR="00DE15C5" w:rsidRPr="00DE15C5" w14:paraId="37039C3F"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F2A6E0" w14:textId="08E4C3C5" w:rsidR="00DE15C5" w:rsidRPr="00DE15C5" w:rsidRDefault="009A4119" w:rsidP="00DE15C5">
            <w:pPr>
              <w:spacing w:after="0" w:line="256" w:lineRule="auto"/>
              <w:jc w:val="both"/>
              <w:rPr>
                <w:rFonts w:eastAsia="Times New Roman" w:cs="Times New Roman"/>
                <w:i/>
                <w:color w:val="000000"/>
                <w:szCs w:val="28"/>
                <w:lang w:val="en-US"/>
              </w:rPr>
            </w:pPr>
            <w:r w:rsidRPr="009A4119">
              <w:rPr>
                <w:rFonts w:eastAsia="Times New Roman" w:cs="Times New Roman"/>
                <w:i/>
                <w:color w:val="000000"/>
                <w:szCs w:val="28"/>
                <w:lang w:val="en-US"/>
              </w:rPr>
              <w:t>SaleDate</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F8CA86" w14:textId="5E779940" w:rsidR="00DE15C5" w:rsidRPr="00DE15C5" w:rsidRDefault="009A4119" w:rsidP="00DE15C5">
            <w:pPr>
              <w:spacing w:after="0" w:line="256" w:lineRule="auto"/>
              <w:jc w:val="both"/>
              <w:rPr>
                <w:rFonts w:eastAsia="Times New Roman" w:cs="Times New Roman"/>
                <w:color w:val="000000"/>
                <w:szCs w:val="28"/>
              </w:rPr>
            </w:pPr>
            <w:r>
              <w:rPr>
                <w:rFonts w:eastAsia="Times New Roman" w:cs="Times New Roman"/>
                <w:color w:val="000000"/>
                <w:szCs w:val="28"/>
              </w:rPr>
              <w:t>Дата продажи</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E46EE" w14:textId="28713284" w:rsidR="00DE15C5" w:rsidRPr="00DE15C5" w:rsidRDefault="009A4119" w:rsidP="00DE15C5">
            <w:pPr>
              <w:spacing w:after="0" w:line="256" w:lineRule="auto"/>
              <w:jc w:val="both"/>
              <w:rPr>
                <w:rFonts w:eastAsia="Times New Roman" w:cs="Times New Roman"/>
                <w:i/>
                <w:iCs/>
                <w:color w:val="000000"/>
                <w:szCs w:val="28"/>
              </w:rPr>
            </w:pPr>
            <w:r w:rsidRPr="00EA7EFD">
              <w:rPr>
                <w:rFonts w:eastAsia="Times New Roman" w:cs="Times New Roman"/>
                <w:i/>
                <w:color w:val="000000"/>
                <w:szCs w:val="28"/>
              </w:rPr>
              <w:t>datetime2(7)</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73E08A" w14:textId="77777777" w:rsidR="00DE15C5" w:rsidRPr="00DE15C5" w:rsidRDefault="00DE15C5" w:rsidP="00DE15C5">
            <w:pPr>
              <w:spacing w:after="0" w:line="256" w:lineRule="auto"/>
              <w:jc w:val="both"/>
              <w:rPr>
                <w:rFonts w:eastAsia="Times New Roman" w:cs="Times New Roman"/>
                <w:szCs w:val="28"/>
              </w:rPr>
            </w:pPr>
          </w:p>
          <w:p w14:paraId="6F7A044B" w14:textId="77777777" w:rsidR="00DE15C5" w:rsidRPr="00DE15C5" w:rsidRDefault="00DE15C5" w:rsidP="00DE15C5">
            <w:pPr>
              <w:spacing w:after="0" w:line="256" w:lineRule="auto"/>
              <w:jc w:val="both"/>
              <w:rPr>
                <w:rFonts w:eastAsia="Times New Roman" w:cs="Times New Roman"/>
                <w:szCs w:val="28"/>
              </w:rPr>
            </w:pPr>
          </w:p>
        </w:tc>
      </w:tr>
      <w:tr w:rsidR="009A4119" w:rsidRPr="00DE15C5" w14:paraId="110F4392"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2D462B" w14:textId="4DDD68E6" w:rsidR="009A4119" w:rsidRPr="009A4119" w:rsidRDefault="009A4119" w:rsidP="009A4119">
            <w:pPr>
              <w:spacing w:after="0" w:line="256" w:lineRule="auto"/>
              <w:jc w:val="both"/>
              <w:rPr>
                <w:rFonts w:eastAsia="Times New Roman" w:cs="Times New Roman"/>
                <w:i/>
                <w:color w:val="000000"/>
                <w:szCs w:val="28"/>
                <w:lang w:val="en-US"/>
              </w:rPr>
            </w:pPr>
            <w:r>
              <w:rPr>
                <w:rFonts w:eastAsia="Times New Roman" w:cs="Times New Roman"/>
                <w:i/>
                <w:color w:val="000000"/>
                <w:szCs w:val="28"/>
                <w:lang w:val="en-US"/>
              </w:rPr>
              <w:t>ClientName</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E9AAED" w14:textId="3A6B0C03" w:rsidR="009A4119" w:rsidRDefault="009A4119" w:rsidP="009A4119">
            <w:pPr>
              <w:spacing w:after="0" w:line="256" w:lineRule="auto"/>
              <w:jc w:val="both"/>
              <w:rPr>
                <w:rFonts w:eastAsia="Times New Roman" w:cs="Times New Roman"/>
                <w:color w:val="000000"/>
                <w:szCs w:val="28"/>
              </w:rPr>
            </w:pPr>
            <w:r>
              <w:rPr>
                <w:rFonts w:eastAsia="Times New Roman" w:cs="Times New Roman"/>
                <w:color w:val="000000"/>
                <w:szCs w:val="28"/>
              </w:rPr>
              <w:t>ФИО клиента</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4F0EA2" w14:textId="72315CDE" w:rsidR="009A4119" w:rsidRPr="00EA7EFD" w:rsidRDefault="009A4119" w:rsidP="009A4119">
            <w:pPr>
              <w:spacing w:after="0" w:line="256" w:lineRule="auto"/>
              <w:jc w:val="both"/>
              <w:rPr>
                <w:rFonts w:eastAsia="Times New Roman" w:cs="Times New Roman"/>
                <w:i/>
                <w:color w:val="000000"/>
                <w:szCs w:val="28"/>
              </w:rPr>
            </w:pPr>
            <w:r w:rsidRPr="00DE15C5">
              <w:rPr>
                <w:rFonts w:eastAsia="Times New Roman" w:cs="Times New Roman"/>
                <w:i/>
                <w:iCs/>
                <w:color w:val="000000"/>
                <w:szCs w:val="28"/>
              </w:rPr>
              <w:t>nvarchar(450)</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F109BC" w14:textId="77777777" w:rsidR="009A4119" w:rsidRPr="00DE15C5" w:rsidRDefault="009A4119" w:rsidP="009A4119">
            <w:pPr>
              <w:spacing w:after="0" w:line="256" w:lineRule="auto"/>
              <w:jc w:val="both"/>
              <w:rPr>
                <w:rFonts w:eastAsia="Times New Roman" w:cs="Times New Roman"/>
                <w:szCs w:val="28"/>
              </w:rPr>
            </w:pPr>
          </w:p>
        </w:tc>
      </w:tr>
      <w:tr w:rsidR="009A4119" w:rsidRPr="00DE15C5" w14:paraId="203EB1A8"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086BF1" w14:textId="2063980D" w:rsidR="009A4119" w:rsidRDefault="009A4119" w:rsidP="009A4119">
            <w:pPr>
              <w:spacing w:after="0" w:line="256" w:lineRule="auto"/>
              <w:jc w:val="both"/>
              <w:rPr>
                <w:rFonts w:eastAsia="Times New Roman" w:cs="Times New Roman"/>
                <w:i/>
                <w:color w:val="000000"/>
                <w:szCs w:val="28"/>
                <w:lang w:val="en-US"/>
              </w:rPr>
            </w:pPr>
            <w:r>
              <w:rPr>
                <w:rFonts w:eastAsia="Times New Roman" w:cs="Times New Roman"/>
                <w:i/>
                <w:color w:val="000000"/>
                <w:szCs w:val="28"/>
                <w:lang w:val="en-US"/>
              </w:rPr>
              <w:t>ClientPhone</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1DE8F" w14:textId="29005C26" w:rsidR="009A4119" w:rsidRDefault="009A4119" w:rsidP="009A4119">
            <w:pPr>
              <w:spacing w:after="0" w:line="256" w:lineRule="auto"/>
              <w:jc w:val="both"/>
              <w:rPr>
                <w:rFonts w:eastAsia="Times New Roman" w:cs="Times New Roman"/>
                <w:color w:val="000000"/>
                <w:szCs w:val="28"/>
              </w:rPr>
            </w:pPr>
            <w:r>
              <w:rPr>
                <w:rFonts w:eastAsia="Times New Roman" w:cs="Times New Roman"/>
                <w:color w:val="000000"/>
                <w:szCs w:val="28"/>
              </w:rPr>
              <w:t>Телефон клиента</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3DDE7" w14:textId="47D62F6D" w:rsidR="009A4119" w:rsidRPr="00DE15C5" w:rsidRDefault="009A4119" w:rsidP="009A4119">
            <w:pPr>
              <w:spacing w:after="0" w:line="256" w:lineRule="auto"/>
              <w:jc w:val="both"/>
              <w:rPr>
                <w:rFonts w:eastAsia="Times New Roman" w:cs="Times New Roman"/>
                <w:i/>
                <w:iCs/>
                <w:color w:val="000000"/>
                <w:szCs w:val="28"/>
              </w:rPr>
            </w:pPr>
            <w:r w:rsidRPr="00DE15C5">
              <w:rPr>
                <w:rFonts w:eastAsia="Times New Roman" w:cs="Times New Roman"/>
                <w:i/>
                <w:iCs/>
                <w:color w:val="000000"/>
                <w:szCs w:val="28"/>
              </w:rPr>
              <w:t>nvarchar(450)</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4CB79" w14:textId="77777777" w:rsidR="009A4119" w:rsidRPr="00DE15C5" w:rsidRDefault="009A4119" w:rsidP="009A4119">
            <w:pPr>
              <w:spacing w:after="0" w:line="256" w:lineRule="auto"/>
              <w:jc w:val="both"/>
              <w:rPr>
                <w:rFonts w:eastAsia="Times New Roman" w:cs="Times New Roman"/>
                <w:szCs w:val="28"/>
              </w:rPr>
            </w:pPr>
          </w:p>
        </w:tc>
      </w:tr>
      <w:tr w:rsidR="009A4119" w:rsidRPr="00DE15C5" w14:paraId="38D86FD1"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20A29C" w14:textId="3C4D06A5" w:rsidR="009A4119" w:rsidRDefault="009A4119" w:rsidP="009A4119">
            <w:pPr>
              <w:spacing w:after="0" w:line="256" w:lineRule="auto"/>
              <w:jc w:val="both"/>
              <w:rPr>
                <w:rFonts w:eastAsia="Times New Roman" w:cs="Times New Roman"/>
                <w:i/>
                <w:color w:val="000000"/>
                <w:szCs w:val="28"/>
                <w:lang w:val="en-US"/>
              </w:rPr>
            </w:pPr>
            <w:r>
              <w:rPr>
                <w:rFonts w:eastAsia="Times New Roman" w:cs="Times New Roman"/>
                <w:i/>
                <w:color w:val="000000"/>
                <w:szCs w:val="28"/>
                <w:lang w:val="en-US"/>
              </w:rPr>
              <w:t>PaymentMethod</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0B1E2E" w14:textId="05A8D092" w:rsidR="009A4119" w:rsidRDefault="009A4119" w:rsidP="009A4119">
            <w:pPr>
              <w:spacing w:after="0" w:line="256" w:lineRule="auto"/>
              <w:jc w:val="both"/>
              <w:rPr>
                <w:rFonts w:eastAsia="Times New Roman" w:cs="Times New Roman"/>
                <w:color w:val="000000"/>
                <w:szCs w:val="28"/>
              </w:rPr>
            </w:pPr>
            <w:r>
              <w:rPr>
                <w:rFonts w:eastAsia="Times New Roman" w:cs="Times New Roman"/>
                <w:color w:val="000000"/>
                <w:szCs w:val="28"/>
              </w:rPr>
              <w:t>Тип оплаты</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918695" w14:textId="591E11B2" w:rsidR="009A4119" w:rsidRPr="009A4119" w:rsidRDefault="009A4119" w:rsidP="009A4119">
            <w:pPr>
              <w:spacing w:after="0" w:line="256" w:lineRule="auto"/>
              <w:jc w:val="both"/>
              <w:rPr>
                <w:rFonts w:eastAsia="Times New Roman" w:cs="Times New Roman"/>
                <w:i/>
                <w:iCs/>
                <w:color w:val="000000"/>
                <w:szCs w:val="28"/>
                <w:lang w:val="en-US"/>
              </w:rPr>
            </w:pPr>
            <w:r>
              <w:rPr>
                <w:rFonts w:eastAsia="Times New Roman" w:cs="Times New Roman"/>
                <w:i/>
                <w:iCs/>
                <w:color w:val="000000"/>
                <w:szCs w:val="28"/>
                <w:lang w:val="en-US"/>
              </w:rPr>
              <w:t>int32</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4BAA0" w14:textId="77777777" w:rsidR="009A4119" w:rsidRPr="00DE15C5" w:rsidRDefault="009A4119" w:rsidP="009A4119">
            <w:pPr>
              <w:spacing w:after="0" w:line="256" w:lineRule="auto"/>
              <w:jc w:val="both"/>
              <w:rPr>
                <w:rFonts w:eastAsia="Times New Roman" w:cs="Times New Roman"/>
                <w:szCs w:val="28"/>
              </w:rPr>
            </w:pPr>
          </w:p>
        </w:tc>
      </w:tr>
    </w:tbl>
    <w:p w14:paraId="208DDF0D" w14:textId="77777777" w:rsidR="00DE15C5" w:rsidRPr="00DE15C5" w:rsidRDefault="00DE15C5" w:rsidP="00DE15C5">
      <w:pPr>
        <w:spacing w:after="0" w:line="240" w:lineRule="auto"/>
        <w:rPr>
          <w:rFonts w:eastAsia="Times New Roman" w:cs="Times New Roman"/>
          <w:szCs w:val="24"/>
          <w:lang w:eastAsia="ru-RU"/>
        </w:rPr>
      </w:pPr>
    </w:p>
    <w:p w14:paraId="248DA34D" w14:textId="4116775F" w:rsidR="009A4119" w:rsidRDefault="009A4119" w:rsidP="009A4119">
      <w:pPr>
        <w:pStyle w:val="ad"/>
        <w:jc w:val="left"/>
        <w:rPr>
          <w:lang w:eastAsia="ru-BY"/>
        </w:rPr>
      </w:pPr>
      <w:r>
        <w:rPr>
          <w:lang w:eastAsia="ru-BY"/>
        </w:rPr>
        <w:t>Рассмотрим скрипт генерации базы данных</w:t>
      </w:r>
      <w:r w:rsidRPr="009A4119">
        <w:rPr>
          <w:lang w:eastAsia="ru-BY"/>
        </w:rPr>
        <w:t>:</w:t>
      </w:r>
      <w:r>
        <w:rPr>
          <w:lang w:eastAsia="ru-BY"/>
        </w:rPr>
        <w:br/>
      </w:r>
    </w:p>
    <w:p w14:paraId="50902EE4"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USE [RsasDB]</w:t>
      </w:r>
    </w:p>
    <w:p w14:paraId="4663C90E"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GO</w:t>
      </w:r>
    </w:p>
    <w:p w14:paraId="7D24EAF5"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 Object:  Table [dbo</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AspNetRoles]    Script Date: 01.05.2025 21:48:46 ******/</w:t>
      </w:r>
    </w:p>
    <w:p w14:paraId="0C56C725"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SET ANSI_NULLS ON</w:t>
      </w:r>
    </w:p>
    <w:p w14:paraId="78229FF1"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GO</w:t>
      </w:r>
    </w:p>
    <w:p w14:paraId="635EE805"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SET QUOTED_IDENTIFIER ON</w:t>
      </w:r>
    </w:p>
    <w:p w14:paraId="4AF7F13D"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GO</w:t>
      </w:r>
    </w:p>
    <w:p w14:paraId="24EEA0CE"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CREATE TABLE [dbo</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AspNetRoles](</w:t>
      </w:r>
    </w:p>
    <w:p w14:paraId="719BCB09"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[Id] [nvarchar</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450) NOT NULL,</w:t>
      </w:r>
    </w:p>
    <w:p w14:paraId="00C90E10"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[Name] [nvarchar</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256) NULL,</w:t>
      </w:r>
    </w:p>
    <w:p w14:paraId="3C2D1D9B"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[NormalizedName] [nvarchar</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256) NULL,</w:t>
      </w:r>
    </w:p>
    <w:p w14:paraId="29D59A14"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[ConcurrencyStamp] [nvarchar](max) NULL,</w:t>
      </w:r>
    </w:p>
    <w:p w14:paraId="0284BD3F"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 xml:space="preserve"> CONSTRAINT [PK_AspNetRoles] PRIMARY KEY CLUSTERED </w:t>
      </w:r>
    </w:p>
    <w:p w14:paraId="395CD468"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w:t>
      </w:r>
    </w:p>
    <w:p w14:paraId="394D6E4E"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[Id] ASC</w:t>
      </w:r>
    </w:p>
    <w:p w14:paraId="6A8D6C9E" w14:textId="77777777" w:rsidR="009A4119" w:rsidRPr="00BB1E0E" w:rsidRDefault="009A4119" w:rsidP="009A4119">
      <w:pPr>
        <w:pStyle w:val="ad"/>
        <w:rPr>
          <w:rFonts w:ascii="Courier New" w:hAnsi="Courier New" w:cs="Courier New"/>
          <w:sz w:val="20"/>
          <w:szCs w:val="20"/>
          <w:lang w:val="en-US" w:eastAsia="ru-BY"/>
        </w:rPr>
      </w:pPr>
      <w:proofErr w:type="gramStart"/>
      <w:r w:rsidRPr="00BB1E0E">
        <w:rPr>
          <w:rFonts w:ascii="Courier New" w:hAnsi="Courier New" w:cs="Courier New"/>
          <w:sz w:val="20"/>
          <w:szCs w:val="20"/>
          <w:lang w:val="en-US" w:eastAsia="ru-BY"/>
        </w:rPr>
        <w:t>)WITH</w:t>
      </w:r>
      <w:proofErr w:type="gramEnd"/>
      <w:r w:rsidRPr="00BB1E0E">
        <w:rPr>
          <w:rFonts w:ascii="Courier New" w:hAnsi="Courier New" w:cs="Courier New"/>
          <w:sz w:val="20"/>
          <w:szCs w:val="20"/>
          <w:lang w:val="en-US" w:eastAsia="ru-BY"/>
        </w:rPr>
        <w:t xml:space="preserve"> (PAD_INDEX = OFF, STATISTICS_NORECOMPUTE = OFF, IGNORE_DUP_KEY = OFF, ALLOW_ROW_LOCKS = ON, ALLOW_PAGE_LOCKS = ON, OPTIMIZE_FOR_SEQUENTIAL_KEY = OFF) ON [PRIMARY]</w:t>
      </w:r>
    </w:p>
    <w:p w14:paraId="4E8CD1C6"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 ON [PRIMARY] TEXTIMAGE_ON [PRIMARY]</w:t>
      </w:r>
    </w:p>
    <w:p w14:paraId="0B5873BF"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GO</w:t>
      </w:r>
    </w:p>
    <w:p w14:paraId="5B5D1F8E"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 Object:  Table [dbo</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AspNetUsers]    Script Date: 01.05.2025 21:48:46 ******/</w:t>
      </w:r>
    </w:p>
    <w:p w14:paraId="1E907B21"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SET ANSI_NULLS ON</w:t>
      </w:r>
    </w:p>
    <w:p w14:paraId="27D07416"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GO</w:t>
      </w:r>
    </w:p>
    <w:p w14:paraId="03023455"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SET QUOTED_IDENTIFIER ON</w:t>
      </w:r>
    </w:p>
    <w:p w14:paraId="069E472C"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GO</w:t>
      </w:r>
    </w:p>
    <w:p w14:paraId="011D0F80"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CREATE TABLE [dbo</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AspNetUsers](</w:t>
      </w:r>
    </w:p>
    <w:p w14:paraId="52E8418F"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[Id] [nvarchar</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450) NOT NULL,</w:t>
      </w:r>
    </w:p>
    <w:p w14:paraId="3327F202"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[UserName] [nvarchar</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256) NULL,</w:t>
      </w:r>
    </w:p>
    <w:p w14:paraId="1E7BF3B8"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[NormalizedUserName] [nvarchar</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256) NULL,</w:t>
      </w:r>
    </w:p>
    <w:p w14:paraId="1441AE24"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[Email] [nvarchar</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256) NULL,</w:t>
      </w:r>
    </w:p>
    <w:p w14:paraId="36C25BD1"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[NormalizedEmail] [nvarchar</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256) NULL,</w:t>
      </w:r>
    </w:p>
    <w:p w14:paraId="5949385E"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[EmailConfirmed] [bit] NOT NULL,</w:t>
      </w:r>
    </w:p>
    <w:p w14:paraId="69044703"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[PasswordHash] [nvarchar](max) NULL,</w:t>
      </w:r>
    </w:p>
    <w:p w14:paraId="64252843"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[SecurityStamp] [nvarchar](max) NULL,</w:t>
      </w:r>
    </w:p>
    <w:p w14:paraId="00867AF2"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[ConcurrencyStamp] [nvarchar](max) NULL,</w:t>
      </w:r>
    </w:p>
    <w:p w14:paraId="422738E8"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[PhoneNumber] [nvarchar](max) NULL,</w:t>
      </w:r>
    </w:p>
    <w:p w14:paraId="75BEEF73"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[PhoneNumberConfirmed] [bit] NOT NULL,</w:t>
      </w:r>
    </w:p>
    <w:p w14:paraId="38F50BE9"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[TwoFactorEnabled] [bit] NOT NULL,</w:t>
      </w:r>
    </w:p>
    <w:p w14:paraId="2BD6AA4F"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lastRenderedPageBreak/>
        <w:tab/>
        <w:t>[LockoutEnd] [datetimeoffset</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7) NULL,</w:t>
      </w:r>
    </w:p>
    <w:p w14:paraId="6550692C"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[LockoutEnabled] [bit] NOT NULL,</w:t>
      </w:r>
    </w:p>
    <w:p w14:paraId="58DF99F8"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[AccessFailedCount] [int] NOT NULL,</w:t>
      </w:r>
    </w:p>
    <w:p w14:paraId="1522A8E5"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 xml:space="preserve"> CONSTRAINT [PK_AspNetUsers] PRIMARY KEY CLUSTERED </w:t>
      </w:r>
    </w:p>
    <w:p w14:paraId="6DB61EF2"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w:t>
      </w:r>
    </w:p>
    <w:p w14:paraId="7ECE2E3C"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[Id] ASC</w:t>
      </w:r>
    </w:p>
    <w:p w14:paraId="46D0AB9B" w14:textId="77777777" w:rsidR="009A4119" w:rsidRPr="00BB1E0E" w:rsidRDefault="009A4119" w:rsidP="009A4119">
      <w:pPr>
        <w:pStyle w:val="ad"/>
        <w:rPr>
          <w:rFonts w:ascii="Courier New" w:hAnsi="Courier New" w:cs="Courier New"/>
          <w:sz w:val="20"/>
          <w:szCs w:val="20"/>
          <w:lang w:val="en-US" w:eastAsia="ru-BY"/>
        </w:rPr>
      </w:pPr>
      <w:proofErr w:type="gramStart"/>
      <w:r w:rsidRPr="00BB1E0E">
        <w:rPr>
          <w:rFonts w:ascii="Courier New" w:hAnsi="Courier New" w:cs="Courier New"/>
          <w:sz w:val="20"/>
          <w:szCs w:val="20"/>
          <w:lang w:val="en-US" w:eastAsia="ru-BY"/>
        </w:rPr>
        <w:t>)WITH</w:t>
      </w:r>
      <w:proofErr w:type="gramEnd"/>
      <w:r w:rsidRPr="00BB1E0E">
        <w:rPr>
          <w:rFonts w:ascii="Courier New" w:hAnsi="Courier New" w:cs="Courier New"/>
          <w:sz w:val="20"/>
          <w:szCs w:val="20"/>
          <w:lang w:val="en-US" w:eastAsia="ru-BY"/>
        </w:rPr>
        <w:t xml:space="preserve"> (PAD_INDEX = OFF, STATISTICS_NORECOMPUTE = OFF, IGNORE_DUP_KEY = OFF, ALLOW_ROW_LOCKS = ON, ALLOW_PAGE_LOCKS = ON, OPTIMIZE_FOR_SEQUENTIAL_KEY = OFF) ON [PRIMARY]</w:t>
      </w:r>
    </w:p>
    <w:p w14:paraId="4E54443B"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 ON [PRIMARY] TEXTIMAGE_ON [PRIMARY]</w:t>
      </w:r>
    </w:p>
    <w:p w14:paraId="11CA6CFE"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GO</w:t>
      </w:r>
    </w:p>
    <w:p w14:paraId="1DC412C9"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 Object:  Table [dbo</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Clients]    Script Date: 01.05.2025 21:48:46 ******/</w:t>
      </w:r>
    </w:p>
    <w:p w14:paraId="06115994"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SET ANSI_NULLS ON</w:t>
      </w:r>
    </w:p>
    <w:p w14:paraId="62A62ADA"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GO</w:t>
      </w:r>
    </w:p>
    <w:p w14:paraId="1BC6CDDB"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SET QUOTED_IDENTIFIER ON</w:t>
      </w:r>
    </w:p>
    <w:p w14:paraId="34D40A2C"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GO</w:t>
      </w:r>
    </w:p>
    <w:p w14:paraId="45971BFE"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CREATE TABLE [dbo</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Clients](</w:t>
      </w:r>
    </w:p>
    <w:p w14:paraId="5119A93A"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[UserId] [nvarchar</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450) NOT NULL,</w:t>
      </w:r>
    </w:p>
    <w:p w14:paraId="607DFA9F"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[FirstName] [nvarchar](max) NOT NULL,</w:t>
      </w:r>
    </w:p>
    <w:p w14:paraId="5C049CD2"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[LastName] [nvarchar](max) NOT NULL,</w:t>
      </w:r>
    </w:p>
    <w:p w14:paraId="3801162E"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[Phone] [nvarchar](max) NOT NULL,</w:t>
      </w:r>
    </w:p>
    <w:p w14:paraId="1CBCC026"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 xml:space="preserve"> CONSTRAINT [PK_Clients] PRIMARY KEY CLUSTERED </w:t>
      </w:r>
    </w:p>
    <w:p w14:paraId="102438B1"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w:t>
      </w:r>
    </w:p>
    <w:p w14:paraId="589F8B55"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[UserId] ASC</w:t>
      </w:r>
    </w:p>
    <w:p w14:paraId="7BB11C15" w14:textId="77777777" w:rsidR="009A4119" w:rsidRPr="00BB1E0E" w:rsidRDefault="009A4119" w:rsidP="009A4119">
      <w:pPr>
        <w:pStyle w:val="ad"/>
        <w:rPr>
          <w:rFonts w:ascii="Courier New" w:hAnsi="Courier New" w:cs="Courier New"/>
          <w:sz w:val="20"/>
          <w:szCs w:val="20"/>
          <w:lang w:val="en-US" w:eastAsia="ru-BY"/>
        </w:rPr>
      </w:pPr>
      <w:proofErr w:type="gramStart"/>
      <w:r w:rsidRPr="00BB1E0E">
        <w:rPr>
          <w:rFonts w:ascii="Courier New" w:hAnsi="Courier New" w:cs="Courier New"/>
          <w:sz w:val="20"/>
          <w:szCs w:val="20"/>
          <w:lang w:val="en-US" w:eastAsia="ru-BY"/>
        </w:rPr>
        <w:t>)WITH</w:t>
      </w:r>
      <w:proofErr w:type="gramEnd"/>
      <w:r w:rsidRPr="00BB1E0E">
        <w:rPr>
          <w:rFonts w:ascii="Courier New" w:hAnsi="Courier New" w:cs="Courier New"/>
          <w:sz w:val="20"/>
          <w:szCs w:val="20"/>
          <w:lang w:val="en-US" w:eastAsia="ru-BY"/>
        </w:rPr>
        <w:t xml:space="preserve"> (PAD_INDEX = OFF, STATISTICS_NORECOMPUTE = OFF, IGNORE_DUP_KEY = OFF, ALLOW_ROW_LOCKS = ON, ALLOW_PAGE_LOCKS = ON, OPTIMIZE_FOR_SEQUENTIAL_KEY = OFF) ON [PRIMARY]</w:t>
      </w:r>
    </w:p>
    <w:p w14:paraId="548F5A86"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 ON [PRIMARY] TEXTIMAGE_ON [PRIMARY]</w:t>
      </w:r>
    </w:p>
    <w:p w14:paraId="1A909B20"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GO</w:t>
      </w:r>
    </w:p>
    <w:p w14:paraId="389BE94D"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 Object:  Table [dbo</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Deliveries]    Script Date: 01.05.2025 21:48:46 ******/</w:t>
      </w:r>
    </w:p>
    <w:p w14:paraId="5051FE2C"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SET ANSI_NULLS ON</w:t>
      </w:r>
    </w:p>
    <w:p w14:paraId="7490B799"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GO</w:t>
      </w:r>
    </w:p>
    <w:p w14:paraId="6EE04BB6"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SET QUOTED_IDENTIFIER ON</w:t>
      </w:r>
    </w:p>
    <w:p w14:paraId="2DC56AF2"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GO</w:t>
      </w:r>
    </w:p>
    <w:p w14:paraId="09A49A10"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CREATE TABLE [dbo</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Deliveries](</w:t>
      </w:r>
    </w:p>
    <w:p w14:paraId="0AB70A9E"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[OrderId] [int] NOT NULL,</w:t>
      </w:r>
    </w:p>
    <w:p w14:paraId="2B1F08B8"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[DeliveryDate] [datetime</w:t>
      </w:r>
      <w:proofErr w:type="gramStart"/>
      <w:r w:rsidRPr="00BB1E0E">
        <w:rPr>
          <w:rFonts w:ascii="Courier New" w:hAnsi="Courier New" w:cs="Courier New"/>
          <w:sz w:val="20"/>
          <w:szCs w:val="20"/>
          <w:lang w:val="en-US" w:eastAsia="ru-BY"/>
        </w:rPr>
        <w:t>2](</w:t>
      </w:r>
      <w:proofErr w:type="gramEnd"/>
      <w:r w:rsidRPr="00BB1E0E">
        <w:rPr>
          <w:rFonts w:ascii="Courier New" w:hAnsi="Courier New" w:cs="Courier New"/>
          <w:sz w:val="20"/>
          <w:szCs w:val="20"/>
          <w:lang w:val="en-US" w:eastAsia="ru-BY"/>
        </w:rPr>
        <w:t>7) NOT NULL,</w:t>
      </w:r>
    </w:p>
    <w:p w14:paraId="609E52F5"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[City] [nvarchar](max) NOT NULL,</w:t>
      </w:r>
    </w:p>
    <w:p w14:paraId="34E17239"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[Street] [nvarchar](max) NOT NULL,</w:t>
      </w:r>
    </w:p>
    <w:p w14:paraId="47E7B9CA"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[House] [nvarchar](max) NOT NULL,</w:t>
      </w:r>
    </w:p>
    <w:p w14:paraId="1FCF665B"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[Flat] [nvarchar](max) NOT NULL,</w:t>
      </w:r>
    </w:p>
    <w:p w14:paraId="72968114"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[PostalCode] [nvarchar](max) NOT NULL,</w:t>
      </w:r>
    </w:p>
    <w:p w14:paraId="12E2DC2C"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 xml:space="preserve"> CONSTRAINT [PK_Deliveries] PRIMARY KEY CLUSTERED </w:t>
      </w:r>
    </w:p>
    <w:p w14:paraId="242539DC"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w:t>
      </w:r>
    </w:p>
    <w:p w14:paraId="43297767"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[OrderId] ASC</w:t>
      </w:r>
    </w:p>
    <w:p w14:paraId="28D67306" w14:textId="77777777" w:rsidR="009A4119" w:rsidRPr="00BB1E0E" w:rsidRDefault="009A4119" w:rsidP="009A4119">
      <w:pPr>
        <w:pStyle w:val="ad"/>
        <w:rPr>
          <w:rFonts w:ascii="Courier New" w:hAnsi="Courier New" w:cs="Courier New"/>
          <w:sz w:val="20"/>
          <w:szCs w:val="20"/>
          <w:lang w:val="en-US" w:eastAsia="ru-BY"/>
        </w:rPr>
      </w:pPr>
      <w:proofErr w:type="gramStart"/>
      <w:r w:rsidRPr="00BB1E0E">
        <w:rPr>
          <w:rFonts w:ascii="Courier New" w:hAnsi="Courier New" w:cs="Courier New"/>
          <w:sz w:val="20"/>
          <w:szCs w:val="20"/>
          <w:lang w:val="en-US" w:eastAsia="ru-BY"/>
        </w:rPr>
        <w:t>)WITH</w:t>
      </w:r>
      <w:proofErr w:type="gramEnd"/>
      <w:r w:rsidRPr="00BB1E0E">
        <w:rPr>
          <w:rFonts w:ascii="Courier New" w:hAnsi="Courier New" w:cs="Courier New"/>
          <w:sz w:val="20"/>
          <w:szCs w:val="20"/>
          <w:lang w:val="en-US" w:eastAsia="ru-BY"/>
        </w:rPr>
        <w:t xml:space="preserve"> (PAD_INDEX = OFF, STATISTICS_NORECOMPUTE = OFF, IGNORE_DUP_KEY = OFF, ALLOW_ROW_LOCKS = ON, ALLOW_PAGE_LOCKS = ON, OPTIMIZE_FOR_SEQUENTIAL_KEY = OFF) ON [PRIMARY]</w:t>
      </w:r>
    </w:p>
    <w:p w14:paraId="46078765"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 ON [PRIMARY] TEXTIMAGE_ON [PRIMARY]</w:t>
      </w:r>
    </w:p>
    <w:p w14:paraId="29E1FBD8"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GO</w:t>
      </w:r>
    </w:p>
    <w:p w14:paraId="5D875240"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 Object:  Table [dbo</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Employees]    Script Date: 01.05.2025 21:48:46 ******/</w:t>
      </w:r>
    </w:p>
    <w:p w14:paraId="2B6B57B7"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SET ANSI_NULLS ON</w:t>
      </w:r>
    </w:p>
    <w:p w14:paraId="5010C1A0"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GO</w:t>
      </w:r>
    </w:p>
    <w:p w14:paraId="2DE0EF2B"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SET QUOTED_IDENTIFIER ON</w:t>
      </w:r>
    </w:p>
    <w:p w14:paraId="29440882"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GO</w:t>
      </w:r>
    </w:p>
    <w:p w14:paraId="32072C6F"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CREATE TABLE [dbo</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Employees](</w:t>
      </w:r>
    </w:p>
    <w:p w14:paraId="5840638F"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[UserId] [nvarchar</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450) NOT NULL,</w:t>
      </w:r>
    </w:p>
    <w:p w14:paraId="3938387F"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[FirstName] [nvarchar](max) NOT NULL,</w:t>
      </w:r>
    </w:p>
    <w:p w14:paraId="3CDC27EB"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[LastName] [nvarchar](max) NOT NULL,</w:t>
      </w:r>
    </w:p>
    <w:p w14:paraId="64F43CA8"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[Phone] [nvarchar](max) NOT NULL,</w:t>
      </w:r>
    </w:p>
    <w:p w14:paraId="08C7F484"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lastRenderedPageBreak/>
        <w:tab/>
        <w:t>[Role] [nvarchar](max) NOT NULL,</w:t>
      </w:r>
    </w:p>
    <w:p w14:paraId="79FC2C9D"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 xml:space="preserve"> CONSTRAINT [PK_Employees] PRIMARY KEY CLUSTERED </w:t>
      </w:r>
    </w:p>
    <w:p w14:paraId="5A4879DF"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w:t>
      </w:r>
    </w:p>
    <w:p w14:paraId="29783D26"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[UserId] ASC</w:t>
      </w:r>
    </w:p>
    <w:p w14:paraId="04CEAC2E" w14:textId="77777777" w:rsidR="009A4119" w:rsidRPr="00BB1E0E" w:rsidRDefault="009A4119" w:rsidP="009A4119">
      <w:pPr>
        <w:pStyle w:val="ad"/>
        <w:rPr>
          <w:rFonts w:ascii="Courier New" w:hAnsi="Courier New" w:cs="Courier New"/>
          <w:sz w:val="20"/>
          <w:szCs w:val="20"/>
          <w:lang w:val="en-US" w:eastAsia="ru-BY"/>
        </w:rPr>
      </w:pPr>
      <w:proofErr w:type="gramStart"/>
      <w:r w:rsidRPr="00BB1E0E">
        <w:rPr>
          <w:rFonts w:ascii="Courier New" w:hAnsi="Courier New" w:cs="Courier New"/>
          <w:sz w:val="20"/>
          <w:szCs w:val="20"/>
          <w:lang w:val="en-US" w:eastAsia="ru-BY"/>
        </w:rPr>
        <w:t>)WITH</w:t>
      </w:r>
      <w:proofErr w:type="gramEnd"/>
      <w:r w:rsidRPr="00BB1E0E">
        <w:rPr>
          <w:rFonts w:ascii="Courier New" w:hAnsi="Courier New" w:cs="Courier New"/>
          <w:sz w:val="20"/>
          <w:szCs w:val="20"/>
          <w:lang w:val="en-US" w:eastAsia="ru-BY"/>
        </w:rPr>
        <w:t xml:space="preserve"> (PAD_INDEX = OFF, STATISTICS_NORECOMPUTE = OFF, IGNORE_DUP_KEY = OFF, ALLOW_ROW_LOCKS = ON, ALLOW_PAGE_LOCKS = ON, OPTIMIZE_FOR_SEQUENTIAL_KEY = OFF) ON [PRIMARY]</w:t>
      </w:r>
    </w:p>
    <w:p w14:paraId="07B01E3B"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 ON [PRIMARY] TEXTIMAGE_ON [PRIMARY]</w:t>
      </w:r>
    </w:p>
    <w:p w14:paraId="0A8475C9"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GO</w:t>
      </w:r>
    </w:p>
    <w:p w14:paraId="16A743EA"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 Object:  Table [dbo</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OrderProducts]    Script Date: 01.05.2025 21:48:46 ******/</w:t>
      </w:r>
    </w:p>
    <w:p w14:paraId="29E51BB6"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SET ANSI_NULLS ON</w:t>
      </w:r>
    </w:p>
    <w:p w14:paraId="5564D554"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GO</w:t>
      </w:r>
    </w:p>
    <w:p w14:paraId="1858EAE8"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SET QUOTED_IDENTIFIER ON</w:t>
      </w:r>
    </w:p>
    <w:p w14:paraId="263895A2"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GO</w:t>
      </w:r>
    </w:p>
    <w:p w14:paraId="63D1290A"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CREATE TABLE [dbo</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OrderProducts](</w:t>
      </w:r>
    </w:p>
    <w:p w14:paraId="6A203F85"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[OrderId] [int] NOT NULL,</w:t>
      </w:r>
    </w:p>
    <w:p w14:paraId="7231B7D1"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[ProductId] [int] NOT NULL,</w:t>
      </w:r>
    </w:p>
    <w:p w14:paraId="7865B958"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[Quantity] [int] NOT NULL,</w:t>
      </w:r>
    </w:p>
    <w:p w14:paraId="71845EE0"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[ProductPrice] [decimal</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18, 2) NOT NULL,</w:t>
      </w:r>
    </w:p>
    <w:p w14:paraId="7E38A597"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[ProductName] [nvarchar](max) NOT NULL,</w:t>
      </w:r>
    </w:p>
    <w:p w14:paraId="5E35998D"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[ProductDescription] [nvarchar](max) NOT NULL,</w:t>
      </w:r>
    </w:p>
    <w:p w14:paraId="49508E43"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 xml:space="preserve"> CONSTRAINT [PK_OrderProducts] PRIMARY KEY CLUSTERED </w:t>
      </w:r>
    </w:p>
    <w:p w14:paraId="326E8A97"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w:t>
      </w:r>
    </w:p>
    <w:p w14:paraId="55C78C0F"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[OrderId] ASC,</w:t>
      </w:r>
    </w:p>
    <w:p w14:paraId="6355070B"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[ProductId] ASC</w:t>
      </w:r>
    </w:p>
    <w:p w14:paraId="4FFC2AE7" w14:textId="77777777" w:rsidR="009A4119" w:rsidRPr="00BB1E0E" w:rsidRDefault="009A4119" w:rsidP="009A4119">
      <w:pPr>
        <w:pStyle w:val="ad"/>
        <w:rPr>
          <w:rFonts w:ascii="Courier New" w:hAnsi="Courier New" w:cs="Courier New"/>
          <w:sz w:val="20"/>
          <w:szCs w:val="20"/>
          <w:lang w:val="en-US" w:eastAsia="ru-BY"/>
        </w:rPr>
      </w:pPr>
      <w:proofErr w:type="gramStart"/>
      <w:r w:rsidRPr="00BB1E0E">
        <w:rPr>
          <w:rFonts w:ascii="Courier New" w:hAnsi="Courier New" w:cs="Courier New"/>
          <w:sz w:val="20"/>
          <w:szCs w:val="20"/>
          <w:lang w:val="en-US" w:eastAsia="ru-BY"/>
        </w:rPr>
        <w:t>)WITH</w:t>
      </w:r>
      <w:proofErr w:type="gramEnd"/>
      <w:r w:rsidRPr="00BB1E0E">
        <w:rPr>
          <w:rFonts w:ascii="Courier New" w:hAnsi="Courier New" w:cs="Courier New"/>
          <w:sz w:val="20"/>
          <w:szCs w:val="20"/>
          <w:lang w:val="en-US" w:eastAsia="ru-BY"/>
        </w:rPr>
        <w:t xml:space="preserve"> (PAD_INDEX = OFF, STATISTICS_NORECOMPUTE = OFF, IGNORE_DUP_KEY = OFF, ALLOW_ROW_LOCKS = ON, ALLOW_PAGE_LOCKS = ON, OPTIMIZE_FOR_SEQUENTIAL_KEY = OFF) ON [PRIMARY]</w:t>
      </w:r>
    </w:p>
    <w:p w14:paraId="1806CE11"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 ON [PRIMARY] TEXTIMAGE_ON [PRIMARY]</w:t>
      </w:r>
    </w:p>
    <w:p w14:paraId="581C161A"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GO</w:t>
      </w:r>
    </w:p>
    <w:p w14:paraId="4888B890"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 Object:  Table [dbo</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Orders]    Script Date: 01.05.2025 21:48:46 ******/</w:t>
      </w:r>
    </w:p>
    <w:p w14:paraId="401D5357"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SET ANSI_NULLS ON</w:t>
      </w:r>
    </w:p>
    <w:p w14:paraId="40130114"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GO</w:t>
      </w:r>
    </w:p>
    <w:p w14:paraId="341D3941"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SET QUOTED_IDENTIFIER ON</w:t>
      </w:r>
    </w:p>
    <w:p w14:paraId="602A360C"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GO</w:t>
      </w:r>
    </w:p>
    <w:p w14:paraId="4E68567B"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CREATE TABLE [dbo</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Orders](</w:t>
      </w:r>
    </w:p>
    <w:p w14:paraId="13CA8AA6"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 xml:space="preserve">[Id] [int] </w:t>
      </w:r>
      <w:proofErr w:type="gramStart"/>
      <w:r w:rsidRPr="00BB1E0E">
        <w:rPr>
          <w:rFonts w:ascii="Courier New" w:hAnsi="Courier New" w:cs="Courier New"/>
          <w:sz w:val="20"/>
          <w:szCs w:val="20"/>
          <w:lang w:val="en-US" w:eastAsia="ru-BY"/>
        </w:rPr>
        <w:t>IDENTITY(</w:t>
      </w:r>
      <w:proofErr w:type="gramEnd"/>
      <w:r w:rsidRPr="00BB1E0E">
        <w:rPr>
          <w:rFonts w:ascii="Courier New" w:hAnsi="Courier New" w:cs="Courier New"/>
          <w:sz w:val="20"/>
          <w:szCs w:val="20"/>
          <w:lang w:val="en-US" w:eastAsia="ru-BY"/>
        </w:rPr>
        <w:t>1,1) NOT NULL,</w:t>
      </w:r>
    </w:p>
    <w:p w14:paraId="5C35AD3D"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[UserId] [nvarchar</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450) NOT NULL,</w:t>
      </w:r>
    </w:p>
    <w:p w14:paraId="1243DA13"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[StockId] [int] NULL,</w:t>
      </w:r>
    </w:p>
    <w:p w14:paraId="5011C75E"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[ClientName] [nvarchar](max) NOT NULL,</w:t>
      </w:r>
    </w:p>
    <w:p w14:paraId="551A5164"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[ContactPhone] [nvarchar](max) NOT NULL,</w:t>
      </w:r>
    </w:p>
    <w:p w14:paraId="6DB146E9"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[PaymentType] [int] NOT NULL,</w:t>
      </w:r>
    </w:p>
    <w:p w14:paraId="44FA53D4"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[ChangeDate] [datetime</w:t>
      </w:r>
      <w:proofErr w:type="gramStart"/>
      <w:r w:rsidRPr="00BB1E0E">
        <w:rPr>
          <w:rFonts w:ascii="Courier New" w:hAnsi="Courier New" w:cs="Courier New"/>
          <w:sz w:val="20"/>
          <w:szCs w:val="20"/>
          <w:lang w:val="en-US" w:eastAsia="ru-BY"/>
        </w:rPr>
        <w:t>2](</w:t>
      </w:r>
      <w:proofErr w:type="gramEnd"/>
      <w:r w:rsidRPr="00BB1E0E">
        <w:rPr>
          <w:rFonts w:ascii="Courier New" w:hAnsi="Courier New" w:cs="Courier New"/>
          <w:sz w:val="20"/>
          <w:szCs w:val="20"/>
          <w:lang w:val="en-US" w:eastAsia="ru-BY"/>
        </w:rPr>
        <w:t>7) NOT NULL,</w:t>
      </w:r>
    </w:p>
    <w:p w14:paraId="526EB72B"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[OrderDate] [datetime</w:t>
      </w:r>
      <w:proofErr w:type="gramStart"/>
      <w:r w:rsidRPr="00BB1E0E">
        <w:rPr>
          <w:rFonts w:ascii="Courier New" w:hAnsi="Courier New" w:cs="Courier New"/>
          <w:sz w:val="20"/>
          <w:szCs w:val="20"/>
          <w:lang w:val="en-US" w:eastAsia="ru-BY"/>
        </w:rPr>
        <w:t>2](</w:t>
      </w:r>
      <w:proofErr w:type="gramEnd"/>
      <w:r w:rsidRPr="00BB1E0E">
        <w:rPr>
          <w:rFonts w:ascii="Courier New" w:hAnsi="Courier New" w:cs="Courier New"/>
          <w:sz w:val="20"/>
          <w:szCs w:val="20"/>
          <w:lang w:val="en-US" w:eastAsia="ru-BY"/>
        </w:rPr>
        <w:t>7) NOT NULL,</w:t>
      </w:r>
    </w:p>
    <w:p w14:paraId="7C75CD93"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[State] [int] NOT NULL,</w:t>
      </w:r>
    </w:p>
    <w:p w14:paraId="4E5C8241"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[CancellationReason] [nvarchar](max) NOT NULL,</w:t>
      </w:r>
    </w:p>
    <w:p w14:paraId="4DFDC936"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 xml:space="preserve"> CONSTRAINT [PK_Orders] PRIMARY KEY CLUSTERED </w:t>
      </w:r>
    </w:p>
    <w:p w14:paraId="1C1CEF0A"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w:t>
      </w:r>
    </w:p>
    <w:p w14:paraId="1D0B24FB"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[Id] ASC</w:t>
      </w:r>
    </w:p>
    <w:p w14:paraId="4F967C90" w14:textId="77777777" w:rsidR="009A4119" w:rsidRPr="00BB1E0E" w:rsidRDefault="009A4119" w:rsidP="009A4119">
      <w:pPr>
        <w:pStyle w:val="ad"/>
        <w:rPr>
          <w:rFonts w:ascii="Courier New" w:hAnsi="Courier New" w:cs="Courier New"/>
          <w:sz w:val="20"/>
          <w:szCs w:val="20"/>
          <w:lang w:val="en-US" w:eastAsia="ru-BY"/>
        </w:rPr>
      </w:pPr>
      <w:proofErr w:type="gramStart"/>
      <w:r w:rsidRPr="00BB1E0E">
        <w:rPr>
          <w:rFonts w:ascii="Courier New" w:hAnsi="Courier New" w:cs="Courier New"/>
          <w:sz w:val="20"/>
          <w:szCs w:val="20"/>
          <w:lang w:val="en-US" w:eastAsia="ru-BY"/>
        </w:rPr>
        <w:t>)WITH</w:t>
      </w:r>
      <w:proofErr w:type="gramEnd"/>
      <w:r w:rsidRPr="00BB1E0E">
        <w:rPr>
          <w:rFonts w:ascii="Courier New" w:hAnsi="Courier New" w:cs="Courier New"/>
          <w:sz w:val="20"/>
          <w:szCs w:val="20"/>
          <w:lang w:val="en-US" w:eastAsia="ru-BY"/>
        </w:rPr>
        <w:t xml:space="preserve"> (PAD_INDEX = OFF, STATISTICS_NORECOMPUTE = OFF, IGNORE_DUP_KEY = OFF, ALLOW_ROW_LOCKS = ON, ALLOW_PAGE_LOCKS = ON, OPTIMIZE_FOR_SEQUENTIAL_KEY = OFF) ON [PRIMARY]</w:t>
      </w:r>
    </w:p>
    <w:p w14:paraId="5B356FCF"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 ON [PRIMARY] TEXTIMAGE_ON [PRIMARY]</w:t>
      </w:r>
    </w:p>
    <w:p w14:paraId="2C0F4DB0"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GO</w:t>
      </w:r>
    </w:p>
    <w:p w14:paraId="62242B95"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 Object:  Table [dbo</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Products]    Script Date: 01.05.2025 21:48:46 ******/</w:t>
      </w:r>
    </w:p>
    <w:p w14:paraId="20A8DA62"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SET ANSI_NULLS ON</w:t>
      </w:r>
    </w:p>
    <w:p w14:paraId="08CEA09F"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GO</w:t>
      </w:r>
    </w:p>
    <w:p w14:paraId="79F49E05"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SET QUOTED_IDENTIFIER ON</w:t>
      </w:r>
    </w:p>
    <w:p w14:paraId="385F10BD"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GO</w:t>
      </w:r>
    </w:p>
    <w:p w14:paraId="3212044B"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CREATE TABLE [dbo</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Products](</w:t>
      </w:r>
    </w:p>
    <w:p w14:paraId="783B7EB8"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lastRenderedPageBreak/>
        <w:tab/>
        <w:t xml:space="preserve">[Id] [int] </w:t>
      </w:r>
      <w:proofErr w:type="gramStart"/>
      <w:r w:rsidRPr="00BB1E0E">
        <w:rPr>
          <w:rFonts w:ascii="Courier New" w:hAnsi="Courier New" w:cs="Courier New"/>
          <w:sz w:val="20"/>
          <w:szCs w:val="20"/>
          <w:lang w:val="en-US" w:eastAsia="ru-BY"/>
        </w:rPr>
        <w:t>IDENTITY(</w:t>
      </w:r>
      <w:proofErr w:type="gramEnd"/>
      <w:r w:rsidRPr="00BB1E0E">
        <w:rPr>
          <w:rFonts w:ascii="Courier New" w:hAnsi="Courier New" w:cs="Courier New"/>
          <w:sz w:val="20"/>
          <w:szCs w:val="20"/>
          <w:lang w:val="en-US" w:eastAsia="ru-BY"/>
        </w:rPr>
        <w:t>1,1) NOT NULL,</w:t>
      </w:r>
    </w:p>
    <w:p w14:paraId="1D795201"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[Name] [nvarchar](max) NOT NULL,</w:t>
      </w:r>
    </w:p>
    <w:p w14:paraId="524BBF43"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[Price] [decimal</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18, 2) NOT NULL,</w:t>
      </w:r>
    </w:p>
    <w:p w14:paraId="3EF55172"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[Description] [nvarchar](max) NOT NULL,</w:t>
      </w:r>
    </w:p>
    <w:p w14:paraId="64424FAA"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[Barcode] [nvarchar](max) NOT NULL,</w:t>
      </w:r>
    </w:p>
    <w:p w14:paraId="5EF71103"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[Category] [nvarchar](max) NOT NULL,</w:t>
      </w:r>
    </w:p>
    <w:p w14:paraId="47547B47"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 xml:space="preserve"> CONSTRAINT [PK_Products] PRIMARY KEY CLUSTERED </w:t>
      </w:r>
    </w:p>
    <w:p w14:paraId="0F0A2ECF"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w:t>
      </w:r>
    </w:p>
    <w:p w14:paraId="14B270C7"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[Id] ASC</w:t>
      </w:r>
    </w:p>
    <w:p w14:paraId="1C9D30E7" w14:textId="77777777" w:rsidR="009A4119" w:rsidRPr="00BB1E0E" w:rsidRDefault="009A4119" w:rsidP="009A4119">
      <w:pPr>
        <w:pStyle w:val="ad"/>
        <w:rPr>
          <w:rFonts w:ascii="Courier New" w:hAnsi="Courier New" w:cs="Courier New"/>
          <w:sz w:val="20"/>
          <w:szCs w:val="20"/>
          <w:lang w:val="en-US" w:eastAsia="ru-BY"/>
        </w:rPr>
      </w:pPr>
      <w:proofErr w:type="gramStart"/>
      <w:r w:rsidRPr="00BB1E0E">
        <w:rPr>
          <w:rFonts w:ascii="Courier New" w:hAnsi="Courier New" w:cs="Courier New"/>
          <w:sz w:val="20"/>
          <w:szCs w:val="20"/>
          <w:lang w:val="en-US" w:eastAsia="ru-BY"/>
        </w:rPr>
        <w:t>)WITH</w:t>
      </w:r>
      <w:proofErr w:type="gramEnd"/>
      <w:r w:rsidRPr="00BB1E0E">
        <w:rPr>
          <w:rFonts w:ascii="Courier New" w:hAnsi="Courier New" w:cs="Courier New"/>
          <w:sz w:val="20"/>
          <w:szCs w:val="20"/>
          <w:lang w:val="en-US" w:eastAsia="ru-BY"/>
        </w:rPr>
        <w:t xml:space="preserve"> (PAD_INDEX = OFF, STATISTICS_NORECOMPUTE = OFF, IGNORE_DUP_KEY = OFF, ALLOW_ROW_LOCKS = ON, ALLOW_PAGE_LOCKS = ON, OPTIMIZE_FOR_SEQUENTIAL_KEY = OFF) ON [PRIMARY]</w:t>
      </w:r>
    </w:p>
    <w:p w14:paraId="5569C0A5"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 ON [PRIMARY] TEXTIMAGE_ON [PRIMARY]</w:t>
      </w:r>
    </w:p>
    <w:p w14:paraId="551052A8"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GO</w:t>
      </w:r>
    </w:p>
    <w:p w14:paraId="6E3FD344"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 Object:  Table [dbo</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SaleProducts]    Script Date: 01.05.2025 21:48:46 ******/</w:t>
      </w:r>
    </w:p>
    <w:p w14:paraId="2198C88C"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SET ANSI_NULLS ON</w:t>
      </w:r>
    </w:p>
    <w:p w14:paraId="7D526B9D"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GO</w:t>
      </w:r>
    </w:p>
    <w:p w14:paraId="5DF74E2F"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SET QUOTED_IDENTIFIER ON</w:t>
      </w:r>
    </w:p>
    <w:p w14:paraId="737F4D7E"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GO</w:t>
      </w:r>
    </w:p>
    <w:p w14:paraId="75CCD49B"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CREATE TABLE [dbo</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SaleProducts](</w:t>
      </w:r>
    </w:p>
    <w:p w14:paraId="4E0525A2"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 xml:space="preserve">[Id] [int] </w:t>
      </w:r>
      <w:proofErr w:type="gramStart"/>
      <w:r w:rsidRPr="00BB1E0E">
        <w:rPr>
          <w:rFonts w:ascii="Courier New" w:hAnsi="Courier New" w:cs="Courier New"/>
          <w:sz w:val="20"/>
          <w:szCs w:val="20"/>
          <w:lang w:val="en-US" w:eastAsia="ru-BY"/>
        </w:rPr>
        <w:t>IDENTITY(</w:t>
      </w:r>
      <w:proofErr w:type="gramEnd"/>
      <w:r w:rsidRPr="00BB1E0E">
        <w:rPr>
          <w:rFonts w:ascii="Courier New" w:hAnsi="Courier New" w:cs="Courier New"/>
          <w:sz w:val="20"/>
          <w:szCs w:val="20"/>
          <w:lang w:val="en-US" w:eastAsia="ru-BY"/>
        </w:rPr>
        <w:t>1,1) NOT NULL,</w:t>
      </w:r>
    </w:p>
    <w:p w14:paraId="3681A446"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[SaleId] [int] NOT NULL,</w:t>
      </w:r>
    </w:p>
    <w:p w14:paraId="2687E4E7"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[ProductId] [int] NOT NULL,</w:t>
      </w:r>
    </w:p>
    <w:p w14:paraId="466532BB"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[ProductName] [nvarchar](max) NOT NULL,</w:t>
      </w:r>
    </w:p>
    <w:p w14:paraId="33580E58"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[ProductCategory] [nvarchar](max) NOT NULL,</w:t>
      </w:r>
    </w:p>
    <w:p w14:paraId="542B1AB6"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[Quantity] [int] NOT NULL,</w:t>
      </w:r>
    </w:p>
    <w:p w14:paraId="14ACA2AB"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[ProductPrice] [decimal</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18, 2) NOT NULL,</w:t>
      </w:r>
    </w:p>
    <w:p w14:paraId="3DE938D6"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[DiscountAmount] [decimal</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18, 2) NOT NULL,</w:t>
      </w:r>
    </w:p>
    <w:p w14:paraId="373644DB"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 xml:space="preserve"> CONSTRAINT [PK_SaleProducts] PRIMARY KEY CLUSTERED </w:t>
      </w:r>
    </w:p>
    <w:p w14:paraId="37FC5A9A"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w:t>
      </w:r>
    </w:p>
    <w:p w14:paraId="672CA600"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[Id] ASC</w:t>
      </w:r>
    </w:p>
    <w:p w14:paraId="36E948F5" w14:textId="77777777" w:rsidR="009A4119" w:rsidRPr="00BB1E0E" w:rsidRDefault="009A4119" w:rsidP="009A4119">
      <w:pPr>
        <w:pStyle w:val="ad"/>
        <w:rPr>
          <w:rFonts w:ascii="Courier New" w:hAnsi="Courier New" w:cs="Courier New"/>
          <w:sz w:val="20"/>
          <w:szCs w:val="20"/>
          <w:lang w:val="en-US" w:eastAsia="ru-BY"/>
        </w:rPr>
      </w:pPr>
      <w:proofErr w:type="gramStart"/>
      <w:r w:rsidRPr="00BB1E0E">
        <w:rPr>
          <w:rFonts w:ascii="Courier New" w:hAnsi="Courier New" w:cs="Courier New"/>
          <w:sz w:val="20"/>
          <w:szCs w:val="20"/>
          <w:lang w:val="en-US" w:eastAsia="ru-BY"/>
        </w:rPr>
        <w:t>)WITH</w:t>
      </w:r>
      <w:proofErr w:type="gramEnd"/>
      <w:r w:rsidRPr="00BB1E0E">
        <w:rPr>
          <w:rFonts w:ascii="Courier New" w:hAnsi="Courier New" w:cs="Courier New"/>
          <w:sz w:val="20"/>
          <w:szCs w:val="20"/>
          <w:lang w:val="en-US" w:eastAsia="ru-BY"/>
        </w:rPr>
        <w:t xml:space="preserve"> (PAD_INDEX = OFF, STATISTICS_NORECOMPUTE = OFF, IGNORE_DUP_KEY = OFF, ALLOW_ROW_LOCKS = ON, ALLOW_PAGE_LOCKS = ON, OPTIMIZE_FOR_SEQUENTIAL_KEY = OFF) ON [PRIMARY]</w:t>
      </w:r>
    </w:p>
    <w:p w14:paraId="2EA0BB9E"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 ON [PRIMARY] TEXTIMAGE_ON [PRIMARY]</w:t>
      </w:r>
    </w:p>
    <w:p w14:paraId="674A635A"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GO</w:t>
      </w:r>
    </w:p>
    <w:p w14:paraId="2BD2746C"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 Object:  Table [dbo</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Sales]    Script Date: 01.05.2025 21:48:46 ******/</w:t>
      </w:r>
    </w:p>
    <w:p w14:paraId="43C92F52"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SET ANSI_NULLS ON</w:t>
      </w:r>
    </w:p>
    <w:p w14:paraId="18293FB2"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GO</w:t>
      </w:r>
    </w:p>
    <w:p w14:paraId="017D6084"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SET QUOTED_IDENTIFIER ON</w:t>
      </w:r>
    </w:p>
    <w:p w14:paraId="41EC5B0E"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GO</w:t>
      </w:r>
    </w:p>
    <w:p w14:paraId="236DFD48"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CREATE TABLE [dbo</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Sales](</w:t>
      </w:r>
    </w:p>
    <w:p w14:paraId="4D9A8640"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 xml:space="preserve">[Id] [int] </w:t>
      </w:r>
      <w:proofErr w:type="gramStart"/>
      <w:r w:rsidRPr="00BB1E0E">
        <w:rPr>
          <w:rFonts w:ascii="Courier New" w:hAnsi="Courier New" w:cs="Courier New"/>
          <w:sz w:val="20"/>
          <w:szCs w:val="20"/>
          <w:lang w:val="en-US" w:eastAsia="ru-BY"/>
        </w:rPr>
        <w:t>IDENTITY(</w:t>
      </w:r>
      <w:proofErr w:type="gramEnd"/>
      <w:r w:rsidRPr="00BB1E0E">
        <w:rPr>
          <w:rFonts w:ascii="Courier New" w:hAnsi="Courier New" w:cs="Courier New"/>
          <w:sz w:val="20"/>
          <w:szCs w:val="20"/>
          <w:lang w:val="en-US" w:eastAsia="ru-BY"/>
        </w:rPr>
        <w:t>1,1) NOT NULL,</w:t>
      </w:r>
    </w:p>
    <w:p w14:paraId="3C1D2FF3"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[OrderId] [int] NOT NULL,</w:t>
      </w:r>
    </w:p>
    <w:p w14:paraId="46C549EE"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[SaleDate] [datetime</w:t>
      </w:r>
      <w:proofErr w:type="gramStart"/>
      <w:r w:rsidRPr="00BB1E0E">
        <w:rPr>
          <w:rFonts w:ascii="Courier New" w:hAnsi="Courier New" w:cs="Courier New"/>
          <w:sz w:val="20"/>
          <w:szCs w:val="20"/>
          <w:lang w:val="en-US" w:eastAsia="ru-BY"/>
        </w:rPr>
        <w:t>2](</w:t>
      </w:r>
      <w:proofErr w:type="gramEnd"/>
      <w:r w:rsidRPr="00BB1E0E">
        <w:rPr>
          <w:rFonts w:ascii="Courier New" w:hAnsi="Courier New" w:cs="Courier New"/>
          <w:sz w:val="20"/>
          <w:szCs w:val="20"/>
          <w:lang w:val="en-US" w:eastAsia="ru-BY"/>
        </w:rPr>
        <w:t>7) NOT NULL,</w:t>
      </w:r>
    </w:p>
    <w:p w14:paraId="19B20256"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[TotalAmount] [decimal</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18, 2) NOT NULL,</w:t>
      </w:r>
    </w:p>
    <w:p w14:paraId="5D104CAC"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[ClientName] [nvarchar](max) NOT NULL,</w:t>
      </w:r>
    </w:p>
    <w:p w14:paraId="555A3B80"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[ClientPhone] [nvarchar](max) NOT NULL,</w:t>
      </w:r>
    </w:p>
    <w:p w14:paraId="01A96F40"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[DiscountAmount] [decimal</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18, 2) NOT NULL,</w:t>
      </w:r>
    </w:p>
    <w:p w14:paraId="5C1DA43E"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[PaymentMethod] [nvarchar](max) NOT NULL,</w:t>
      </w:r>
    </w:p>
    <w:p w14:paraId="7832CEFD"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 xml:space="preserve"> CONSTRAINT [PK_Sales] PRIMARY KEY CLUSTERED </w:t>
      </w:r>
    </w:p>
    <w:p w14:paraId="503BBDDD"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w:t>
      </w:r>
    </w:p>
    <w:p w14:paraId="1EEFAE2A"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[Id] ASC</w:t>
      </w:r>
    </w:p>
    <w:p w14:paraId="6BF943CB" w14:textId="77777777" w:rsidR="009A4119" w:rsidRPr="00BB1E0E" w:rsidRDefault="009A4119" w:rsidP="009A4119">
      <w:pPr>
        <w:pStyle w:val="ad"/>
        <w:rPr>
          <w:rFonts w:ascii="Courier New" w:hAnsi="Courier New" w:cs="Courier New"/>
          <w:sz w:val="20"/>
          <w:szCs w:val="20"/>
          <w:lang w:val="en-US" w:eastAsia="ru-BY"/>
        </w:rPr>
      </w:pPr>
      <w:proofErr w:type="gramStart"/>
      <w:r w:rsidRPr="00BB1E0E">
        <w:rPr>
          <w:rFonts w:ascii="Courier New" w:hAnsi="Courier New" w:cs="Courier New"/>
          <w:sz w:val="20"/>
          <w:szCs w:val="20"/>
          <w:lang w:val="en-US" w:eastAsia="ru-BY"/>
        </w:rPr>
        <w:t>)WITH</w:t>
      </w:r>
      <w:proofErr w:type="gramEnd"/>
      <w:r w:rsidRPr="00BB1E0E">
        <w:rPr>
          <w:rFonts w:ascii="Courier New" w:hAnsi="Courier New" w:cs="Courier New"/>
          <w:sz w:val="20"/>
          <w:szCs w:val="20"/>
          <w:lang w:val="en-US" w:eastAsia="ru-BY"/>
        </w:rPr>
        <w:t xml:space="preserve"> (PAD_INDEX = OFF, STATISTICS_NORECOMPUTE = OFF, IGNORE_DUP_KEY = OFF, ALLOW_ROW_LOCKS = ON, ALLOW_PAGE_LOCKS = ON, OPTIMIZE_FOR_SEQUENTIAL_KEY = OFF) ON [PRIMARY]</w:t>
      </w:r>
    </w:p>
    <w:p w14:paraId="54AAA7F9"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 ON [PRIMARY] TEXTIMAGE_ON [PRIMARY]</w:t>
      </w:r>
    </w:p>
    <w:p w14:paraId="31FAE495"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GO</w:t>
      </w:r>
    </w:p>
    <w:p w14:paraId="011FFBE7"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 Object:  Table [dbo</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StockProducts]    Script Date: 01.05.2025 21:48:46 ******/</w:t>
      </w:r>
    </w:p>
    <w:p w14:paraId="430F833E"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SET ANSI_NULLS ON</w:t>
      </w:r>
    </w:p>
    <w:p w14:paraId="452AAF73"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lastRenderedPageBreak/>
        <w:t>GO</w:t>
      </w:r>
    </w:p>
    <w:p w14:paraId="1199B07D"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SET QUOTED_IDENTIFIER ON</w:t>
      </w:r>
    </w:p>
    <w:p w14:paraId="5014597E"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GO</w:t>
      </w:r>
    </w:p>
    <w:p w14:paraId="37BA0573"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CREATE TABLE [dbo</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StockProducts](</w:t>
      </w:r>
    </w:p>
    <w:p w14:paraId="766FDBF9"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[StockId] [int] NOT NULL,</w:t>
      </w:r>
    </w:p>
    <w:p w14:paraId="3C56DF6F"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[ProductId] [int] NOT NULL,</w:t>
      </w:r>
    </w:p>
    <w:p w14:paraId="6BC68874"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[Quantity] [int] NOT NULL,</w:t>
      </w:r>
    </w:p>
    <w:p w14:paraId="3A6DAFE5"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[Discount] [decimal</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18, 2) NOT NULL,</w:t>
      </w:r>
    </w:p>
    <w:p w14:paraId="1D01B172"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 xml:space="preserve"> CONSTRAINT [PK_StockProducts] PRIMARY KEY CLUSTERED </w:t>
      </w:r>
    </w:p>
    <w:p w14:paraId="6501204E"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w:t>
      </w:r>
    </w:p>
    <w:p w14:paraId="77412B85"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[StockId] ASC,</w:t>
      </w:r>
    </w:p>
    <w:p w14:paraId="1A2F8FB2"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[ProductId] ASC</w:t>
      </w:r>
    </w:p>
    <w:p w14:paraId="2DA8553D" w14:textId="77777777" w:rsidR="009A4119" w:rsidRPr="00BB1E0E" w:rsidRDefault="009A4119" w:rsidP="009A4119">
      <w:pPr>
        <w:pStyle w:val="ad"/>
        <w:rPr>
          <w:rFonts w:ascii="Courier New" w:hAnsi="Courier New" w:cs="Courier New"/>
          <w:sz w:val="20"/>
          <w:szCs w:val="20"/>
          <w:lang w:val="en-US" w:eastAsia="ru-BY"/>
        </w:rPr>
      </w:pPr>
      <w:proofErr w:type="gramStart"/>
      <w:r w:rsidRPr="00BB1E0E">
        <w:rPr>
          <w:rFonts w:ascii="Courier New" w:hAnsi="Courier New" w:cs="Courier New"/>
          <w:sz w:val="20"/>
          <w:szCs w:val="20"/>
          <w:lang w:val="en-US" w:eastAsia="ru-BY"/>
        </w:rPr>
        <w:t>)WITH</w:t>
      </w:r>
      <w:proofErr w:type="gramEnd"/>
      <w:r w:rsidRPr="00BB1E0E">
        <w:rPr>
          <w:rFonts w:ascii="Courier New" w:hAnsi="Courier New" w:cs="Courier New"/>
          <w:sz w:val="20"/>
          <w:szCs w:val="20"/>
          <w:lang w:val="en-US" w:eastAsia="ru-BY"/>
        </w:rPr>
        <w:t xml:space="preserve"> (PAD_INDEX = OFF, STATISTICS_NORECOMPUTE = OFF, IGNORE_DUP_KEY = OFF, ALLOW_ROW_LOCKS = ON, ALLOW_PAGE_LOCKS = ON, OPTIMIZE_FOR_SEQUENTIAL_KEY = OFF) ON [PRIMARY]</w:t>
      </w:r>
    </w:p>
    <w:p w14:paraId="2DDADA21"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 ON [PRIMARY]</w:t>
      </w:r>
    </w:p>
    <w:p w14:paraId="3FEEFD14"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GO</w:t>
      </w:r>
    </w:p>
    <w:p w14:paraId="4E6FC0FB"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 Object:  Table [dbo</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Stocks]    Script Date: 01.05.2025 21:48:46 ******/</w:t>
      </w:r>
    </w:p>
    <w:p w14:paraId="304B396C"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SET ANSI_NULLS ON</w:t>
      </w:r>
    </w:p>
    <w:p w14:paraId="50E6AEB6"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GO</w:t>
      </w:r>
    </w:p>
    <w:p w14:paraId="3CC96B16"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SET QUOTED_IDENTIFIER ON</w:t>
      </w:r>
    </w:p>
    <w:p w14:paraId="161E0535"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GO</w:t>
      </w:r>
    </w:p>
    <w:p w14:paraId="18BA9068"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CREATE TABLE [dbo</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Stocks](</w:t>
      </w:r>
    </w:p>
    <w:p w14:paraId="4842AA91"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 xml:space="preserve">[Id] [int] </w:t>
      </w:r>
      <w:proofErr w:type="gramStart"/>
      <w:r w:rsidRPr="00BB1E0E">
        <w:rPr>
          <w:rFonts w:ascii="Courier New" w:hAnsi="Courier New" w:cs="Courier New"/>
          <w:sz w:val="20"/>
          <w:szCs w:val="20"/>
          <w:lang w:val="en-US" w:eastAsia="ru-BY"/>
        </w:rPr>
        <w:t>IDENTITY(</w:t>
      </w:r>
      <w:proofErr w:type="gramEnd"/>
      <w:r w:rsidRPr="00BB1E0E">
        <w:rPr>
          <w:rFonts w:ascii="Courier New" w:hAnsi="Courier New" w:cs="Courier New"/>
          <w:sz w:val="20"/>
          <w:szCs w:val="20"/>
          <w:lang w:val="en-US" w:eastAsia="ru-BY"/>
        </w:rPr>
        <w:t>1,1) NOT NULL,</w:t>
      </w:r>
    </w:p>
    <w:p w14:paraId="40964CC6"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[Name] [nvarchar](max) NOT NULL,</w:t>
      </w:r>
    </w:p>
    <w:p w14:paraId="610C2870"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[Address] [nvarchar](max) NOT NULL,</w:t>
      </w:r>
    </w:p>
    <w:p w14:paraId="2A7828BB"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[City] [nvarchar](max) NOT NULL,</w:t>
      </w:r>
    </w:p>
    <w:p w14:paraId="5EBF51D1"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[Phone] [nvarchar](max) NOT NULL,</w:t>
      </w:r>
    </w:p>
    <w:p w14:paraId="6CB2AE7E"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[Email] [nvarchar](max) NOT NULL,</w:t>
      </w:r>
    </w:p>
    <w:p w14:paraId="1DDD035F"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 xml:space="preserve"> CONSTRAINT [PK_Stocks] PRIMARY KEY CLUSTERED </w:t>
      </w:r>
    </w:p>
    <w:p w14:paraId="42D7270F"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w:t>
      </w:r>
    </w:p>
    <w:p w14:paraId="5302323B"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b/>
        <w:t>[Id] ASC</w:t>
      </w:r>
    </w:p>
    <w:p w14:paraId="164DDBBA" w14:textId="77777777" w:rsidR="009A4119" w:rsidRPr="00BB1E0E" w:rsidRDefault="009A4119" w:rsidP="009A4119">
      <w:pPr>
        <w:pStyle w:val="ad"/>
        <w:rPr>
          <w:rFonts w:ascii="Courier New" w:hAnsi="Courier New" w:cs="Courier New"/>
          <w:sz w:val="20"/>
          <w:szCs w:val="20"/>
          <w:lang w:val="en-US" w:eastAsia="ru-BY"/>
        </w:rPr>
      </w:pPr>
      <w:proofErr w:type="gramStart"/>
      <w:r w:rsidRPr="00BB1E0E">
        <w:rPr>
          <w:rFonts w:ascii="Courier New" w:hAnsi="Courier New" w:cs="Courier New"/>
          <w:sz w:val="20"/>
          <w:szCs w:val="20"/>
          <w:lang w:val="en-US" w:eastAsia="ru-BY"/>
        </w:rPr>
        <w:t>)WITH</w:t>
      </w:r>
      <w:proofErr w:type="gramEnd"/>
      <w:r w:rsidRPr="00BB1E0E">
        <w:rPr>
          <w:rFonts w:ascii="Courier New" w:hAnsi="Courier New" w:cs="Courier New"/>
          <w:sz w:val="20"/>
          <w:szCs w:val="20"/>
          <w:lang w:val="en-US" w:eastAsia="ru-BY"/>
        </w:rPr>
        <w:t xml:space="preserve"> (PAD_INDEX = OFF, STATISTICS_NORECOMPUTE = OFF, IGNORE_DUP_KEY = OFF, ALLOW_ROW_LOCKS = ON, ALLOW_PAGE_LOCKS = ON, OPTIMIZE_FOR_SEQUENTIAL_KEY = OFF) ON [PRIMARY]</w:t>
      </w:r>
    </w:p>
    <w:p w14:paraId="43F31D53"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 ON [PRIMARY] TEXTIMAGE_ON [PRIMARY]</w:t>
      </w:r>
    </w:p>
    <w:p w14:paraId="60B8E02D"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GO</w:t>
      </w:r>
    </w:p>
    <w:p w14:paraId="2F7D152F"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ALTER TABLE [dbo</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Orders] ADD  DEFAULT (N'') FOR [CancellationReason]</w:t>
      </w:r>
    </w:p>
    <w:p w14:paraId="6CA2890F"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GO</w:t>
      </w:r>
    </w:p>
    <w:p w14:paraId="3270EE40"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ALTER TABLE [dbo</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Sales] ADD  DEFAULT (N'') FOR [ClientName]</w:t>
      </w:r>
    </w:p>
    <w:p w14:paraId="3170D302"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GO</w:t>
      </w:r>
    </w:p>
    <w:p w14:paraId="505BD1B0"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ALTER TABLE [dbo</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Sales] ADD  DEFAULT (N'') FOR [ClientPhone]</w:t>
      </w:r>
    </w:p>
    <w:p w14:paraId="6D881E3B"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GO</w:t>
      </w:r>
    </w:p>
    <w:p w14:paraId="19FCC0B6"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ALTER TABLE [dbo</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Sales] ADD  DEFAULT ((0.0)) FOR [DiscountAmount]</w:t>
      </w:r>
    </w:p>
    <w:p w14:paraId="1079C296"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GO</w:t>
      </w:r>
    </w:p>
    <w:p w14:paraId="2A2ABE60"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ALTER TABLE [dbo</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Sales] ADD  DEFAULT (N'') FOR [PaymentMethod]</w:t>
      </w:r>
    </w:p>
    <w:p w14:paraId="44D62019"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GO</w:t>
      </w:r>
    </w:p>
    <w:p w14:paraId="659A33E6"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ALTER TABLE [dbo</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Clients]  WITH CHECK ADD  CONSTRAINT [FK_Clients_AspNetUsers_UserId] FOREIGN KEY([UserId])</w:t>
      </w:r>
    </w:p>
    <w:p w14:paraId="67C5F012"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REFERENCES [dbo</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AspNetUsers] ([Id])</w:t>
      </w:r>
    </w:p>
    <w:p w14:paraId="2F97C37F"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ON DELETE CASCADE</w:t>
      </w:r>
    </w:p>
    <w:p w14:paraId="6C33BA9F"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GO</w:t>
      </w:r>
    </w:p>
    <w:p w14:paraId="178B5DA6"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ALTER TABLE [dbo</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Clients] CHECK CONSTRAINT [FK_Clients_AspNetUsers_UserId]</w:t>
      </w:r>
    </w:p>
    <w:p w14:paraId="589474C2"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GO</w:t>
      </w:r>
    </w:p>
    <w:p w14:paraId="52500CF1"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ALTER TABLE [dbo</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Deliveries]  WITH CHECK ADD  CONSTRAINT [FK_Deliveries_Orders_OrderId] FOREIGN KEY([OrderId])</w:t>
      </w:r>
    </w:p>
    <w:p w14:paraId="640D6AEA"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REFERENCES [dbo</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Orders] ([Id])</w:t>
      </w:r>
    </w:p>
    <w:p w14:paraId="71CB8C64"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ON DELETE CASCADE</w:t>
      </w:r>
    </w:p>
    <w:p w14:paraId="28D5BC0F"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GO</w:t>
      </w:r>
    </w:p>
    <w:p w14:paraId="2A9C5C4C"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ALTER TABLE [dbo</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Deliveries] CHECK CONSTRAINT [FK_Deliveries_Orders_OrderId]</w:t>
      </w:r>
    </w:p>
    <w:p w14:paraId="4B8DA913"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lastRenderedPageBreak/>
        <w:t>GO</w:t>
      </w:r>
    </w:p>
    <w:p w14:paraId="149C1319"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ALTER TABLE [dbo</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Employees]  WITH CHECK ADD  CONSTRAINT [FK_Employees_AspNetUsers_UserId] FOREIGN KEY([UserId])</w:t>
      </w:r>
    </w:p>
    <w:p w14:paraId="42956DB7"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REFERENCES [dbo</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AspNetUsers] ([Id])</w:t>
      </w:r>
    </w:p>
    <w:p w14:paraId="799ED1D4"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ON DELETE CASCADE</w:t>
      </w:r>
    </w:p>
    <w:p w14:paraId="5CE4B5BD"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GO</w:t>
      </w:r>
    </w:p>
    <w:p w14:paraId="4D1CFA16"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ALTER TABLE [dbo</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Employees] CHECK CONSTRAINT [FK_Employees_AspNetUsers_UserId]</w:t>
      </w:r>
    </w:p>
    <w:p w14:paraId="6BB30371"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GO</w:t>
      </w:r>
    </w:p>
    <w:p w14:paraId="4D980401"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ALTER TABLE [dbo</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OrderProducts]  WITH CHECK ADD  CONSTRAINT [FK_OrderProducts_Orders_OrderId] FOREIGN KEY([OrderId])</w:t>
      </w:r>
    </w:p>
    <w:p w14:paraId="5BDE813D"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REFERENCES [dbo</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Orders] ([Id])</w:t>
      </w:r>
    </w:p>
    <w:p w14:paraId="0210EA10"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ON DELETE CASCADE</w:t>
      </w:r>
    </w:p>
    <w:p w14:paraId="5DF026AD"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GO</w:t>
      </w:r>
    </w:p>
    <w:p w14:paraId="6108A3E6"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ALTER TABLE [dbo</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OrderProducts] CHECK CONSTRAINT [FK_OrderProducts_Orders_OrderId]</w:t>
      </w:r>
    </w:p>
    <w:p w14:paraId="2384925C"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GO</w:t>
      </w:r>
    </w:p>
    <w:p w14:paraId="2FEFAB2A"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ALTER TABLE [dbo</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OrderProducts]  WITH CHECK ADD  CONSTRAINT [FK_OrderProducts_Products_ProductId] FOREIGN KEY([ProductId])</w:t>
      </w:r>
    </w:p>
    <w:p w14:paraId="188638A3"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REFERENCES [dbo</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Products] ([Id])</w:t>
      </w:r>
    </w:p>
    <w:p w14:paraId="7037788A"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ON DELETE CASCADE</w:t>
      </w:r>
    </w:p>
    <w:p w14:paraId="1B18303C"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GO</w:t>
      </w:r>
    </w:p>
    <w:p w14:paraId="09FF2912"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ALTER TABLE [dbo</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OrderProducts] CHECK CONSTRAINT [FK_OrderProducts_Products_ProductId]</w:t>
      </w:r>
    </w:p>
    <w:p w14:paraId="1CD73EA7"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GO</w:t>
      </w:r>
    </w:p>
    <w:p w14:paraId="088B5F78"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ALTER TABLE [dbo</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Orders]  WITH CHECK ADD  CONSTRAINT [FK_Orders_AspNetUsers_UserId] FOREIGN KEY([UserId])</w:t>
      </w:r>
    </w:p>
    <w:p w14:paraId="65DA270E"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REFERENCES [dbo</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AspNetUsers] ([Id])</w:t>
      </w:r>
    </w:p>
    <w:p w14:paraId="7D192138"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ON DELETE CASCADE</w:t>
      </w:r>
    </w:p>
    <w:p w14:paraId="481C5914"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GO</w:t>
      </w:r>
    </w:p>
    <w:p w14:paraId="0292384D"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ALTER TABLE [dbo</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Orders] CHECK CONSTRAINT [FK_Orders_AspNetUsers_UserId]</w:t>
      </w:r>
    </w:p>
    <w:p w14:paraId="3E8681E4"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GO</w:t>
      </w:r>
    </w:p>
    <w:p w14:paraId="4931F035"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ALTER TABLE [dbo</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Orders]  WITH CHECK ADD  CONSTRAINT [FK_Orders_Stocks_StockId] FOREIGN KEY([StockId])</w:t>
      </w:r>
    </w:p>
    <w:p w14:paraId="1BD8ECB6"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REFERENCES [dbo</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Stocks] ([Id])</w:t>
      </w:r>
    </w:p>
    <w:p w14:paraId="6BFDB238"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GO</w:t>
      </w:r>
    </w:p>
    <w:p w14:paraId="7EAAFFB5"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ALTER TABLE [dbo</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Orders] CHECK CONSTRAINT [FK_Orders_Stocks_StockId]</w:t>
      </w:r>
    </w:p>
    <w:p w14:paraId="0120BC38"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GO</w:t>
      </w:r>
    </w:p>
    <w:p w14:paraId="5FE14E63"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ALTER TABLE [dbo</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SaleProducts]  WITH CHECK ADD  CONSTRAINT [FK_SaleProducts_Products_ProductId] FOREIGN KEY([ProductId])</w:t>
      </w:r>
    </w:p>
    <w:p w14:paraId="618925F3"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REFERENCES [dbo</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Products] ([Id])</w:t>
      </w:r>
    </w:p>
    <w:p w14:paraId="6581B57D"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GO</w:t>
      </w:r>
    </w:p>
    <w:p w14:paraId="3C1C70ED"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ALTER TABLE [dbo</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SaleProducts] CHECK CONSTRAINT [FK_SaleProducts_Products_ProductId]</w:t>
      </w:r>
    </w:p>
    <w:p w14:paraId="2A24F8E2"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GO</w:t>
      </w:r>
    </w:p>
    <w:p w14:paraId="676CC633"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ALTER TABLE [dbo</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SaleProducts]  WITH CHECK ADD  CONSTRAINT [FK_SaleProducts_Sales_SaleId] FOREIGN KEY([SaleId])</w:t>
      </w:r>
    </w:p>
    <w:p w14:paraId="52FC7309"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REFERENCES [dbo</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Sales] ([Id])</w:t>
      </w:r>
    </w:p>
    <w:p w14:paraId="39D5F850"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ON DELETE CASCADE</w:t>
      </w:r>
    </w:p>
    <w:p w14:paraId="60A3D8F2"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GO</w:t>
      </w:r>
    </w:p>
    <w:p w14:paraId="08C6AB7C"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ALTER TABLE [dbo</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SaleProducts] CHECK CONSTRAINT [FK_SaleProducts_Sales_SaleId]</w:t>
      </w:r>
    </w:p>
    <w:p w14:paraId="48AD7948"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GO</w:t>
      </w:r>
    </w:p>
    <w:p w14:paraId="421292B4"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ALTER TABLE [dbo</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Sales]  WITH CHECK ADD  CONSTRAINT [FK_Sales_Orders_OrderId] FOREIGN KEY([OrderId])</w:t>
      </w:r>
    </w:p>
    <w:p w14:paraId="5D92CB2C" w14:textId="77777777" w:rsidR="009A4119" w:rsidRPr="00BB1E0E" w:rsidRDefault="009A4119" w:rsidP="009A4119">
      <w:pPr>
        <w:pStyle w:val="ad"/>
        <w:rPr>
          <w:rFonts w:ascii="Courier New" w:hAnsi="Courier New" w:cs="Courier New"/>
          <w:sz w:val="20"/>
          <w:szCs w:val="20"/>
          <w:lang w:eastAsia="ru-BY"/>
        </w:rPr>
      </w:pPr>
      <w:r w:rsidRPr="00BB1E0E">
        <w:rPr>
          <w:rFonts w:ascii="Courier New" w:hAnsi="Courier New" w:cs="Courier New"/>
          <w:sz w:val="20"/>
          <w:szCs w:val="20"/>
          <w:lang w:eastAsia="ru-BY"/>
        </w:rPr>
        <w:t>REFERENCES [dbo</w:t>
      </w:r>
      <w:proofErr w:type="gramStart"/>
      <w:r w:rsidRPr="00BB1E0E">
        <w:rPr>
          <w:rFonts w:ascii="Courier New" w:hAnsi="Courier New" w:cs="Courier New"/>
          <w:sz w:val="20"/>
          <w:szCs w:val="20"/>
          <w:lang w:eastAsia="ru-BY"/>
        </w:rPr>
        <w:t>].[</w:t>
      </w:r>
      <w:proofErr w:type="gramEnd"/>
      <w:r w:rsidRPr="00BB1E0E">
        <w:rPr>
          <w:rFonts w:ascii="Courier New" w:hAnsi="Courier New" w:cs="Courier New"/>
          <w:sz w:val="20"/>
          <w:szCs w:val="20"/>
          <w:lang w:eastAsia="ru-BY"/>
        </w:rPr>
        <w:t>Orders] ([Id])</w:t>
      </w:r>
    </w:p>
    <w:p w14:paraId="63893145" w14:textId="77777777" w:rsidR="009A4119" w:rsidRPr="00BB1E0E" w:rsidRDefault="009A4119" w:rsidP="009A4119">
      <w:pPr>
        <w:pStyle w:val="ad"/>
        <w:rPr>
          <w:rFonts w:ascii="Courier New" w:hAnsi="Courier New" w:cs="Courier New"/>
          <w:sz w:val="20"/>
          <w:szCs w:val="20"/>
          <w:lang w:eastAsia="ru-BY"/>
        </w:rPr>
      </w:pPr>
      <w:r w:rsidRPr="00BB1E0E">
        <w:rPr>
          <w:rFonts w:ascii="Courier New" w:hAnsi="Courier New" w:cs="Courier New"/>
          <w:sz w:val="20"/>
          <w:szCs w:val="20"/>
          <w:lang w:eastAsia="ru-BY"/>
        </w:rPr>
        <w:t>GO</w:t>
      </w:r>
    </w:p>
    <w:p w14:paraId="21341F8D"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ALTER TABLE [dbo</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Sales] CHECK CONSTRAINT [FK_Sales_Orders_OrderId]</w:t>
      </w:r>
    </w:p>
    <w:p w14:paraId="67AB24E2"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GO</w:t>
      </w:r>
    </w:p>
    <w:p w14:paraId="2BB2E8F0"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ALTER TABLE [dbo</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StockProducts]  WITH CHECK ADD  CONSTRAINT [FK_StockProducts_Products_ProductId] FOREIGN KEY([ProductId])</w:t>
      </w:r>
    </w:p>
    <w:p w14:paraId="099F1C2D"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REFERENCES [dbo</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Products] ([Id])</w:t>
      </w:r>
    </w:p>
    <w:p w14:paraId="3808ADC9"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lastRenderedPageBreak/>
        <w:t>ON DELETE CASCADE</w:t>
      </w:r>
    </w:p>
    <w:p w14:paraId="3FFFBDC7"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GO</w:t>
      </w:r>
    </w:p>
    <w:p w14:paraId="51205941"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ALTER TABLE [dbo</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StockProducts] CHECK CONSTRAINT [FK_StockProducts_Products_ProductId]</w:t>
      </w:r>
    </w:p>
    <w:p w14:paraId="610CE3E9"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GO</w:t>
      </w:r>
    </w:p>
    <w:p w14:paraId="46903E8E"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ALTER TABLE [dbo</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StockProducts]  WITH CHECK ADD  CONSTRAINT [FK_StockProducts_Stocks_StockId] FOREIGN KEY([StockId])</w:t>
      </w:r>
    </w:p>
    <w:p w14:paraId="26BCB06B"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REFERENCES [dbo</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Stocks] ([Id])</w:t>
      </w:r>
    </w:p>
    <w:p w14:paraId="2FC8C2C0"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ON DELETE CASCADE</w:t>
      </w:r>
    </w:p>
    <w:p w14:paraId="43E41D56"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GO</w:t>
      </w:r>
    </w:p>
    <w:p w14:paraId="21464110" w14:textId="77777777" w:rsidR="009A4119" w:rsidRPr="00BB1E0E" w:rsidRDefault="009A4119" w:rsidP="009A4119">
      <w:pPr>
        <w:pStyle w:val="ad"/>
        <w:rPr>
          <w:rFonts w:ascii="Courier New" w:hAnsi="Courier New" w:cs="Courier New"/>
          <w:sz w:val="20"/>
          <w:szCs w:val="20"/>
          <w:lang w:val="en-US" w:eastAsia="ru-BY"/>
        </w:rPr>
      </w:pPr>
      <w:r w:rsidRPr="00BB1E0E">
        <w:rPr>
          <w:rFonts w:ascii="Courier New" w:hAnsi="Courier New" w:cs="Courier New"/>
          <w:sz w:val="20"/>
          <w:szCs w:val="20"/>
          <w:lang w:val="en-US" w:eastAsia="ru-BY"/>
        </w:rPr>
        <w:t>ALTER TABLE [dbo</w:t>
      </w:r>
      <w:proofErr w:type="gramStart"/>
      <w:r w:rsidRPr="00BB1E0E">
        <w:rPr>
          <w:rFonts w:ascii="Courier New" w:hAnsi="Courier New" w:cs="Courier New"/>
          <w:sz w:val="20"/>
          <w:szCs w:val="20"/>
          <w:lang w:val="en-US" w:eastAsia="ru-BY"/>
        </w:rPr>
        <w:t>].[</w:t>
      </w:r>
      <w:proofErr w:type="gramEnd"/>
      <w:r w:rsidRPr="00BB1E0E">
        <w:rPr>
          <w:rFonts w:ascii="Courier New" w:hAnsi="Courier New" w:cs="Courier New"/>
          <w:sz w:val="20"/>
          <w:szCs w:val="20"/>
          <w:lang w:val="en-US" w:eastAsia="ru-BY"/>
        </w:rPr>
        <w:t>StockProducts] CHECK CONSTRAINT [FK_StockProducts_Stocks_StockId]</w:t>
      </w:r>
    </w:p>
    <w:p w14:paraId="15EE55ED" w14:textId="1F3ACDF8" w:rsidR="009A4119" w:rsidRDefault="009A4119" w:rsidP="009A4119">
      <w:pPr>
        <w:pStyle w:val="ad"/>
        <w:jc w:val="left"/>
        <w:rPr>
          <w:lang w:eastAsia="ru-BY"/>
        </w:rPr>
      </w:pPr>
      <w:r w:rsidRPr="00BB1E0E">
        <w:rPr>
          <w:rFonts w:ascii="Courier New" w:hAnsi="Courier New" w:cs="Courier New"/>
          <w:sz w:val="20"/>
          <w:szCs w:val="20"/>
          <w:lang w:eastAsia="ru-BY"/>
        </w:rPr>
        <w:t>GO</w:t>
      </w:r>
    </w:p>
    <w:p w14:paraId="7D72CB4B" w14:textId="77777777" w:rsidR="009A4119" w:rsidRDefault="009A4119" w:rsidP="009A4119">
      <w:pPr>
        <w:pStyle w:val="ad"/>
        <w:jc w:val="left"/>
        <w:rPr>
          <w:lang w:eastAsia="ru-BY"/>
        </w:rPr>
      </w:pPr>
    </w:p>
    <w:p w14:paraId="6FF6B670" w14:textId="19BA0752" w:rsidR="009A4119" w:rsidRDefault="009A4119" w:rsidP="009A4119">
      <w:pPr>
        <w:spacing w:after="0" w:line="240" w:lineRule="auto"/>
        <w:ind w:firstLine="720"/>
        <w:jc w:val="both"/>
        <w:textAlignment w:val="baseline"/>
        <w:rPr>
          <w:rFonts w:eastAsia="Times New Roman" w:cs="Times New Roman"/>
          <w:szCs w:val="28"/>
          <w:lang w:eastAsia="ru-BY"/>
        </w:rPr>
      </w:pPr>
      <w:r w:rsidRPr="00466625">
        <w:rPr>
          <w:rFonts w:eastAsia="Times New Roman" w:cs="Times New Roman"/>
          <w:szCs w:val="28"/>
          <w:lang w:eastAsia="ru-BY"/>
        </w:rPr>
        <w:t xml:space="preserve">Данная схема базы данных находится </w:t>
      </w:r>
      <w:r>
        <w:rPr>
          <w:rFonts w:eastAsia="Times New Roman" w:cs="Times New Roman"/>
          <w:szCs w:val="28"/>
          <w:lang w:eastAsia="ru-BY"/>
        </w:rPr>
        <w:t>в третьей нормальной форме</w:t>
      </w:r>
      <w:r w:rsidRPr="00466625">
        <w:rPr>
          <w:rFonts w:eastAsia="Times New Roman" w:cs="Times New Roman"/>
          <w:szCs w:val="28"/>
          <w:lang w:eastAsia="ru-BY"/>
        </w:rPr>
        <w:t>, поскольку каждая таблица имеет первичный ключ, позволяющий уникально идентифицировать данные. Это гарантирует, что любые данные в таблице можно найти однозначно, используя заданный ключ, что исключает проблемы дублирования информации и упрощает поиск.</w:t>
      </w:r>
    </w:p>
    <w:p w14:paraId="66C1D2A8" w14:textId="77777777" w:rsidR="009A4119" w:rsidRDefault="009A4119" w:rsidP="009A4119">
      <w:pPr>
        <w:spacing w:after="0" w:line="240" w:lineRule="auto"/>
        <w:ind w:firstLine="720"/>
        <w:jc w:val="both"/>
        <w:textAlignment w:val="baseline"/>
        <w:rPr>
          <w:rFonts w:eastAsia="Times New Roman" w:cs="Times New Roman"/>
          <w:szCs w:val="28"/>
          <w:lang w:eastAsia="ru-BY"/>
        </w:rPr>
      </w:pPr>
      <w:r w:rsidRPr="00466625">
        <w:rPr>
          <w:rFonts w:eastAsia="Times New Roman" w:cs="Times New Roman"/>
          <w:szCs w:val="28"/>
          <w:lang w:eastAsia="ru-BY"/>
        </w:rPr>
        <w:t>Все атрибуты в таблицах атомарные, что означает отсутствие необходимости в преобразованиях при вставке или извлечении данных. Это также устраняет вероятность дублирования данных, поскольку каждый атрибут содержит минимально неделимое значение. Благодаря этому данные хранятся в ясной и удобной для обработки форме, что способствует поддержанию целостности информации в системе.</w:t>
      </w:r>
    </w:p>
    <w:p w14:paraId="15645B49" w14:textId="6463B389" w:rsidR="009A4119" w:rsidRDefault="009A4119" w:rsidP="009A4119">
      <w:pPr>
        <w:spacing w:after="0" w:line="240" w:lineRule="auto"/>
        <w:ind w:firstLine="720"/>
        <w:jc w:val="both"/>
        <w:textAlignment w:val="baseline"/>
        <w:rPr>
          <w:rFonts w:eastAsia="Times New Roman" w:cs="Times New Roman"/>
          <w:szCs w:val="28"/>
          <w:lang w:eastAsia="ru-BY"/>
        </w:rPr>
      </w:pPr>
      <w:r w:rsidRPr="00466625">
        <w:rPr>
          <w:rFonts w:eastAsia="Times New Roman" w:cs="Times New Roman"/>
          <w:szCs w:val="28"/>
          <w:lang w:eastAsia="ru-BY"/>
        </w:rPr>
        <w:t xml:space="preserve">Также все неключевые атрибуты таблиц непосредственно зависят от первичного ключа и не имеют </w:t>
      </w:r>
      <w:r>
        <w:rPr>
          <w:rFonts w:eastAsia="Times New Roman" w:cs="Times New Roman"/>
          <w:szCs w:val="28"/>
          <w:lang w:eastAsia="ru-BY"/>
        </w:rPr>
        <w:t>«</w:t>
      </w:r>
      <w:r w:rsidRPr="00466625">
        <w:rPr>
          <w:rFonts w:eastAsia="Times New Roman" w:cs="Times New Roman"/>
          <w:szCs w:val="28"/>
          <w:lang w:eastAsia="ru-BY"/>
        </w:rPr>
        <w:t>неявных</w:t>
      </w:r>
      <w:r>
        <w:rPr>
          <w:rFonts w:eastAsia="Times New Roman" w:cs="Times New Roman"/>
          <w:szCs w:val="28"/>
          <w:lang w:eastAsia="ru-BY"/>
        </w:rPr>
        <w:t>»</w:t>
      </w:r>
      <w:r w:rsidRPr="00466625">
        <w:rPr>
          <w:rFonts w:eastAsia="Times New Roman" w:cs="Times New Roman"/>
          <w:szCs w:val="28"/>
          <w:lang w:eastAsia="ru-BY"/>
        </w:rPr>
        <w:t xml:space="preserve"> зависимостей друг от друга. Благодаря этому данные в базе не подвержены аномалиям при вставке, удалении или обновлении, что означает, что изменение одних данных не повлияет на целостность других. </w:t>
      </w:r>
    </w:p>
    <w:p w14:paraId="3D2E7C9F" w14:textId="1D095D70" w:rsidR="00844FAA" w:rsidRPr="00BB1E0E" w:rsidRDefault="00DE15C5" w:rsidP="00BB1E0E">
      <w:pPr>
        <w:spacing w:line="240" w:lineRule="auto"/>
        <w:ind w:firstLine="709"/>
        <w:rPr>
          <w:rFonts w:eastAsia="Times New Roman" w:cs="Times New Roman"/>
          <w:color w:val="000000"/>
          <w:szCs w:val="28"/>
          <w:lang w:eastAsia="ru-RU"/>
        </w:rPr>
      </w:pPr>
      <w:r>
        <w:rPr>
          <w:rFonts w:eastAsia="Times New Roman" w:cs="Times New Roman"/>
          <w:color w:val="000000"/>
          <w:szCs w:val="28"/>
          <w:lang w:eastAsia="ru-RU"/>
        </w:rPr>
        <w:br w:type="page"/>
      </w:r>
    </w:p>
    <w:p w14:paraId="3BED1B3A" w14:textId="77777777" w:rsidR="000C7E05" w:rsidRDefault="00844FAA" w:rsidP="000C7E05">
      <w:pPr>
        <w:keepNext/>
        <w:keepLines/>
        <w:numPr>
          <w:ilvl w:val="1"/>
          <w:numId w:val="0"/>
        </w:numPr>
        <w:spacing w:after="0" w:line="240" w:lineRule="auto"/>
        <w:ind w:right="108" w:firstLine="709"/>
        <w:outlineLvl w:val="1"/>
        <w:rPr>
          <w:rFonts w:eastAsia="Times New Roman" w:cs="Times New Roman"/>
          <w:b/>
          <w:color w:val="000000"/>
          <w:szCs w:val="20"/>
        </w:rPr>
      </w:pPr>
      <w:bookmarkStart w:id="28" w:name="_Toc196856060"/>
      <w:bookmarkStart w:id="29" w:name="_Toc197047767"/>
      <w:r>
        <w:rPr>
          <w:rFonts w:eastAsia="Times New Roman" w:cs="Times New Roman"/>
          <w:b/>
          <w:color w:val="000000"/>
          <w:szCs w:val="20"/>
        </w:rPr>
        <w:lastRenderedPageBreak/>
        <w:t xml:space="preserve">3.4 </w:t>
      </w:r>
      <w:r w:rsidRPr="00844FAA">
        <w:rPr>
          <w:rFonts w:eastAsia="Times New Roman" w:cs="Times New Roman"/>
          <w:b/>
          <w:color w:val="000000"/>
          <w:szCs w:val="20"/>
        </w:rPr>
        <w:t>Описание организации бизнес-логики программного средств</w:t>
      </w:r>
      <w:bookmarkStart w:id="30" w:name="_Toc196856061"/>
      <w:bookmarkEnd w:id="28"/>
      <w:bookmarkEnd w:id="29"/>
      <w:r w:rsidR="000C7E05">
        <w:rPr>
          <w:rFonts w:eastAsia="Times New Roman" w:cs="Times New Roman"/>
          <w:b/>
          <w:color w:val="000000"/>
          <w:szCs w:val="20"/>
        </w:rPr>
        <w:br/>
      </w:r>
    </w:p>
    <w:p w14:paraId="13CD6B77" w14:textId="77777777" w:rsidR="000C7E05" w:rsidRPr="000C7E05" w:rsidRDefault="000C7E05" w:rsidP="000C7E05">
      <w:pPr>
        <w:pStyle w:val="ad"/>
      </w:pPr>
      <w:r w:rsidRPr="000C7E05">
        <w:t>Система построена на основе многоуровневой</w:t>
      </w:r>
      <w:r w:rsidRPr="000C7E05">
        <w:rPr>
          <w:lang w:val="en-US"/>
        </w:rPr>
        <w:t> </w:t>
      </w:r>
      <w:r w:rsidRPr="000C7E05">
        <w:t>архитектуры (</w:t>
      </w:r>
      <w:r w:rsidRPr="000C7E05">
        <w:rPr>
          <w:i/>
          <w:lang w:val="en-US"/>
        </w:rPr>
        <w:t>N</w:t>
      </w:r>
      <w:r w:rsidRPr="000C7E05">
        <w:rPr>
          <w:i/>
        </w:rPr>
        <w:t>-</w:t>
      </w:r>
      <w:r w:rsidRPr="000C7E05">
        <w:rPr>
          <w:i/>
          <w:lang w:val="en-US"/>
        </w:rPr>
        <w:t>Tier</w:t>
      </w:r>
      <w:r w:rsidRPr="000C7E05">
        <w:rPr>
          <w:i/>
        </w:rPr>
        <w:t xml:space="preserve"> </w:t>
      </w:r>
      <w:r w:rsidRPr="000C7E05">
        <w:rPr>
          <w:i/>
          <w:lang w:val="en-US"/>
        </w:rPr>
        <w:t>Architecture</w:t>
      </w:r>
      <w:r w:rsidRPr="000C7E05">
        <w:t>), где каждый уровень имеет четко определенные обязанности и взаимодействует только с соседними уровнями. Основные уровни</w:t>
      </w:r>
      <w:r w:rsidRPr="000C7E05">
        <w:rPr>
          <w:lang w:val="en-US"/>
        </w:rPr>
        <w:t> </w:t>
      </w:r>
      <w:r w:rsidRPr="000C7E05">
        <w:t>включают:</w:t>
      </w:r>
    </w:p>
    <w:p w14:paraId="08B4258A" w14:textId="0A4E65E3" w:rsidR="000C7E05" w:rsidRPr="000C7E05" w:rsidRDefault="000C7E05" w:rsidP="000C7E05">
      <w:pPr>
        <w:pStyle w:val="ad"/>
        <w:rPr>
          <w:bCs/>
        </w:rPr>
      </w:pPr>
      <w:r w:rsidRPr="000C7E05">
        <w:rPr>
          <w:bCs/>
        </w:rPr>
        <w:t>Уровень представления</w:t>
      </w:r>
      <w:r w:rsidRPr="000C7E05">
        <w:rPr>
          <w:bCs/>
          <w:lang w:val="en-US"/>
        </w:rPr>
        <w:t> </w:t>
      </w:r>
      <w:r w:rsidRPr="000C7E05">
        <w:rPr>
          <w:bCs/>
        </w:rPr>
        <w:t>(</w:t>
      </w:r>
      <w:r w:rsidRPr="000C7E05">
        <w:rPr>
          <w:bCs/>
          <w:lang w:val="en-US"/>
        </w:rPr>
        <w:t>Presentation</w:t>
      </w:r>
      <w:r w:rsidRPr="000C7E05">
        <w:rPr>
          <w:bCs/>
        </w:rPr>
        <w:t xml:space="preserve"> </w:t>
      </w:r>
      <w:r w:rsidRPr="000C7E05">
        <w:rPr>
          <w:bCs/>
          <w:lang w:val="en-US"/>
        </w:rPr>
        <w:t>Layer</w:t>
      </w:r>
      <w:r w:rsidRPr="000C7E05">
        <w:rPr>
          <w:bCs/>
        </w:rPr>
        <w:t xml:space="preserve">): </w:t>
      </w:r>
      <w:r w:rsidRPr="000C7E05">
        <w:rPr>
          <w:lang w:val="en-US"/>
        </w:rPr>
        <w:t>Frontend</w:t>
      </w:r>
      <w:r w:rsidRPr="000C7E05">
        <w:t xml:space="preserve"> часть реализована с использованием </w:t>
      </w:r>
      <w:r w:rsidRPr="000C7E05">
        <w:rPr>
          <w:lang w:val="en-US"/>
        </w:rPr>
        <w:t>ASP</w:t>
      </w:r>
      <w:r w:rsidRPr="000C7E05">
        <w:t>.</w:t>
      </w:r>
      <w:r w:rsidRPr="000C7E05">
        <w:rPr>
          <w:lang w:val="en-US"/>
        </w:rPr>
        <w:t>NET</w:t>
      </w:r>
      <w:r w:rsidRPr="000C7E05">
        <w:t xml:space="preserve"> </w:t>
      </w:r>
      <w:r w:rsidRPr="000C7E05">
        <w:rPr>
          <w:lang w:val="en-US"/>
        </w:rPr>
        <w:t>Core</w:t>
      </w:r>
      <w:r w:rsidRPr="000C7E05">
        <w:t xml:space="preserve"> </w:t>
      </w:r>
      <w:r w:rsidRPr="000C7E05">
        <w:rPr>
          <w:lang w:val="en-US"/>
        </w:rPr>
        <w:t>Razor</w:t>
      </w:r>
      <w:r w:rsidRPr="000C7E05">
        <w:t xml:space="preserve"> </w:t>
      </w:r>
      <w:r w:rsidRPr="000C7E05">
        <w:rPr>
          <w:lang w:val="en-US"/>
        </w:rPr>
        <w:t>Pages</w:t>
      </w:r>
      <w:r w:rsidRPr="000C7E05">
        <w:t>, что обеспечивает эффективный серверный рендеринг и высокую производительность.</w:t>
      </w:r>
      <w:r w:rsidRPr="000C7E05">
        <w:rPr>
          <w:lang w:val="en-US"/>
        </w:rPr>
        <w:t> </w:t>
      </w:r>
      <w:r w:rsidRPr="000C7E05">
        <w:t>Особенностью архитектуры является использование компонентного подхода, где каждый компонент (например,</w:t>
      </w:r>
      <w:r w:rsidRPr="000C7E05">
        <w:rPr>
          <w:lang w:val="en-US"/>
        </w:rPr>
        <w:t> </w:t>
      </w:r>
      <w:r w:rsidRPr="000C7E05">
        <w:rPr>
          <w:i/>
        </w:rPr>
        <w:t>_</w:t>
      </w:r>
      <w:r w:rsidRPr="000C7E05">
        <w:rPr>
          <w:i/>
          <w:lang w:val="en-US"/>
        </w:rPr>
        <w:t>ProductPartial</w:t>
      </w:r>
      <w:r w:rsidRPr="000C7E05">
        <w:rPr>
          <w:i/>
        </w:rPr>
        <w:t>.</w:t>
      </w:r>
      <w:r w:rsidRPr="000C7E05">
        <w:rPr>
          <w:i/>
          <w:lang w:val="en-US"/>
        </w:rPr>
        <w:t>cshtml</w:t>
      </w:r>
      <w:r w:rsidRPr="000C7E05">
        <w:t>) инкапсулирует</w:t>
      </w:r>
      <w:r w:rsidRPr="000C7E05">
        <w:rPr>
          <w:lang w:val="en-US"/>
        </w:rPr>
        <w:t> </w:t>
      </w:r>
      <w:r w:rsidRPr="000C7E05">
        <w:t xml:space="preserve">свою логику отображения и взаимодействия с пользователем. </w:t>
      </w:r>
    </w:p>
    <w:p w14:paraId="5A471E06" w14:textId="510616C6" w:rsidR="000C7E05" w:rsidRPr="000C7E05" w:rsidRDefault="000C7E05" w:rsidP="000C7E05">
      <w:pPr>
        <w:pStyle w:val="ad"/>
        <w:rPr>
          <w:bCs/>
        </w:rPr>
      </w:pPr>
      <w:r w:rsidRPr="000C7E05">
        <w:rPr>
          <w:bCs/>
        </w:rPr>
        <w:t>Уровень приложения (</w:t>
      </w:r>
      <w:r w:rsidRPr="000C7E05">
        <w:rPr>
          <w:bCs/>
          <w:lang w:val="en-US"/>
        </w:rPr>
        <w:t>Application</w:t>
      </w:r>
      <w:r w:rsidRPr="000C7E05">
        <w:rPr>
          <w:bCs/>
        </w:rPr>
        <w:t xml:space="preserve"> </w:t>
      </w:r>
      <w:r w:rsidRPr="000C7E05">
        <w:rPr>
          <w:bCs/>
          <w:lang w:val="en-US"/>
        </w:rPr>
        <w:t>Layer</w:t>
      </w:r>
      <w:r w:rsidRPr="000C7E05">
        <w:rPr>
          <w:bCs/>
        </w:rPr>
        <w:t xml:space="preserve">): </w:t>
      </w:r>
      <w:r w:rsidRPr="000C7E05">
        <w:t>Этот уровень содержит</w:t>
      </w:r>
      <w:r w:rsidRPr="000C7E05">
        <w:rPr>
          <w:lang w:val="en-US"/>
        </w:rPr>
        <w:t> </w:t>
      </w:r>
      <w:r w:rsidRPr="000C7E05">
        <w:t>контроллеры и сервисы, которые</w:t>
      </w:r>
      <w:r w:rsidRPr="000C7E05">
        <w:rPr>
          <w:lang w:val="en-US"/>
        </w:rPr>
        <w:t> </w:t>
      </w:r>
      <w:r w:rsidRPr="000C7E05">
        <w:t>обрабатывают бизнес-логику. Контроллеры (</w:t>
      </w:r>
      <w:r w:rsidRPr="000C7E05">
        <w:rPr>
          <w:i/>
          <w:lang w:val="en-US"/>
        </w:rPr>
        <w:t>AuthController</w:t>
      </w:r>
      <w:r w:rsidRPr="000C7E05">
        <w:rPr>
          <w:i/>
        </w:rPr>
        <w:t>,</w:t>
      </w:r>
      <w:r w:rsidRPr="000C7E05">
        <w:rPr>
          <w:i/>
          <w:lang w:val="en-US"/>
        </w:rPr>
        <w:t> OrderController</w:t>
      </w:r>
      <w:r w:rsidRPr="000C7E05">
        <w:rPr>
          <w:i/>
        </w:rPr>
        <w:t>,</w:t>
      </w:r>
      <w:r w:rsidRPr="000C7E05">
        <w:rPr>
          <w:i/>
          <w:lang w:val="en-US"/>
        </w:rPr>
        <w:t> SaleController</w:t>
      </w:r>
      <w:r w:rsidRPr="000C7E05">
        <w:rPr>
          <w:lang w:val="en-US"/>
        </w:rPr>
        <w:t> </w:t>
      </w:r>
      <w:r w:rsidRPr="000C7E05">
        <w:t xml:space="preserve">и др.) отвечают за обработку </w:t>
      </w:r>
      <w:r w:rsidRPr="000C7E05">
        <w:rPr>
          <w:lang w:val="en-US"/>
        </w:rPr>
        <w:t>HTTP</w:t>
      </w:r>
      <w:r w:rsidRPr="000C7E05">
        <w:t>-запросов и маршрутизацию,</w:t>
      </w:r>
      <w:r w:rsidRPr="000C7E05">
        <w:rPr>
          <w:lang w:val="en-US"/>
        </w:rPr>
        <w:t> </w:t>
      </w:r>
      <w:r w:rsidRPr="000C7E05">
        <w:t>в то время как сервисы (</w:t>
      </w:r>
      <w:r w:rsidRPr="000C7E05">
        <w:rPr>
          <w:i/>
          <w:lang w:val="en-US"/>
        </w:rPr>
        <w:t>OrderService</w:t>
      </w:r>
      <w:r w:rsidRPr="000C7E05">
        <w:rPr>
          <w:i/>
        </w:rPr>
        <w:t>,</w:t>
      </w:r>
      <w:r w:rsidRPr="000C7E05">
        <w:rPr>
          <w:i/>
          <w:lang w:val="en-US"/>
        </w:rPr>
        <w:t> SaleService</w:t>
      </w:r>
      <w:r w:rsidRPr="000C7E05">
        <w:rPr>
          <w:i/>
        </w:rPr>
        <w:t>,</w:t>
      </w:r>
      <w:r w:rsidRPr="000C7E05">
        <w:rPr>
          <w:i/>
          <w:lang w:val="en-US"/>
        </w:rPr>
        <w:t> ProductService</w:t>
      </w:r>
      <w:r w:rsidRPr="000C7E05">
        <w:t xml:space="preserve">) реализуют бизнес-логику. Особенностью является использование паттерна </w:t>
      </w:r>
      <w:r w:rsidRPr="000C7E05">
        <w:rPr>
          <w:lang w:val="en-US"/>
        </w:rPr>
        <w:t>CQRS</w:t>
      </w:r>
      <w:r w:rsidRPr="000C7E05">
        <w:t xml:space="preserve"> (</w:t>
      </w:r>
      <w:r w:rsidRPr="000C7E05">
        <w:rPr>
          <w:lang w:val="en-US"/>
        </w:rPr>
        <w:t>Command</w:t>
      </w:r>
      <w:r w:rsidRPr="000C7E05">
        <w:t xml:space="preserve"> </w:t>
      </w:r>
      <w:r w:rsidRPr="000C7E05">
        <w:rPr>
          <w:lang w:val="en-US"/>
        </w:rPr>
        <w:t>Query</w:t>
      </w:r>
      <w:r w:rsidRPr="000C7E05">
        <w:t xml:space="preserve"> </w:t>
      </w:r>
      <w:r w:rsidRPr="000C7E05">
        <w:rPr>
          <w:lang w:val="en-US"/>
        </w:rPr>
        <w:t>Responsibility</w:t>
      </w:r>
      <w:r w:rsidRPr="000C7E05">
        <w:t xml:space="preserve"> </w:t>
      </w:r>
      <w:r w:rsidRPr="000C7E05">
        <w:rPr>
          <w:lang w:val="en-US"/>
        </w:rPr>
        <w:t>Segregation</w:t>
      </w:r>
      <w:r w:rsidRPr="000C7E05">
        <w:t>) для разделения операций чтения и записи.</w:t>
      </w:r>
    </w:p>
    <w:p w14:paraId="40BF3D04" w14:textId="3A31721E" w:rsidR="000C7E05" w:rsidRPr="000C7E05" w:rsidRDefault="000C7E05" w:rsidP="000C7E05">
      <w:pPr>
        <w:pStyle w:val="ad"/>
        <w:rPr>
          <w:bCs/>
          <w:lang w:val="en-US"/>
        </w:rPr>
      </w:pPr>
      <w:r w:rsidRPr="000C7E05">
        <w:rPr>
          <w:bCs/>
        </w:rPr>
        <w:t>Уровень домена (</w:t>
      </w:r>
      <w:r w:rsidRPr="000C7E05">
        <w:rPr>
          <w:bCs/>
          <w:lang w:val="en-US"/>
        </w:rPr>
        <w:t>Domain</w:t>
      </w:r>
      <w:r w:rsidRPr="000C7E05">
        <w:rPr>
          <w:bCs/>
        </w:rPr>
        <w:t xml:space="preserve"> </w:t>
      </w:r>
      <w:r w:rsidRPr="000C7E05">
        <w:rPr>
          <w:bCs/>
          <w:lang w:val="en-US"/>
        </w:rPr>
        <w:t>Layer</w:t>
      </w:r>
      <w:r w:rsidRPr="000C7E05">
        <w:rPr>
          <w:bCs/>
        </w:rPr>
        <w:t xml:space="preserve">): </w:t>
      </w:r>
      <w:r w:rsidRPr="000C7E05">
        <w:t>Содержит бизнес-модели</w:t>
      </w:r>
      <w:r w:rsidRPr="000C7E05">
        <w:rPr>
          <w:lang w:val="en-US"/>
        </w:rPr>
        <w:t> </w:t>
      </w:r>
      <w:r w:rsidRPr="000C7E05">
        <w:t>и правила предметной области. Модели данных (</w:t>
      </w:r>
      <w:r w:rsidRPr="000C7E05">
        <w:rPr>
          <w:i/>
          <w:lang w:val="en-US"/>
        </w:rPr>
        <w:t>Order</w:t>
      </w:r>
      <w:r w:rsidRPr="000C7E05">
        <w:rPr>
          <w:i/>
        </w:rPr>
        <w:t>,</w:t>
      </w:r>
      <w:r w:rsidRPr="000C7E05">
        <w:rPr>
          <w:i/>
          <w:lang w:val="en-US"/>
        </w:rPr>
        <w:t> Sale</w:t>
      </w:r>
      <w:r w:rsidRPr="000C7E05">
        <w:rPr>
          <w:i/>
        </w:rPr>
        <w:t>,</w:t>
      </w:r>
      <w:r w:rsidRPr="000C7E05">
        <w:rPr>
          <w:i/>
          <w:lang w:val="en-US"/>
        </w:rPr>
        <w:t> Product</w:t>
      </w:r>
      <w:r w:rsidRPr="000C7E05">
        <w:rPr>
          <w:i/>
        </w:rPr>
        <w:t>,</w:t>
      </w:r>
      <w:r w:rsidRPr="000C7E05">
        <w:rPr>
          <w:i/>
          <w:lang w:val="en-US"/>
        </w:rPr>
        <w:t> Stock</w:t>
      </w:r>
      <w:r w:rsidRPr="000C7E05">
        <w:t xml:space="preserve">) представляют сущности бизнес-логики и содержат валидацию и бизнес-правила. Использование </w:t>
      </w:r>
      <w:r w:rsidRPr="000C7E05">
        <w:rPr>
          <w:i/>
          <w:lang w:val="en-US"/>
        </w:rPr>
        <w:t>Entity</w:t>
      </w:r>
      <w:r w:rsidRPr="000C7E05">
        <w:rPr>
          <w:i/>
        </w:rPr>
        <w:t xml:space="preserve"> </w:t>
      </w:r>
      <w:r w:rsidRPr="000C7E05">
        <w:rPr>
          <w:i/>
          <w:lang w:val="en-US"/>
        </w:rPr>
        <w:t>Framework</w:t>
      </w:r>
      <w:r w:rsidRPr="000C7E05">
        <w:rPr>
          <w:i/>
        </w:rPr>
        <w:t xml:space="preserve"> </w:t>
      </w:r>
      <w:r w:rsidRPr="000C7E05">
        <w:rPr>
          <w:i/>
          <w:lang w:val="en-US"/>
        </w:rPr>
        <w:t>Core</w:t>
      </w:r>
      <w:r w:rsidRPr="000C7E05">
        <w:t xml:space="preserve"> позволяет эффективно работать с данными и поддерживать целостность бизнес-правил.</w:t>
      </w:r>
    </w:p>
    <w:p w14:paraId="2889748B" w14:textId="4CC4A403" w:rsidR="000C7E05" w:rsidRDefault="000C7E05" w:rsidP="000C7E05">
      <w:pPr>
        <w:pStyle w:val="ad"/>
      </w:pPr>
      <w:r w:rsidRPr="000C7E05">
        <w:rPr>
          <w:bCs/>
        </w:rPr>
        <w:t>Уровень доступа к данным (</w:t>
      </w:r>
      <w:r w:rsidRPr="000C7E05">
        <w:rPr>
          <w:bCs/>
          <w:lang w:val="en-US"/>
        </w:rPr>
        <w:t>Data</w:t>
      </w:r>
      <w:r w:rsidRPr="000C7E05">
        <w:rPr>
          <w:bCs/>
        </w:rPr>
        <w:t xml:space="preserve"> </w:t>
      </w:r>
      <w:r w:rsidRPr="000C7E05">
        <w:rPr>
          <w:bCs/>
          <w:lang w:val="en-US"/>
        </w:rPr>
        <w:t>Access Layer</w:t>
      </w:r>
      <w:r w:rsidRPr="000C7E05">
        <w:rPr>
          <w:bCs/>
        </w:rPr>
        <w:t xml:space="preserve">): </w:t>
      </w:r>
      <w:r w:rsidRPr="000C7E05">
        <w:t>Реализован с использованием паттерна</w:t>
      </w:r>
      <w:r w:rsidRPr="000C7E05">
        <w:rPr>
          <w:lang w:val="en-US"/>
        </w:rPr>
        <w:t> Repository</w:t>
      </w:r>
      <w:r w:rsidRPr="000C7E05">
        <w:t>, который абстрагирует доступ</w:t>
      </w:r>
      <w:r w:rsidRPr="000C7E05">
        <w:rPr>
          <w:lang w:val="en-US"/>
        </w:rPr>
        <w:t> </w:t>
      </w:r>
      <w:r>
        <w:t xml:space="preserve">к данным. Каждый репозиторий </w:t>
      </w:r>
      <w:r w:rsidRPr="000C7E05">
        <w:t>(</w:t>
      </w:r>
      <w:r w:rsidRPr="000C7E05">
        <w:rPr>
          <w:lang w:val="en-US"/>
        </w:rPr>
        <w:t>OrderRepository</w:t>
      </w:r>
      <w:r w:rsidRPr="000C7E05">
        <w:t>,</w:t>
      </w:r>
      <w:r w:rsidRPr="000C7E05">
        <w:rPr>
          <w:lang w:val="en-US"/>
        </w:rPr>
        <w:t> SaleRepository</w:t>
      </w:r>
      <w:r w:rsidRPr="000C7E05">
        <w:t>,</w:t>
      </w:r>
      <w:r w:rsidRPr="000C7E05">
        <w:rPr>
          <w:lang w:val="en-US"/>
        </w:rPr>
        <w:t> ProductRepository</w:t>
      </w:r>
      <w:r w:rsidRPr="000C7E05">
        <w:t>)</w:t>
      </w:r>
      <w:r w:rsidRPr="000C7E05">
        <w:rPr>
          <w:lang w:val="en-US"/>
        </w:rPr>
        <w:t> </w:t>
      </w:r>
      <w:r w:rsidRPr="000C7E05">
        <w:t>отвечает за работу с определенным типом данных и</w:t>
      </w:r>
      <w:r w:rsidRPr="000C7E05">
        <w:rPr>
          <w:lang w:val="en-US"/>
        </w:rPr>
        <w:t> </w:t>
      </w:r>
      <w:r w:rsidRPr="000C7E05">
        <w:t>обеспечивает единый интерфейс для доступа к данным.</w:t>
      </w:r>
    </w:p>
    <w:p w14:paraId="3F4FA1CD" w14:textId="62453335" w:rsidR="00844FAA" w:rsidRDefault="000C7E05" w:rsidP="000C7E05">
      <w:pPr>
        <w:pStyle w:val="ad"/>
      </w:pPr>
      <w:r w:rsidRPr="000C7E05">
        <w:t>Бизнес-логика системы организована вокруг основных сущностей: заказы, продажи, товары, склады и клиенты. Каждая сущность имеет свой набор бизнес-правил и валидаций, которые обеспечивают корректность данных и соблюдение бизнес-</w:t>
      </w:r>
      <w:proofErr w:type="gramStart"/>
      <w:r w:rsidRPr="000C7E05">
        <w:t>процессов.В</w:t>
      </w:r>
      <w:proofErr w:type="gramEnd"/>
      <w:r w:rsidRPr="000C7E05">
        <w:t xml:space="preserve"> системе реализована сложная логика обработки заказов, которая включает проверку наличия товаров на складах, управление статусами заказов и автоматическое создание продаж при выполнении заказов. Особое внимание уделено обработке исключительных ситуаций, таких как недостаточное количество товара на складе или попытка изменить завершенный </w:t>
      </w:r>
      <w:proofErr w:type="gramStart"/>
      <w:r w:rsidRPr="000C7E05">
        <w:t>заказ.Аналитический</w:t>
      </w:r>
      <w:proofErr w:type="gramEnd"/>
      <w:r w:rsidRPr="000C7E05">
        <w:t xml:space="preserve"> модуль построен с использованием паттерна Strategy, что позволяет легко добавлять новые типы аналитики и изменять существующие. Реализованы различные виды анализа: по продажам, по категориям товаров, по временным периодам. Это обеспечивает гибкость в получении и обработке аналитических </w:t>
      </w:r>
      <w:proofErr w:type="gramStart"/>
      <w:r w:rsidRPr="000C7E05">
        <w:t>данных.Система</w:t>
      </w:r>
      <w:proofErr w:type="gramEnd"/>
      <w:r w:rsidRPr="000C7E05">
        <w:t xml:space="preserve"> безопасности построена на основе JWT аутентификации и ролевой модели доступа. Реализована двухуровневая система прав: менеджер </w:t>
      </w:r>
      <w:r w:rsidRPr="000C7E05">
        <w:lastRenderedPageBreak/>
        <w:t xml:space="preserve">имеет полный доступ к системе, а пользователь - ограниченный набор функций. Это обеспечивает безопасность данных и контроль доступа к функционалу системы. Кэширование часто используемых данных реализовано с использованием паттерна </w:t>
      </w:r>
      <w:r w:rsidRPr="000C7E05">
        <w:rPr>
          <w:i/>
        </w:rPr>
        <w:t>Cache-Aside</w:t>
      </w:r>
      <w:r w:rsidRPr="000C7E05">
        <w:t>, что значительно повышает производительность системы. Особое внимание уделено кэшированию аналитических данных, которые требуют сложных вычислений. В целом, архитектура и бизнес-логика системы построены с учетом принципов SOLID и обеспечивают высокую степень гибкости, расширяемости и поддерживаемости кода. Это позволяет легко адаптировать систему под изменяющиеся требования и масштабировать её по мере роста бизнеса.</w:t>
      </w:r>
    </w:p>
    <w:p w14:paraId="4E4441EC" w14:textId="18B0F55C" w:rsidR="000C7E05" w:rsidRPr="000C7E05" w:rsidRDefault="000C7E05" w:rsidP="000C7E05">
      <w:pPr>
        <w:spacing w:after="0"/>
        <w:jc w:val="both"/>
        <w:rPr>
          <w:bCs/>
        </w:rPr>
      </w:pPr>
      <w:r>
        <w:tab/>
      </w:r>
      <w:r w:rsidRPr="000C7E05">
        <w:rPr>
          <w:bCs/>
        </w:rPr>
        <w:t>При разработке системы активно применялись паттерны проектирования.</w:t>
      </w:r>
    </w:p>
    <w:p w14:paraId="7C8FA41C" w14:textId="678A3DC6" w:rsidR="000C7E05" w:rsidRPr="000C7E05" w:rsidRDefault="000C7E05" w:rsidP="000C7E05">
      <w:pPr>
        <w:spacing w:after="0"/>
        <w:ind w:firstLine="720"/>
        <w:jc w:val="both"/>
        <w:rPr>
          <w:bCs/>
          <w:lang w:val="en-US"/>
        </w:rPr>
      </w:pPr>
      <w:r w:rsidRPr="000C7E05">
        <w:rPr>
          <w:bCs/>
          <w:lang w:val="en-US"/>
        </w:rPr>
        <w:t>Builder</w:t>
      </w:r>
      <w:r w:rsidRPr="000C7E05">
        <w:rPr>
          <w:bCs/>
        </w:rPr>
        <w:t xml:space="preserve">: </w:t>
      </w:r>
      <w:r w:rsidRPr="000C7E05">
        <w:t>В</w:t>
      </w:r>
      <w:r w:rsidRPr="000C7E05">
        <w:rPr>
          <w:lang w:val="en-US"/>
        </w:rPr>
        <w:t> Program</w:t>
      </w:r>
      <w:r w:rsidRPr="000C7E05">
        <w:t>.</w:t>
      </w:r>
      <w:r w:rsidRPr="000C7E05">
        <w:rPr>
          <w:lang w:val="en-US"/>
        </w:rPr>
        <w:t>cs </w:t>
      </w:r>
      <w:r w:rsidRPr="000C7E05">
        <w:t xml:space="preserve">активно используется паттерн </w:t>
      </w:r>
      <w:r w:rsidRPr="000C7E05">
        <w:rPr>
          <w:lang w:val="en-US"/>
        </w:rPr>
        <w:t>Builder</w:t>
      </w:r>
      <w:r w:rsidRPr="000C7E05">
        <w:t xml:space="preserve"> для конфигурации приложения. </w:t>
      </w:r>
      <w:r w:rsidRPr="000C7E05">
        <w:rPr>
          <w:lang w:val="en-US"/>
        </w:rPr>
        <w:t>WebApplicationBuilder</w:t>
      </w:r>
      <w:r w:rsidRPr="000C7E05">
        <w:t xml:space="preserve"> позволяет пошагово настраивать различные компоненты приложения, такие как аутентификация, авторизация, </w:t>
      </w:r>
      <w:r w:rsidRPr="000C7E05">
        <w:rPr>
          <w:lang w:val="en-US"/>
        </w:rPr>
        <w:t>CORS</w:t>
      </w:r>
      <w:r w:rsidRPr="000C7E05">
        <w:t xml:space="preserve"> и</w:t>
      </w:r>
      <w:r w:rsidRPr="000C7E05">
        <w:rPr>
          <w:lang w:val="en-US"/>
        </w:rPr>
        <w:t> </w:t>
      </w:r>
      <w:r w:rsidRPr="000C7E05">
        <w:t>другие сервисы. Это обеспечивает гибкость и</w:t>
      </w:r>
      <w:r w:rsidRPr="000C7E05">
        <w:rPr>
          <w:lang w:val="en-US"/>
        </w:rPr>
        <w:t> </w:t>
      </w:r>
      <w:r w:rsidRPr="000C7E05">
        <w:t>читаемость конфигурации.</w:t>
      </w:r>
    </w:p>
    <w:p w14:paraId="341AB1C2" w14:textId="1EA68516" w:rsidR="000C7E05" w:rsidRPr="000C7E05" w:rsidRDefault="000C7E05" w:rsidP="000C7E05">
      <w:pPr>
        <w:spacing w:after="0"/>
        <w:ind w:firstLine="720"/>
        <w:jc w:val="both"/>
        <w:rPr>
          <w:b/>
          <w:bCs/>
        </w:rPr>
      </w:pPr>
      <w:r w:rsidRPr="000C7E05">
        <w:rPr>
          <w:bCs/>
          <w:lang w:val="en-US"/>
        </w:rPr>
        <w:t>Dependency</w:t>
      </w:r>
      <w:r w:rsidRPr="000C7E05">
        <w:rPr>
          <w:bCs/>
        </w:rPr>
        <w:t xml:space="preserve"> </w:t>
      </w:r>
      <w:r w:rsidRPr="000C7E05">
        <w:rPr>
          <w:bCs/>
          <w:lang w:val="en-US"/>
        </w:rPr>
        <w:t>Injection</w:t>
      </w:r>
      <w:r w:rsidRPr="000C7E05">
        <w:rPr>
          <w:b/>
          <w:bCs/>
        </w:rPr>
        <w:t xml:space="preserve">: </w:t>
      </w:r>
      <w:r w:rsidRPr="000C7E05">
        <w:t>Система активно использует внедрение зависимостей (</w:t>
      </w:r>
      <w:r w:rsidRPr="000C7E05">
        <w:rPr>
          <w:lang w:val="en-US"/>
        </w:rPr>
        <w:t>DI</w:t>
      </w:r>
      <w:r w:rsidRPr="000C7E05">
        <w:t>) для управления зависимостями между компонентами.</w:t>
      </w:r>
      <w:r w:rsidRPr="000C7E05">
        <w:rPr>
          <w:lang w:val="en-US"/>
        </w:rPr>
        <w:t> </w:t>
      </w:r>
      <w:r w:rsidRPr="000C7E05">
        <w:t xml:space="preserve">Все сервисы регистрируются в контейнере </w:t>
      </w:r>
      <w:r w:rsidRPr="000C7E05">
        <w:rPr>
          <w:lang w:val="en-US"/>
        </w:rPr>
        <w:t>DI</w:t>
      </w:r>
      <w:r w:rsidRPr="000C7E05">
        <w:t xml:space="preserve"> в</w:t>
      </w:r>
      <w:r w:rsidRPr="000C7E05">
        <w:rPr>
          <w:lang w:val="en-US"/>
        </w:rPr>
        <w:t> Program</w:t>
      </w:r>
      <w:r w:rsidRPr="000C7E05">
        <w:t>.</w:t>
      </w:r>
      <w:r w:rsidRPr="000C7E05">
        <w:rPr>
          <w:lang w:val="en-US"/>
        </w:rPr>
        <w:t>cs</w:t>
      </w:r>
      <w:r w:rsidRPr="000C7E05">
        <w:t>, что позволяет легко заменять реал</w:t>
      </w:r>
      <w:r w:rsidR="009A1F0F">
        <w:t>изации и тестировать компоненты,</w:t>
      </w:r>
      <w:r w:rsidRPr="000C7E05">
        <w:rPr>
          <w:lang w:val="en-US"/>
        </w:rPr>
        <w:t> </w:t>
      </w:r>
      <w:proofErr w:type="gramStart"/>
      <w:r w:rsidR="009A1F0F">
        <w:t>н</w:t>
      </w:r>
      <w:r w:rsidRPr="009A1F0F">
        <w:t>апример</w:t>
      </w:r>
      <w:proofErr w:type="gramEnd"/>
      <w:r w:rsidRPr="009A1F0F">
        <w:t>:</w:t>
      </w:r>
    </w:p>
    <w:p w14:paraId="07452779" w14:textId="77777777" w:rsidR="009A1F0F" w:rsidRPr="009A1F0F" w:rsidRDefault="009A1F0F" w:rsidP="000C7E05">
      <w:pPr>
        <w:spacing w:after="0"/>
        <w:jc w:val="both"/>
        <w:rPr>
          <w:rFonts w:ascii="Courier New" w:hAnsi="Courier New" w:cs="Courier New"/>
          <w:sz w:val="20"/>
          <w:szCs w:val="20"/>
        </w:rPr>
      </w:pPr>
    </w:p>
    <w:p w14:paraId="5765E73B" w14:textId="6244DFA8" w:rsidR="000C7E05" w:rsidRPr="009A1F0F" w:rsidRDefault="000C7E05" w:rsidP="000C7E05">
      <w:pPr>
        <w:spacing w:after="0"/>
        <w:jc w:val="both"/>
        <w:rPr>
          <w:rFonts w:ascii="Courier New" w:hAnsi="Courier New" w:cs="Courier New"/>
          <w:sz w:val="20"/>
          <w:szCs w:val="20"/>
          <w:lang w:val="en-US"/>
        </w:rPr>
      </w:pPr>
      <w:proofErr w:type="gramStart"/>
      <w:r w:rsidRPr="009A1F0F">
        <w:rPr>
          <w:rFonts w:ascii="Courier New" w:hAnsi="Courier New" w:cs="Courier New"/>
          <w:sz w:val="20"/>
          <w:szCs w:val="20"/>
          <w:lang w:val="en-US"/>
        </w:rPr>
        <w:t>builder.Services.AddScoped</w:t>
      </w:r>
      <w:proofErr w:type="gramEnd"/>
      <w:r w:rsidRPr="009A1F0F">
        <w:rPr>
          <w:rFonts w:ascii="Courier New" w:hAnsi="Courier New" w:cs="Courier New"/>
          <w:sz w:val="20"/>
          <w:szCs w:val="20"/>
          <w:lang w:val="en-US"/>
        </w:rPr>
        <w:t>&lt;IOrderService, OrderService&gt;();</w:t>
      </w:r>
    </w:p>
    <w:p w14:paraId="7B64AB8E" w14:textId="77777777" w:rsidR="000C7E05" w:rsidRPr="009A1F0F" w:rsidRDefault="000C7E05" w:rsidP="000C7E05">
      <w:pPr>
        <w:spacing w:after="0"/>
        <w:jc w:val="both"/>
        <w:rPr>
          <w:rFonts w:ascii="Courier New" w:hAnsi="Courier New" w:cs="Courier New"/>
          <w:sz w:val="20"/>
          <w:szCs w:val="20"/>
          <w:lang w:val="en-US"/>
        </w:rPr>
      </w:pPr>
      <w:proofErr w:type="gramStart"/>
      <w:r w:rsidRPr="009A1F0F">
        <w:rPr>
          <w:rFonts w:ascii="Courier New" w:hAnsi="Courier New" w:cs="Courier New"/>
          <w:sz w:val="20"/>
          <w:szCs w:val="20"/>
          <w:lang w:val="en-US"/>
        </w:rPr>
        <w:t>builder.Services.AddScoped</w:t>
      </w:r>
      <w:proofErr w:type="gramEnd"/>
      <w:r w:rsidRPr="009A1F0F">
        <w:rPr>
          <w:rFonts w:ascii="Courier New" w:hAnsi="Courier New" w:cs="Courier New"/>
          <w:sz w:val="20"/>
          <w:szCs w:val="20"/>
          <w:lang w:val="en-US"/>
        </w:rPr>
        <w:t>&lt;ISaleService, SaleService&gt;();</w:t>
      </w:r>
    </w:p>
    <w:p w14:paraId="601660B8" w14:textId="4D28C59A" w:rsidR="000C7E05" w:rsidRPr="000C7E05" w:rsidRDefault="000C7E05" w:rsidP="000C7E05">
      <w:pPr>
        <w:spacing w:after="0"/>
        <w:jc w:val="both"/>
        <w:rPr>
          <w:b/>
          <w:bCs/>
        </w:rPr>
      </w:pPr>
    </w:p>
    <w:p w14:paraId="0FC2A214" w14:textId="2355F03D" w:rsidR="000C7E05" w:rsidRDefault="000C7E05" w:rsidP="009A1F0F">
      <w:pPr>
        <w:spacing w:after="0"/>
        <w:ind w:firstLine="720"/>
        <w:jc w:val="both"/>
      </w:pPr>
      <w:r w:rsidRPr="009A1F0F">
        <w:rPr>
          <w:bCs/>
          <w:lang w:val="en-US"/>
        </w:rPr>
        <w:t>Repository</w:t>
      </w:r>
      <w:r w:rsidR="009A1F0F" w:rsidRPr="009A1F0F">
        <w:rPr>
          <w:bCs/>
        </w:rPr>
        <w:t xml:space="preserve">: </w:t>
      </w:r>
      <w:r w:rsidRPr="000C7E05">
        <w:t xml:space="preserve">Паттерн </w:t>
      </w:r>
      <w:r w:rsidRPr="000C7E05">
        <w:rPr>
          <w:lang w:val="en-US"/>
        </w:rPr>
        <w:t>Repository</w:t>
      </w:r>
      <w:r w:rsidRPr="000C7E05">
        <w:t xml:space="preserve"> используется</w:t>
      </w:r>
      <w:r w:rsidRPr="000C7E05">
        <w:rPr>
          <w:lang w:val="en-US"/>
        </w:rPr>
        <w:t> </w:t>
      </w:r>
      <w:r w:rsidRPr="000C7E05">
        <w:t>для абстрагирования</w:t>
      </w:r>
      <w:r w:rsidRPr="000C7E05">
        <w:rPr>
          <w:lang w:val="en-US"/>
        </w:rPr>
        <w:t> </w:t>
      </w:r>
      <w:r w:rsidRPr="000C7E05">
        <w:t>доступа к данным. Каждый репозиторий предоставляет единый интерфейс для работы с дан</w:t>
      </w:r>
      <w:r w:rsidR="009A1F0F">
        <w:t xml:space="preserve">ными, скрывая детали реализации, </w:t>
      </w:r>
      <w:proofErr w:type="gramStart"/>
      <w:r w:rsidR="009A1F0F">
        <w:t>например</w:t>
      </w:r>
      <w:proofErr w:type="gramEnd"/>
      <w:r w:rsidR="009A1F0F" w:rsidRPr="009A1F0F">
        <w:t>:</w:t>
      </w:r>
    </w:p>
    <w:p w14:paraId="32EE1CD7" w14:textId="77777777" w:rsidR="009A1F0F" w:rsidRPr="009A1F0F" w:rsidRDefault="009A1F0F" w:rsidP="000C7E05">
      <w:pPr>
        <w:spacing w:after="0"/>
        <w:jc w:val="both"/>
        <w:rPr>
          <w:bCs/>
        </w:rPr>
      </w:pPr>
    </w:p>
    <w:p w14:paraId="3FB4EB46" w14:textId="77777777" w:rsidR="000C7E05" w:rsidRPr="009A1F0F" w:rsidRDefault="000C7E05" w:rsidP="000C7E05">
      <w:pPr>
        <w:spacing w:after="0"/>
        <w:jc w:val="both"/>
        <w:rPr>
          <w:rFonts w:ascii="Courier New" w:hAnsi="Courier New" w:cs="Courier New"/>
          <w:sz w:val="20"/>
          <w:szCs w:val="20"/>
          <w:lang w:val="en-US"/>
        </w:rPr>
      </w:pPr>
      <w:r w:rsidRPr="009A1F0F">
        <w:rPr>
          <w:rFonts w:ascii="Courier New" w:hAnsi="Courier New" w:cs="Courier New"/>
          <w:sz w:val="20"/>
          <w:szCs w:val="20"/>
          <w:lang w:val="en-US"/>
        </w:rPr>
        <w:t>public interface IRepository&lt;TEntity, TKey&gt;</w:t>
      </w:r>
    </w:p>
    <w:p w14:paraId="1AB2BB84" w14:textId="77777777" w:rsidR="000C7E05" w:rsidRPr="009A1F0F" w:rsidRDefault="000C7E05" w:rsidP="000C7E05">
      <w:pPr>
        <w:spacing w:after="0"/>
        <w:jc w:val="both"/>
        <w:rPr>
          <w:rFonts w:ascii="Courier New" w:hAnsi="Courier New" w:cs="Courier New"/>
          <w:sz w:val="20"/>
          <w:szCs w:val="20"/>
          <w:lang w:val="en-US"/>
        </w:rPr>
      </w:pPr>
      <w:r w:rsidRPr="009A1F0F">
        <w:rPr>
          <w:rFonts w:ascii="Courier New" w:hAnsi="Courier New" w:cs="Courier New"/>
          <w:sz w:val="20"/>
          <w:szCs w:val="20"/>
          <w:lang w:val="en-US"/>
        </w:rPr>
        <w:t>{</w:t>
      </w:r>
    </w:p>
    <w:p w14:paraId="55D07DAF" w14:textId="77777777" w:rsidR="000C7E05" w:rsidRPr="009A1F0F" w:rsidRDefault="000C7E05" w:rsidP="000C7E05">
      <w:pPr>
        <w:spacing w:after="0"/>
        <w:jc w:val="both"/>
        <w:rPr>
          <w:rFonts w:ascii="Courier New" w:hAnsi="Courier New" w:cs="Courier New"/>
          <w:sz w:val="20"/>
          <w:szCs w:val="20"/>
          <w:lang w:val="en-US"/>
        </w:rPr>
      </w:pPr>
      <w:r w:rsidRPr="009A1F0F">
        <w:rPr>
          <w:rFonts w:ascii="Courier New" w:hAnsi="Courier New" w:cs="Courier New"/>
          <w:sz w:val="20"/>
          <w:szCs w:val="20"/>
          <w:lang w:val="en-US"/>
        </w:rPr>
        <w:t>    Task&lt;IEnumerable&lt;TEntity&gt;&gt; </w:t>
      </w:r>
      <w:proofErr w:type="gramStart"/>
      <w:r w:rsidRPr="009A1F0F">
        <w:rPr>
          <w:rFonts w:ascii="Courier New" w:hAnsi="Courier New" w:cs="Courier New"/>
          <w:sz w:val="20"/>
          <w:szCs w:val="20"/>
          <w:lang w:val="en-US"/>
        </w:rPr>
        <w:t>GetAllAsync(</w:t>
      </w:r>
      <w:proofErr w:type="gramEnd"/>
      <w:r w:rsidRPr="009A1F0F">
        <w:rPr>
          <w:rFonts w:ascii="Courier New" w:hAnsi="Courier New" w:cs="Courier New"/>
          <w:sz w:val="20"/>
          <w:szCs w:val="20"/>
          <w:lang w:val="en-US"/>
        </w:rPr>
        <w:t>);</w:t>
      </w:r>
    </w:p>
    <w:p w14:paraId="3A728E66" w14:textId="77777777" w:rsidR="000C7E05" w:rsidRPr="009A1F0F" w:rsidRDefault="000C7E05" w:rsidP="000C7E05">
      <w:pPr>
        <w:spacing w:after="0"/>
        <w:jc w:val="both"/>
        <w:rPr>
          <w:rFonts w:ascii="Courier New" w:hAnsi="Courier New" w:cs="Courier New"/>
          <w:sz w:val="20"/>
          <w:szCs w:val="20"/>
          <w:lang w:val="en-US"/>
        </w:rPr>
      </w:pPr>
      <w:r w:rsidRPr="009A1F0F">
        <w:rPr>
          <w:rFonts w:ascii="Courier New" w:hAnsi="Courier New" w:cs="Courier New"/>
          <w:sz w:val="20"/>
          <w:szCs w:val="20"/>
          <w:lang w:val="en-US"/>
        </w:rPr>
        <w:t>    Task&lt;TEntity?&gt; </w:t>
      </w:r>
      <w:proofErr w:type="gramStart"/>
      <w:r w:rsidRPr="009A1F0F">
        <w:rPr>
          <w:rFonts w:ascii="Courier New" w:hAnsi="Courier New" w:cs="Courier New"/>
          <w:sz w:val="20"/>
          <w:szCs w:val="20"/>
          <w:lang w:val="en-US"/>
        </w:rPr>
        <w:t>GetByIdAsync(</w:t>
      </w:r>
      <w:proofErr w:type="gramEnd"/>
      <w:r w:rsidRPr="009A1F0F">
        <w:rPr>
          <w:rFonts w:ascii="Courier New" w:hAnsi="Courier New" w:cs="Courier New"/>
          <w:sz w:val="20"/>
          <w:szCs w:val="20"/>
          <w:lang w:val="en-US"/>
        </w:rPr>
        <w:t>TKey id);</w:t>
      </w:r>
    </w:p>
    <w:p w14:paraId="57CDA124" w14:textId="77777777" w:rsidR="000C7E05" w:rsidRPr="009A1F0F" w:rsidRDefault="000C7E05" w:rsidP="000C7E05">
      <w:pPr>
        <w:spacing w:after="0"/>
        <w:jc w:val="both"/>
        <w:rPr>
          <w:rFonts w:ascii="Courier New" w:hAnsi="Courier New" w:cs="Courier New"/>
          <w:sz w:val="20"/>
          <w:szCs w:val="20"/>
          <w:lang w:val="en-US"/>
        </w:rPr>
      </w:pPr>
      <w:r w:rsidRPr="009A1F0F">
        <w:rPr>
          <w:rFonts w:ascii="Courier New" w:hAnsi="Courier New" w:cs="Courier New"/>
          <w:sz w:val="20"/>
          <w:szCs w:val="20"/>
          <w:lang w:val="en-US"/>
        </w:rPr>
        <w:t>    Task&lt;TEntity&gt; </w:t>
      </w:r>
      <w:proofErr w:type="gramStart"/>
      <w:r w:rsidRPr="009A1F0F">
        <w:rPr>
          <w:rFonts w:ascii="Courier New" w:hAnsi="Courier New" w:cs="Courier New"/>
          <w:sz w:val="20"/>
          <w:szCs w:val="20"/>
          <w:lang w:val="en-US"/>
        </w:rPr>
        <w:t>AddAsync(</w:t>
      </w:r>
      <w:proofErr w:type="gramEnd"/>
      <w:r w:rsidRPr="009A1F0F">
        <w:rPr>
          <w:rFonts w:ascii="Courier New" w:hAnsi="Courier New" w:cs="Courier New"/>
          <w:sz w:val="20"/>
          <w:szCs w:val="20"/>
          <w:lang w:val="en-US"/>
        </w:rPr>
        <w:t>TEntity entity);</w:t>
      </w:r>
    </w:p>
    <w:p w14:paraId="06ABC3DD" w14:textId="77777777" w:rsidR="000C7E05" w:rsidRPr="009A1F0F" w:rsidRDefault="000C7E05" w:rsidP="000C7E05">
      <w:pPr>
        <w:spacing w:after="0"/>
        <w:jc w:val="both"/>
        <w:rPr>
          <w:rFonts w:ascii="Courier New" w:hAnsi="Courier New" w:cs="Courier New"/>
          <w:sz w:val="20"/>
          <w:szCs w:val="20"/>
          <w:lang w:val="en-US"/>
        </w:rPr>
      </w:pPr>
      <w:r w:rsidRPr="009A1F0F">
        <w:rPr>
          <w:rFonts w:ascii="Courier New" w:hAnsi="Courier New" w:cs="Courier New"/>
          <w:sz w:val="20"/>
          <w:szCs w:val="20"/>
          <w:lang w:val="en-US"/>
        </w:rPr>
        <w:t>    Task </w:t>
      </w:r>
      <w:proofErr w:type="gramStart"/>
      <w:r w:rsidRPr="009A1F0F">
        <w:rPr>
          <w:rFonts w:ascii="Courier New" w:hAnsi="Courier New" w:cs="Courier New"/>
          <w:sz w:val="20"/>
          <w:szCs w:val="20"/>
          <w:lang w:val="en-US"/>
        </w:rPr>
        <w:t>UpdateAsync(</w:t>
      </w:r>
      <w:proofErr w:type="gramEnd"/>
      <w:r w:rsidRPr="009A1F0F">
        <w:rPr>
          <w:rFonts w:ascii="Courier New" w:hAnsi="Courier New" w:cs="Courier New"/>
          <w:sz w:val="20"/>
          <w:szCs w:val="20"/>
          <w:lang w:val="en-US"/>
        </w:rPr>
        <w:t>TEntity entity);</w:t>
      </w:r>
    </w:p>
    <w:p w14:paraId="0685AA57" w14:textId="77777777" w:rsidR="000C7E05" w:rsidRPr="009A1F0F" w:rsidRDefault="000C7E05" w:rsidP="000C7E05">
      <w:pPr>
        <w:spacing w:after="0"/>
        <w:jc w:val="both"/>
        <w:rPr>
          <w:rFonts w:ascii="Courier New" w:hAnsi="Courier New" w:cs="Courier New"/>
          <w:sz w:val="20"/>
          <w:szCs w:val="20"/>
          <w:lang w:val="en-US"/>
        </w:rPr>
      </w:pPr>
      <w:r w:rsidRPr="009A1F0F">
        <w:rPr>
          <w:rFonts w:ascii="Courier New" w:hAnsi="Courier New" w:cs="Courier New"/>
          <w:sz w:val="20"/>
          <w:szCs w:val="20"/>
          <w:lang w:val="en-US"/>
        </w:rPr>
        <w:t>    Task </w:t>
      </w:r>
      <w:proofErr w:type="gramStart"/>
      <w:r w:rsidRPr="009A1F0F">
        <w:rPr>
          <w:rFonts w:ascii="Courier New" w:hAnsi="Courier New" w:cs="Courier New"/>
          <w:sz w:val="20"/>
          <w:szCs w:val="20"/>
          <w:lang w:val="en-US"/>
        </w:rPr>
        <w:t>DeleteAsync(</w:t>
      </w:r>
      <w:proofErr w:type="gramEnd"/>
      <w:r w:rsidRPr="009A1F0F">
        <w:rPr>
          <w:rFonts w:ascii="Courier New" w:hAnsi="Courier New" w:cs="Courier New"/>
          <w:sz w:val="20"/>
          <w:szCs w:val="20"/>
          <w:lang w:val="en-US"/>
        </w:rPr>
        <w:t>TKey id);</w:t>
      </w:r>
    </w:p>
    <w:p w14:paraId="50E46FCC" w14:textId="4146E11B" w:rsidR="000C7E05" w:rsidRDefault="000C7E05" w:rsidP="000C7E05">
      <w:pPr>
        <w:spacing w:after="0"/>
        <w:jc w:val="both"/>
        <w:rPr>
          <w:rFonts w:ascii="Courier New" w:hAnsi="Courier New" w:cs="Courier New"/>
          <w:sz w:val="20"/>
          <w:szCs w:val="20"/>
          <w:lang w:val="en-US"/>
        </w:rPr>
      </w:pPr>
      <w:r w:rsidRPr="009A1F0F">
        <w:rPr>
          <w:rFonts w:ascii="Courier New" w:hAnsi="Courier New" w:cs="Courier New"/>
          <w:sz w:val="20"/>
          <w:szCs w:val="20"/>
          <w:lang w:val="en-US"/>
        </w:rPr>
        <w:t>}</w:t>
      </w:r>
    </w:p>
    <w:p w14:paraId="57369F46" w14:textId="77777777" w:rsidR="009A1F0F" w:rsidRPr="009A1F0F" w:rsidRDefault="009A1F0F" w:rsidP="000C7E05">
      <w:pPr>
        <w:spacing w:after="0"/>
        <w:jc w:val="both"/>
        <w:rPr>
          <w:rFonts w:ascii="Courier New" w:hAnsi="Courier New" w:cs="Courier New"/>
          <w:sz w:val="20"/>
          <w:szCs w:val="20"/>
          <w:lang w:val="en-US"/>
        </w:rPr>
      </w:pPr>
    </w:p>
    <w:p w14:paraId="649D73AA" w14:textId="125EB186" w:rsidR="000C7E05" w:rsidRPr="009A1F0F" w:rsidRDefault="009A1F0F" w:rsidP="009A1F0F">
      <w:pPr>
        <w:spacing w:after="0"/>
        <w:ind w:firstLine="720"/>
        <w:jc w:val="both"/>
        <w:rPr>
          <w:b/>
          <w:bCs/>
          <w:lang w:val="en-US"/>
        </w:rPr>
      </w:pPr>
      <w:r w:rsidRPr="009A1F0F">
        <w:rPr>
          <w:bCs/>
          <w:lang w:val="en-US"/>
        </w:rPr>
        <w:t>Fa</w:t>
      </w:r>
      <w:r>
        <w:rPr>
          <w:bCs/>
        </w:rPr>
        <w:t>c</w:t>
      </w:r>
      <w:r w:rsidRPr="009A1F0F">
        <w:rPr>
          <w:bCs/>
          <w:lang w:val="en-US"/>
        </w:rPr>
        <w:t>ade</w:t>
      </w:r>
      <w:r w:rsidRPr="009A1F0F">
        <w:rPr>
          <w:bCs/>
        </w:rPr>
        <w:t xml:space="preserve">: </w:t>
      </w:r>
      <w:r w:rsidR="000C7E05" w:rsidRPr="009A1F0F">
        <w:t>Сервисный слой (</w:t>
      </w:r>
      <w:r w:rsidR="000C7E05" w:rsidRPr="000C7E05">
        <w:rPr>
          <w:lang w:val="en-US"/>
        </w:rPr>
        <w:t>OrderService</w:t>
      </w:r>
      <w:r w:rsidR="000C7E05" w:rsidRPr="009A1F0F">
        <w:t>,</w:t>
      </w:r>
      <w:r w:rsidR="000C7E05" w:rsidRPr="000C7E05">
        <w:rPr>
          <w:lang w:val="en-US"/>
        </w:rPr>
        <w:t> SaleService</w:t>
      </w:r>
      <w:r w:rsidR="000C7E05" w:rsidRPr="009A1F0F">
        <w:t xml:space="preserve">) реализует паттерн </w:t>
      </w:r>
      <w:r w:rsidR="000C7E05" w:rsidRPr="000C7E05">
        <w:rPr>
          <w:lang w:val="en-US"/>
        </w:rPr>
        <w:t>Facade</w:t>
      </w:r>
      <w:r w:rsidR="000C7E05" w:rsidRPr="009A1F0F">
        <w:t>, предоставляя упрощенный интерфейс для</w:t>
      </w:r>
      <w:r w:rsidR="000C7E05" w:rsidRPr="000C7E05">
        <w:rPr>
          <w:lang w:val="en-US"/>
        </w:rPr>
        <w:t> </w:t>
      </w:r>
      <w:r w:rsidR="000C7E05" w:rsidRPr="009A1F0F">
        <w:t>работы с комплексной подсистемой.</w:t>
      </w:r>
      <w:r w:rsidR="000C7E05" w:rsidRPr="000C7E05">
        <w:rPr>
          <w:lang w:val="en-US"/>
        </w:rPr>
        <w:t> </w:t>
      </w:r>
      <w:r w:rsidR="000C7E05" w:rsidRPr="000C7E05">
        <w:t>Это позволяет клиентскому коду работать с высокоуровневыми операциями, не вдаваясь в детали</w:t>
      </w:r>
      <w:r w:rsidR="000C7E05" w:rsidRPr="000C7E05">
        <w:rPr>
          <w:lang w:val="en-US"/>
        </w:rPr>
        <w:t> </w:t>
      </w:r>
      <w:r w:rsidR="000C7E05" w:rsidRPr="000C7E05">
        <w:t>реализации.</w:t>
      </w:r>
    </w:p>
    <w:p w14:paraId="38A4BC95" w14:textId="77777777" w:rsidR="009A1F0F" w:rsidRDefault="009A1F0F">
      <w:pPr>
        <w:rPr>
          <w:b/>
          <w:bCs/>
        </w:rPr>
      </w:pPr>
      <w:r>
        <w:rPr>
          <w:b/>
          <w:bCs/>
        </w:rPr>
        <w:br w:type="page"/>
      </w:r>
    </w:p>
    <w:p w14:paraId="1201B689" w14:textId="04A85BAD" w:rsidR="000C7E05" w:rsidRPr="009A1F0F" w:rsidRDefault="000C7E05" w:rsidP="009A1F0F">
      <w:pPr>
        <w:spacing w:after="0"/>
        <w:ind w:firstLine="720"/>
        <w:jc w:val="both"/>
        <w:rPr>
          <w:b/>
          <w:bCs/>
        </w:rPr>
      </w:pPr>
      <w:r w:rsidRPr="009A1F0F">
        <w:rPr>
          <w:bCs/>
          <w:lang w:val="en-US"/>
        </w:rPr>
        <w:lastRenderedPageBreak/>
        <w:t>Strategy</w:t>
      </w:r>
      <w:r w:rsidR="009A1F0F" w:rsidRPr="009A1F0F">
        <w:rPr>
          <w:bCs/>
        </w:rPr>
        <w:t>:</w:t>
      </w:r>
      <w:r w:rsidR="009A1F0F">
        <w:rPr>
          <w:b/>
          <w:bCs/>
        </w:rPr>
        <w:t xml:space="preserve"> </w:t>
      </w:r>
      <w:r w:rsidRPr="000C7E05">
        <w:t>В аналитическом модуле</w:t>
      </w:r>
      <w:r w:rsidRPr="000C7E05">
        <w:rPr>
          <w:lang w:val="en-US"/>
        </w:rPr>
        <w:t> </w:t>
      </w:r>
      <w:r w:rsidRPr="000C7E05">
        <w:t xml:space="preserve">используется паттерн </w:t>
      </w:r>
      <w:r w:rsidRPr="000C7E05">
        <w:rPr>
          <w:lang w:val="en-US"/>
        </w:rPr>
        <w:t>Strategy</w:t>
      </w:r>
      <w:r w:rsidRPr="000C7E05">
        <w:t xml:space="preserve"> для</w:t>
      </w:r>
      <w:r w:rsidRPr="000C7E05">
        <w:rPr>
          <w:lang w:val="en-US"/>
        </w:rPr>
        <w:t> </w:t>
      </w:r>
      <w:r w:rsidRPr="000C7E05">
        <w:t>реализации различных алгоритмов анализа данных. Это позволяет легко добавлять новые типы анализа и изменять существующие</w:t>
      </w:r>
      <w:r w:rsidRPr="000C7E05">
        <w:rPr>
          <w:lang w:val="en-US"/>
        </w:rPr>
        <w:t> </w:t>
      </w:r>
      <w:r w:rsidRPr="000C7E05">
        <w:t>без изменения клиентского</w:t>
      </w:r>
      <w:r w:rsidRPr="000C7E05">
        <w:rPr>
          <w:lang w:val="en-US"/>
        </w:rPr>
        <w:t> </w:t>
      </w:r>
      <w:r w:rsidRPr="000C7E05">
        <w:t>кода.</w:t>
      </w:r>
    </w:p>
    <w:p w14:paraId="38A4E8F2" w14:textId="5C3D4BD4" w:rsidR="000C7E05" w:rsidRPr="009A1F0F" w:rsidRDefault="009A1F0F" w:rsidP="009A1F0F">
      <w:pPr>
        <w:spacing w:after="0"/>
        <w:ind w:firstLine="720"/>
        <w:jc w:val="both"/>
        <w:rPr>
          <w:bCs/>
          <w:lang w:val="en-US"/>
        </w:rPr>
      </w:pPr>
      <w:r>
        <w:rPr>
          <w:bCs/>
          <w:lang w:val="en-US"/>
        </w:rPr>
        <w:t xml:space="preserve">Chain of Responsibility: </w:t>
      </w:r>
      <w:r w:rsidR="000C7E05" w:rsidRPr="000C7E05">
        <w:rPr>
          <w:lang w:val="en-US"/>
        </w:rPr>
        <w:t xml:space="preserve">Middleware в ASP.NET Core реализует паттерн Chain of Responsibility для обработки HTTP-запросов. </w:t>
      </w:r>
      <w:r w:rsidR="000C7E05" w:rsidRPr="000C7E05">
        <w:t xml:space="preserve">Каждый </w:t>
      </w:r>
      <w:r w:rsidR="000C7E05" w:rsidRPr="000C7E05">
        <w:rPr>
          <w:lang w:val="en-US"/>
        </w:rPr>
        <w:t>middleware </w:t>
      </w:r>
      <w:r w:rsidR="000C7E05" w:rsidRPr="000C7E05">
        <w:t>в цепочке может обработать</w:t>
      </w:r>
      <w:r w:rsidR="000C7E05" w:rsidRPr="000C7E05">
        <w:rPr>
          <w:lang w:val="en-US"/>
        </w:rPr>
        <w:t> </w:t>
      </w:r>
      <w:r w:rsidR="000C7E05" w:rsidRPr="000C7E05">
        <w:t xml:space="preserve">запрос или передать его следующему </w:t>
      </w:r>
      <w:r w:rsidR="000C7E05" w:rsidRPr="000C7E05">
        <w:rPr>
          <w:lang w:val="en-US"/>
        </w:rPr>
        <w:t>middleware</w:t>
      </w:r>
      <w:r w:rsidR="000C7E05" w:rsidRPr="000C7E05">
        <w:t>:</w:t>
      </w:r>
    </w:p>
    <w:p w14:paraId="7908BC18" w14:textId="77777777" w:rsidR="009A1F0F" w:rsidRDefault="009A1F0F" w:rsidP="000C7E05">
      <w:pPr>
        <w:spacing w:after="0"/>
        <w:jc w:val="both"/>
        <w:rPr>
          <w:lang w:val="en-US"/>
        </w:rPr>
      </w:pPr>
    </w:p>
    <w:p w14:paraId="0310F1D0" w14:textId="70E0BEE8" w:rsidR="000C7E05" w:rsidRPr="009A1F0F" w:rsidRDefault="000C7E05" w:rsidP="000C7E05">
      <w:pPr>
        <w:spacing w:after="0"/>
        <w:jc w:val="both"/>
        <w:rPr>
          <w:rFonts w:ascii="Courier New" w:hAnsi="Courier New" w:cs="Courier New"/>
          <w:sz w:val="20"/>
          <w:szCs w:val="20"/>
          <w:lang w:val="en-US"/>
        </w:rPr>
      </w:pPr>
      <w:proofErr w:type="gramStart"/>
      <w:r w:rsidRPr="009A1F0F">
        <w:rPr>
          <w:rFonts w:ascii="Courier New" w:hAnsi="Courier New" w:cs="Courier New"/>
          <w:sz w:val="20"/>
          <w:szCs w:val="20"/>
          <w:lang w:val="en-US"/>
        </w:rPr>
        <w:t>app.UseMiddleware</w:t>
      </w:r>
      <w:proofErr w:type="gramEnd"/>
      <w:r w:rsidRPr="009A1F0F">
        <w:rPr>
          <w:rFonts w:ascii="Courier New" w:hAnsi="Courier New" w:cs="Courier New"/>
          <w:sz w:val="20"/>
          <w:szCs w:val="20"/>
          <w:lang w:val="en-US"/>
        </w:rPr>
        <w:t>&lt;ErrorHandlingMiddleware&gt;();</w:t>
      </w:r>
    </w:p>
    <w:p w14:paraId="3C196200" w14:textId="77777777" w:rsidR="000C7E05" w:rsidRPr="009A1F0F" w:rsidRDefault="000C7E05" w:rsidP="000C7E05">
      <w:pPr>
        <w:spacing w:after="0"/>
        <w:jc w:val="both"/>
        <w:rPr>
          <w:rFonts w:ascii="Courier New" w:hAnsi="Courier New" w:cs="Courier New"/>
          <w:sz w:val="20"/>
          <w:szCs w:val="20"/>
          <w:lang w:val="en-US"/>
        </w:rPr>
      </w:pPr>
      <w:proofErr w:type="gramStart"/>
      <w:r w:rsidRPr="009A1F0F">
        <w:rPr>
          <w:rFonts w:ascii="Courier New" w:hAnsi="Courier New" w:cs="Courier New"/>
          <w:sz w:val="20"/>
          <w:szCs w:val="20"/>
          <w:lang w:val="en-US"/>
        </w:rPr>
        <w:t>app.UseAuthentication</w:t>
      </w:r>
      <w:proofErr w:type="gramEnd"/>
      <w:r w:rsidRPr="009A1F0F">
        <w:rPr>
          <w:rFonts w:ascii="Courier New" w:hAnsi="Courier New" w:cs="Courier New"/>
          <w:sz w:val="20"/>
          <w:szCs w:val="20"/>
          <w:lang w:val="en-US"/>
        </w:rPr>
        <w:t>();</w:t>
      </w:r>
    </w:p>
    <w:p w14:paraId="34D15EA3" w14:textId="71CE96EC" w:rsidR="000C7E05" w:rsidRPr="009A1F0F" w:rsidRDefault="000C7E05" w:rsidP="000C7E05">
      <w:pPr>
        <w:spacing w:after="0"/>
        <w:jc w:val="both"/>
        <w:rPr>
          <w:rFonts w:ascii="Courier New" w:hAnsi="Courier New" w:cs="Courier New"/>
          <w:sz w:val="20"/>
          <w:szCs w:val="20"/>
        </w:rPr>
      </w:pPr>
      <w:proofErr w:type="gramStart"/>
      <w:r w:rsidRPr="009A1F0F">
        <w:rPr>
          <w:rFonts w:ascii="Courier New" w:hAnsi="Courier New" w:cs="Courier New"/>
          <w:sz w:val="20"/>
          <w:szCs w:val="20"/>
          <w:lang w:val="en-US"/>
        </w:rPr>
        <w:t>app</w:t>
      </w:r>
      <w:r w:rsidRPr="009A1F0F">
        <w:rPr>
          <w:rFonts w:ascii="Courier New" w:hAnsi="Courier New" w:cs="Courier New"/>
          <w:sz w:val="20"/>
          <w:szCs w:val="20"/>
        </w:rPr>
        <w:t>.</w:t>
      </w:r>
      <w:r w:rsidRPr="009A1F0F">
        <w:rPr>
          <w:rFonts w:ascii="Courier New" w:hAnsi="Courier New" w:cs="Courier New"/>
          <w:sz w:val="20"/>
          <w:szCs w:val="20"/>
          <w:lang w:val="en-US"/>
        </w:rPr>
        <w:t>UseAuthorization</w:t>
      </w:r>
      <w:proofErr w:type="gramEnd"/>
      <w:r w:rsidRPr="009A1F0F">
        <w:rPr>
          <w:rFonts w:ascii="Courier New" w:hAnsi="Courier New" w:cs="Courier New"/>
          <w:sz w:val="20"/>
          <w:szCs w:val="20"/>
        </w:rPr>
        <w:t>();</w:t>
      </w:r>
    </w:p>
    <w:p w14:paraId="1D80D1D3" w14:textId="77777777" w:rsidR="009A1F0F" w:rsidRPr="000C7E05" w:rsidRDefault="009A1F0F" w:rsidP="000C7E05">
      <w:pPr>
        <w:spacing w:after="0"/>
        <w:jc w:val="both"/>
      </w:pPr>
    </w:p>
    <w:p w14:paraId="280DC9DA" w14:textId="428746B4" w:rsidR="000C7E05" w:rsidRPr="009A1F0F" w:rsidRDefault="000C7E05" w:rsidP="009A1F0F">
      <w:pPr>
        <w:spacing w:after="0"/>
        <w:ind w:firstLine="720"/>
        <w:jc w:val="both"/>
        <w:rPr>
          <w:b/>
          <w:bCs/>
        </w:rPr>
      </w:pPr>
      <w:r w:rsidRPr="009A1F0F">
        <w:rPr>
          <w:bCs/>
          <w:lang w:val="en-US"/>
        </w:rPr>
        <w:t>Data</w:t>
      </w:r>
      <w:r w:rsidRPr="009A1F0F">
        <w:rPr>
          <w:bCs/>
        </w:rPr>
        <w:t xml:space="preserve"> </w:t>
      </w:r>
      <w:r w:rsidRPr="009A1F0F">
        <w:rPr>
          <w:bCs/>
          <w:lang w:val="en-US"/>
        </w:rPr>
        <w:t>Transfer</w:t>
      </w:r>
      <w:r w:rsidRPr="009A1F0F">
        <w:rPr>
          <w:bCs/>
        </w:rPr>
        <w:t xml:space="preserve"> </w:t>
      </w:r>
      <w:r w:rsidRPr="009A1F0F">
        <w:rPr>
          <w:bCs/>
          <w:lang w:val="en-US"/>
        </w:rPr>
        <w:t>Object</w:t>
      </w:r>
      <w:r w:rsidRPr="009A1F0F">
        <w:rPr>
          <w:bCs/>
        </w:rPr>
        <w:t xml:space="preserve"> (</w:t>
      </w:r>
      <w:r w:rsidRPr="009A1F0F">
        <w:rPr>
          <w:bCs/>
          <w:lang w:val="en-US"/>
        </w:rPr>
        <w:t>DTO</w:t>
      </w:r>
      <w:r w:rsidR="009A1F0F" w:rsidRPr="009A1F0F">
        <w:rPr>
          <w:bCs/>
        </w:rPr>
        <w:t>):</w:t>
      </w:r>
      <w:r w:rsidR="009A1F0F" w:rsidRPr="009A1F0F">
        <w:rPr>
          <w:b/>
          <w:bCs/>
        </w:rPr>
        <w:t xml:space="preserve"> </w:t>
      </w:r>
      <w:r w:rsidRPr="000C7E05">
        <w:t xml:space="preserve">Система активно использует </w:t>
      </w:r>
      <w:r w:rsidRPr="000C7E05">
        <w:rPr>
          <w:lang w:val="en-US"/>
        </w:rPr>
        <w:t>DTO</w:t>
      </w:r>
      <w:r w:rsidRPr="000C7E05">
        <w:t xml:space="preserve"> для передачи данных между слоями. Это позволяет контролировать, какие</w:t>
      </w:r>
      <w:r w:rsidRPr="000C7E05">
        <w:rPr>
          <w:lang w:val="en-US"/>
        </w:rPr>
        <w:t> </w:t>
      </w:r>
      <w:r w:rsidRPr="000C7E05">
        <w:t>данные передаются, и обеспечивает дополнительный</w:t>
      </w:r>
      <w:r w:rsidRPr="000C7E05">
        <w:rPr>
          <w:lang w:val="en-US"/>
        </w:rPr>
        <w:t> </w:t>
      </w:r>
      <w:r w:rsidRPr="000C7E05">
        <w:t>уровень безопасности:</w:t>
      </w:r>
    </w:p>
    <w:p w14:paraId="2C3345AF" w14:textId="77777777" w:rsidR="009A1F0F" w:rsidRDefault="009A1F0F" w:rsidP="000C7E05">
      <w:pPr>
        <w:spacing w:after="0"/>
        <w:jc w:val="both"/>
        <w:rPr>
          <w:lang w:val="en-US"/>
        </w:rPr>
      </w:pPr>
    </w:p>
    <w:p w14:paraId="4BEC4D39" w14:textId="07B45526" w:rsidR="000C7E05" w:rsidRPr="00F82C6B" w:rsidRDefault="000C7E05" w:rsidP="000C7E05">
      <w:pPr>
        <w:spacing w:after="0"/>
        <w:jc w:val="both"/>
        <w:rPr>
          <w:rFonts w:ascii="Courier New" w:hAnsi="Courier New" w:cs="Courier New"/>
          <w:sz w:val="20"/>
          <w:szCs w:val="20"/>
          <w:lang w:val="en-US"/>
        </w:rPr>
      </w:pPr>
      <w:r w:rsidRPr="00F82C6B">
        <w:rPr>
          <w:rFonts w:ascii="Courier New" w:hAnsi="Courier New" w:cs="Courier New"/>
          <w:sz w:val="20"/>
          <w:szCs w:val="20"/>
          <w:lang w:val="en-US"/>
        </w:rPr>
        <w:t>public class OrderDto</w:t>
      </w:r>
    </w:p>
    <w:p w14:paraId="435B5D3F" w14:textId="77777777" w:rsidR="000C7E05" w:rsidRPr="00F82C6B" w:rsidRDefault="000C7E05" w:rsidP="000C7E05">
      <w:pPr>
        <w:spacing w:after="0"/>
        <w:jc w:val="both"/>
        <w:rPr>
          <w:rFonts w:ascii="Courier New" w:hAnsi="Courier New" w:cs="Courier New"/>
          <w:sz w:val="20"/>
          <w:szCs w:val="20"/>
          <w:lang w:val="en-US"/>
        </w:rPr>
      </w:pPr>
      <w:r w:rsidRPr="00F82C6B">
        <w:rPr>
          <w:rFonts w:ascii="Courier New" w:hAnsi="Courier New" w:cs="Courier New"/>
          <w:sz w:val="20"/>
          <w:szCs w:val="20"/>
          <w:lang w:val="en-US"/>
        </w:rPr>
        <w:t>{</w:t>
      </w:r>
    </w:p>
    <w:p w14:paraId="2315160D" w14:textId="77777777" w:rsidR="000C7E05" w:rsidRPr="00F82C6B" w:rsidRDefault="000C7E05" w:rsidP="000C7E05">
      <w:pPr>
        <w:spacing w:after="0"/>
        <w:jc w:val="both"/>
        <w:rPr>
          <w:rFonts w:ascii="Courier New" w:hAnsi="Courier New" w:cs="Courier New"/>
          <w:sz w:val="20"/>
          <w:szCs w:val="20"/>
          <w:lang w:val="en-US"/>
        </w:rPr>
      </w:pPr>
      <w:r w:rsidRPr="00F82C6B">
        <w:rPr>
          <w:rFonts w:ascii="Courier New" w:hAnsi="Courier New" w:cs="Courier New"/>
          <w:sz w:val="20"/>
          <w:szCs w:val="20"/>
          <w:lang w:val="en-US"/>
        </w:rPr>
        <w:t>    public int Id </w:t>
      </w:r>
      <w:proofErr w:type="gramStart"/>
      <w:r w:rsidRPr="00F82C6B">
        <w:rPr>
          <w:rFonts w:ascii="Courier New" w:hAnsi="Courier New" w:cs="Courier New"/>
          <w:sz w:val="20"/>
          <w:szCs w:val="20"/>
          <w:lang w:val="en-US"/>
        </w:rPr>
        <w:t>{ get</w:t>
      </w:r>
      <w:proofErr w:type="gramEnd"/>
      <w:r w:rsidRPr="00F82C6B">
        <w:rPr>
          <w:rFonts w:ascii="Courier New" w:hAnsi="Courier New" w:cs="Courier New"/>
          <w:sz w:val="20"/>
          <w:szCs w:val="20"/>
          <w:lang w:val="en-US"/>
        </w:rPr>
        <w:t>; set; }</w:t>
      </w:r>
    </w:p>
    <w:p w14:paraId="7AFBB43B" w14:textId="77777777" w:rsidR="000C7E05" w:rsidRPr="00F82C6B" w:rsidRDefault="000C7E05" w:rsidP="000C7E05">
      <w:pPr>
        <w:spacing w:after="0"/>
        <w:jc w:val="both"/>
        <w:rPr>
          <w:rFonts w:ascii="Courier New" w:hAnsi="Courier New" w:cs="Courier New"/>
          <w:sz w:val="20"/>
          <w:szCs w:val="20"/>
          <w:lang w:val="en-US"/>
        </w:rPr>
      </w:pPr>
      <w:r w:rsidRPr="00F82C6B">
        <w:rPr>
          <w:rFonts w:ascii="Courier New" w:hAnsi="Courier New" w:cs="Courier New"/>
          <w:sz w:val="20"/>
          <w:szCs w:val="20"/>
          <w:lang w:val="en-US"/>
        </w:rPr>
        <w:t>    public string Status </w:t>
      </w:r>
      <w:proofErr w:type="gramStart"/>
      <w:r w:rsidRPr="00F82C6B">
        <w:rPr>
          <w:rFonts w:ascii="Courier New" w:hAnsi="Courier New" w:cs="Courier New"/>
          <w:sz w:val="20"/>
          <w:szCs w:val="20"/>
          <w:lang w:val="en-US"/>
        </w:rPr>
        <w:t>{ get</w:t>
      </w:r>
      <w:proofErr w:type="gramEnd"/>
      <w:r w:rsidRPr="00F82C6B">
        <w:rPr>
          <w:rFonts w:ascii="Courier New" w:hAnsi="Courier New" w:cs="Courier New"/>
          <w:sz w:val="20"/>
          <w:szCs w:val="20"/>
          <w:lang w:val="en-US"/>
        </w:rPr>
        <w:t>; set; }</w:t>
      </w:r>
    </w:p>
    <w:p w14:paraId="253E2E87" w14:textId="77777777" w:rsidR="000C7E05" w:rsidRPr="00F82C6B" w:rsidRDefault="000C7E05" w:rsidP="000C7E05">
      <w:pPr>
        <w:spacing w:after="0"/>
        <w:jc w:val="both"/>
        <w:rPr>
          <w:rFonts w:ascii="Courier New" w:hAnsi="Courier New" w:cs="Courier New"/>
          <w:sz w:val="20"/>
          <w:szCs w:val="20"/>
          <w:lang w:val="en-US"/>
        </w:rPr>
      </w:pPr>
      <w:r w:rsidRPr="00F82C6B">
        <w:rPr>
          <w:rFonts w:ascii="Courier New" w:hAnsi="Courier New" w:cs="Courier New"/>
          <w:sz w:val="20"/>
          <w:szCs w:val="20"/>
          <w:lang w:val="en-US"/>
        </w:rPr>
        <w:t>    public decimal TotalAmount </w:t>
      </w:r>
      <w:proofErr w:type="gramStart"/>
      <w:r w:rsidRPr="00F82C6B">
        <w:rPr>
          <w:rFonts w:ascii="Courier New" w:hAnsi="Courier New" w:cs="Courier New"/>
          <w:sz w:val="20"/>
          <w:szCs w:val="20"/>
          <w:lang w:val="en-US"/>
        </w:rPr>
        <w:t>{ get</w:t>
      </w:r>
      <w:proofErr w:type="gramEnd"/>
      <w:r w:rsidRPr="00F82C6B">
        <w:rPr>
          <w:rFonts w:ascii="Courier New" w:hAnsi="Courier New" w:cs="Courier New"/>
          <w:sz w:val="20"/>
          <w:szCs w:val="20"/>
          <w:lang w:val="en-US"/>
        </w:rPr>
        <w:t>; set; }</w:t>
      </w:r>
    </w:p>
    <w:p w14:paraId="5D8BA484" w14:textId="77777777" w:rsidR="000C7E05" w:rsidRPr="00F82C6B" w:rsidRDefault="000C7E05" w:rsidP="000C7E05">
      <w:pPr>
        <w:spacing w:after="0"/>
        <w:jc w:val="both"/>
        <w:rPr>
          <w:rFonts w:ascii="Courier New" w:hAnsi="Courier New" w:cs="Courier New"/>
          <w:sz w:val="20"/>
          <w:szCs w:val="20"/>
          <w:lang w:val="en-US"/>
        </w:rPr>
      </w:pPr>
      <w:r w:rsidRPr="00F82C6B">
        <w:rPr>
          <w:rFonts w:ascii="Courier New" w:hAnsi="Courier New" w:cs="Courier New"/>
          <w:i/>
          <w:iCs/>
          <w:sz w:val="20"/>
          <w:szCs w:val="20"/>
          <w:lang w:val="en-US"/>
        </w:rPr>
        <w:t>    // ...</w:t>
      </w:r>
    </w:p>
    <w:p w14:paraId="513353FD" w14:textId="154BEAF4" w:rsidR="000C7E05" w:rsidRPr="00F82C6B" w:rsidRDefault="000C7E05" w:rsidP="000C7E05">
      <w:pPr>
        <w:spacing w:after="0"/>
        <w:jc w:val="both"/>
        <w:rPr>
          <w:rFonts w:ascii="Courier New" w:hAnsi="Courier New" w:cs="Courier New"/>
          <w:sz w:val="20"/>
          <w:szCs w:val="20"/>
          <w:lang w:val="en-US"/>
        </w:rPr>
      </w:pPr>
      <w:r w:rsidRPr="00F82C6B">
        <w:rPr>
          <w:rFonts w:ascii="Courier New" w:hAnsi="Courier New" w:cs="Courier New"/>
          <w:sz w:val="20"/>
          <w:szCs w:val="20"/>
          <w:lang w:val="en-US"/>
        </w:rPr>
        <w:t>}</w:t>
      </w:r>
    </w:p>
    <w:p w14:paraId="1C813EC7" w14:textId="77777777" w:rsidR="009A1F0F" w:rsidRPr="000C7E05" w:rsidRDefault="009A1F0F" w:rsidP="000C7E05">
      <w:pPr>
        <w:spacing w:after="0"/>
        <w:jc w:val="both"/>
        <w:rPr>
          <w:lang w:val="en-US"/>
        </w:rPr>
      </w:pPr>
    </w:p>
    <w:p w14:paraId="180E5A33" w14:textId="0F887CC4" w:rsidR="000C7E05" w:rsidRPr="00F82C6B" w:rsidRDefault="000C7E05" w:rsidP="00F82C6B">
      <w:pPr>
        <w:spacing w:after="0"/>
        <w:ind w:firstLine="709"/>
        <w:jc w:val="both"/>
        <w:rPr>
          <w:b/>
          <w:bCs/>
          <w:lang w:val="en-US"/>
        </w:rPr>
      </w:pPr>
      <w:r w:rsidRPr="00F82C6B">
        <w:rPr>
          <w:bCs/>
          <w:lang w:val="en-US"/>
        </w:rPr>
        <w:t>Unit of Work</w:t>
      </w:r>
      <w:r w:rsidR="00F82C6B" w:rsidRPr="00F82C6B">
        <w:rPr>
          <w:bCs/>
          <w:lang w:val="en-US"/>
        </w:rPr>
        <w:t>:</w:t>
      </w:r>
      <w:r w:rsidR="00F82C6B">
        <w:rPr>
          <w:b/>
          <w:bCs/>
          <w:lang w:val="en-US"/>
        </w:rPr>
        <w:t xml:space="preserve"> </w:t>
      </w:r>
      <w:r w:rsidRPr="000C7E05">
        <w:rPr>
          <w:lang w:val="en-US"/>
        </w:rPr>
        <w:t xml:space="preserve">Entity Framework Core реализует паттерн Unit of Work, который обеспечивает атомарность операций с базой данных. </w:t>
      </w:r>
      <w:r w:rsidRPr="000C7E05">
        <w:t>Все изменения в рамках одной транзакции либо применяются все</w:t>
      </w:r>
      <w:r w:rsidRPr="000C7E05">
        <w:rPr>
          <w:lang w:val="en-US"/>
        </w:rPr>
        <w:t> </w:t>
      </w:r>
      <w:r w:rsidRPr="000C7E05">
        <w:t>вместе, либо откатываются.</w:t>
      </w:r>
    </w:p>
    <w:p w14:paraId="3E27DF0E" w14:textId="77777777" w:rsidR="00F82C6B" w:rsidRDefault="00F82C6B">
      <w:pPr>
        <w:rPr>
          <w:rFonts w:eastAsia="Times New Roman" w:cs="Times New Roman"/>
          <w:szCs w:val="28"/>
          <w:lang w:eastAsia="ru-BY"/>
        </w:rPr>
      </w:pPr>
      <w:r>
        <w:rPr>
          <w:rFonts w:eastAsia="Times New Roman" w:cs="Times New Roman"/>
          <w:szCs w:val="28"/>
          <w:lang w:eastAsia="ru-BY"/>
        </w:rPr>
        <w:br w:type="page"/>
      </w:r>
    </w:p>
    <w:p w14:paraId="23B1F823" w14:textId="31ADA2BA" w:rsidR="00F82C6B" w:rsidRDefault="00F82C6B" w:rsidP="00F82C6B">
      <w:pPr>
        <w:pStyle w:val="ad"/>
        <w:rPr>
          <w:lang w:eastAsia="ru-BY"/>
        </w:rPr>
      </w:pPr>
      <w:r>
        <w:rPr>
          <w:lang w:eastAsia="ru-BY"/>
        </w:rPr>
        <w:lastRenderedPageBreak/>
        <w:t xml:space="preserve">Далее спроектируем и опишем диаграмму деятельности </w:t>
      </w:r>
      <w:r>
        <w:rPr>
          <w:lang w:eastAsia="ru-BY"/>
        </w:rPr>
        <w:br/>
        <w:t xml:space="preserve">для </w:t>
      </w:r>
      <w:r>
        <w:rPr>
          <w:iCs/>
          <w:lang w:eastAsia="ru-BY"/>
        </w:rPr>
        <w:t>процесса просмотра аналитики</w:t>
      </w:r>
      <w:r>
        <w:rPr>
          <w:lang w:eastAsia="ru-BY"/>
        </w:rPr>
        <w:t>.</w:t>
      </w:r>
      <w:r w:rsidRPr="00433DD1">
        <w:rPr>
          <w:lang w:eastAsia="ru-BY"/>
        </w:rPr>
        <w:t xml:space="preserve"> </w:t>
      </w:r>
      <w:r>
        <w:rPr>
          <w:lang w:eastAsia="ru-BY"/>
        </w:rPr>
        <w:t xml:space="preserve"> Диаграмма деятельности </w:t>
      </w:r>
      <w:r>
        <w:rPr>
          <w:lang w:eastAsia="ru-BY"/>
        </w:rPr>
        <w:br/>
        <w:t xml:space="preserve">процесса </w:t>
      </w:r>
      <w:r>
        <w:rPr>
          <w:iCs/>
          <w:lang w:eastAsia="ru-BY"/>
        </w:rPr>
        <w:t>просмотра аналитики</w:t>
      </w:r>
      <w:r>
        <w:rPr>
          <w:lang w:eastAsia="ru-BY"/>
        </w:rPr>
        <w:t xml:space="preserve"> представлена на рисунке 3</w:t>
      </w:r>
      <w:r w:rsidRPr="00F82C6B">
        <w:rPr>
          <w:lang w:eastAsia="ru-BY"/>
        </w:rPr>
        <w:t>.13</w:t>
      </w:r>
      <w:r>
        <w:rPr>
          <w:lang w:eastAsia="ru-BY"/>
        </w:rPr>
        <w:t>.</w:t>
      </w:r>
    </w:p>
    <w:p w14:paraId="10F92805" w14:textId="77777777" w:rsidR="00F82C6B" w:rsidRDefault="00F82C6B" w:rsidP="00F82C6B">
      <w:pPr>
        <w:spacing w:after="0" w:line="240" w:lineRule="auto"/>
        <w:ind w:firstLine="720"/>
        <w:jc w:val="both"/>
        <w:textAlignment w:val="baseline"/>
        <w:rPr>
          <w:rFonts w:eastAsia="Times New Roman" w:cs="Times New Roman"/>
          <w:szCs w:val="28"/>
          <w:lang w:eastAsia="ru-BY"/>
        </w:rPr>
      </w:pPr>
    </w:p>
    <w:p w14:paraId="1084064A" w14:textId="0EDDEDB3" w:rsidR="00F82C6B" w:rsidRDefault="00F82C6B" w:rsidP="00F82C6B">
      <w:pPr>
        <w:spacing w:after="0" w:line="240" w:lineRule="auto"/>
        <w:jc w:val="center"/>
        <w:textAlignment w:val="baseline"/>
        <w:rPr>
          <w:rFonts w:eastAsia="Times New Roman" w:cs="Times New Roman"/>
          <w:szCs w:val="28"/>
          <w:lang w:eastAsia="ru-BY"/>
        </w:rPr>
      </w:pPr>
      <w:r>
        <w:rPr>
          <w:rFonts w:eastAsia="Times New Roman" w:cs="Times New Roman"/>
          <w:noProof/>
          <w:szCs w:val="28"/>
          <w:lang w:val="en-US"/>
        </w:rPr>
        <w:drawing>
          <wp:inline distT="0" distB="0" distL="0" distR="0" wp14:anchorId="70038F08" wp14:editId="540FFD44">
            <wp:extent cx="4975912" cy="5414728"/>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Диаграмма деятельности.drawio.png"/>
                    <pic:cNvPicPr/>
                  </pic:nvPicPr>
                  <pic:blipFill>
                    <a:blip r:embed="rId25">
                      <a:extLst>
                        <a:ext uri="{28A0092B-C50C-407E-A947-70E740481C1C}">
                          <a14:useLocalDpi xmlns:a14="http://schemas.microsoft.com/office/drawing/2010/main" val="0"/>
                        </a:ext>
                      </a:extLst>
                    </a:blip>
                    <a:stretch>
                      <a:fillRect/>
                    </a:stretch>
                  </pic:blipFill>
                  <pic:spPr>
                    <a:xfrm>
                      <a:off x="0" y="0"/>
                      <a:ext cx="5007337" cy="5448925"/>
                    </a:xfrm>
                    <a:prstGeom prst="rect">
                      <a:avLst/>
                    </a:prstGeom>
                  </pic:spPr>
                </pic:pic>
              </a:graphicData>
            </a:graphic>
          </wp:inline>
        </w:drawing>
      </w:r>
    </w:p>
    <w:p w14:paraId="72F4984F" w14:textId="1525DF7D" w:rsidR="00F82C6B" w:rsidRDefault="00F82C6B" w:rsidP="00F82C6B">
      <w:pPr>
        <w:spacing w:after="0" w:line="240" w:lineRule="auto"/>
        <w:jc w:val="center"/>
        <w:textAlignment w:val="baseline"/>
        <w:rPr>
          <w:rFonts w:eastAsia="Times New Roman" w:cs="Times New Roman"/>
          <w:szCs w:val="28"/>
          <w:lang w:eastAsia="ru-BY"/>
        </w:rPr>
      </w:pPr>
    </w:p>
    <w:p w14:paraId="68FB6F60" w14:textId="70312D54" w:rsidR="006C70F2" w:rsidRDefault="00F82C6B" w:rsidP="00F82C6B">
      <w:pPr>
        <w:spacing w:after="0" w:line="240" w:lineRule="auto"/>
        <w:jc w:val="center"/>
        <w:textAlignment w:val="baseline"/>
        <w:rPr>
          <w:rFonts w:eastAsia="Times New Roman" w:cs="Times New Roman"/>
          <w:szCs w:val="28"/>
          <w:lang w:eastAsia="ru-BY"/>
        </w:rPr>
      </w:pPr>
      <w:r>
        <w:rPr>
          <w:rFonts w:eastAsia="Times New Roman" w:cs="Times New Roman"/>
          <w:szCs w:val="28"/>
          <w:lang w:eastAsia="ru-BY"/>
        </w:rPr>
        <w:t>Рисунок 3.13 – Диаграмма деятельности процесса просмотра аналитики</w:t>
      </w:r>
    </w:p>
    <w:p w14:paraId="0B44F9D6" w14:textId="7CF19C99" w:rsidR="00F82C6B" w:rsidRDefault="00F82C6B" w:rsidP="006C70F2">
      <w:pPr>
        <w:spacing w:after="0"/>
        <w:rPr>
          <w:rFonts w:eastAsia="Times New Roman" w:cs="Times New Roman"/>
          <w:szCs w:val="28"/>
          <w:lang w:eastAsia="ru-BY"/>
        </w:rPr>
      </w:pPr>
    </w:p>
    <w:p w14:paraId="3DDC1AD5" w14:textId="06BCC279" w:rsidR="006C70F2" w:rsidRDefault="006C70F2" w:rsidP="006C70F2">
      <w:pPr>
        <w:spacing w:after="0" w:line="240" w:lineRule="auto"/>
        <w:ind w:firstLine="720"/>
        <w:jc w:val="both"/>
        <w:textAlignment w:val="baseline"/>
        <w:rPr>
          <w:rFonts w:eastAsia="Times New Roman" w:cs="Times New Roman"/>
          <w:szCs w:val="28"/>
          <w:lang w:eastAsia="ru-BY"/>
        </w:rPr>
      </w:pPr>
      <w:r>
        <w:rPr>
          <w:rFonts w:eastAsia="Times New Roman" w:cs="Times New Roman"/>
          <w:szCs w:val="28"/>
          <w:lang w:eastAsia="ru-BY"/>
        </w:rPr>
        <w:t xml:space="preserve">Далее спроектируем и опишем диаграмму </w:t>
      </w:r>
      <w:r w:rsidRPr="00433DD1">
        <w:rPr>
          <w:rFonts w:eastAsia="Times New Roman" w:cs="Times New Roman"/>
          <w:szCs w:val="28"/>
          <w:lang w:eastAsia="ru-BY"/>
        </w:rPr>
        <w:t xml:space="preserve">последовательности </w:t>
      </w:r>
      <w:r>
        <w:rPr>
          <w:rFonts w:eastAsia="Times New Roman" w:cs="Times New Roman"/>
          <w:szCs w:val="28"/>
          <w:lang w:eastAsia="ru-BY"/>
        </w:rPr>
        <w:br/>
      </w:r>
      <w:r w:rsidRPr="00433DD1">
        <w:rPr>
          <w:rFonts w:eastAsia="Times New Roman" w:cs="Times New Roman"/>
          <w:szCs w:val="28"/>
          <w:lang w:eastAsia="ru-BY"/>
        </w:rPr>
        <w:t xml:space="preserve">для </w:t>
      </w:r>
      <w:r>
        <w:rPr>
          <w:rFonts w:eastAsia="Times New Roman" w:cs="Times New Roman"/>
          <w:iCs/>
          <w:szCs w:val="28"/>
          <w:lang w:eastAsia="ru-BY"/>
        </w:rPr>
        <w:t>процесса просмотра аналитики,</w:t>
      </w:r>
      <w:r>
        <w:rPr>
          <w:rFonts w:eastAsia="Times New Roman" w:cs="Times New Roman"/>
          <w:szCs w:val="28"/>
          <w:lang w:eastAsia="ru-BY"/>
        </w:rPr>
        <w:t xml:space="preserve"> представленную на рисунке 3.14.</w:t>
      </w:r>
    </w:p>
    <w:p w14:paraId="2335CC9D" w14:textId="1D25CC46" w:rsidR="006C70F2" w:rsidRDefault="006C70F2" w:rsidP="006C70F2">
      <w:pPr>
        <w:spacing w:after="0"/>
        <w:jc w:val="center"/>
        <w:rPr>
          <w:rFonts w:eastAsia="Times New Roman" w:cs="Times New Roman"/>
          <w:szCs w:val="28"/>
          <w:lang w:eastAsia="ru-BY"/>
        </w:rPr>
      </w:pPr>
      <w:r>
        <w:rPr>
          <w:rFonts w:eastAsia="Times New Roman" w:cs="Times New Roman"/>
          <w:noProof/>
          <w:szCs w:val="28"/>
          <w:lang w:val="en-US"/>
        </w:rPr>
        <w:lastRenderedPageBreak/>
        <w:drawing>
          <wp:inline distT="0" distB="0" distL="0" distR="0" wp14:anchorId="7A683C5F" wp14:editId="1BE06C08">
            <wp:extent cx="5486400" cy="4035480"/>
            <wp:effectExtent l="0" t="0" r="0" b="317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Диаграмма последовательности.drawio.png"/>
                    <pic:cNvPicPr/>
                  </pic:nvPicPr>
                  <pic:blipFill>
                    <a:blip r:embed="rId26">
                      <a:extLst>
                        <a:ext uri="{28A0092B-C50C-407E-A947-70E740481C1C}">
                          <a14:useLocalDpi xmlns:a14="http://schemas.microsoft.com/office/drawing/2010/main" val="0"/>
                        </a:ext>
                      </a:extLst>
                    </a:blip>
                    <a:stretch>
                      <a:fillRect/>
                    </a:stretch>
                  </pic:blipFill>
                  <pic:spPr>
                    <a:xfrm>
                      <a:off x="0" y="0"/>
                      <a:ext cx="5489933" cy="4038079"/>
                    </a:xfrm>
                    <a:prstGeom prst="rect">
                      <a:avLst/>
                    </a:prstGeom>
                  </pic:spPr>
                </pic:pic>
              </a:graphicData>
            </a:graphic>
          </wp:inline>
        </w:drawing>
      </w:r>
    </w:p>
    <w:p w14:paraId="4E1A4EC7" w14:textId="77777777" w:rsidR="006C70F2" w:rsidRDefault="006C70F2" w:rsidP="006C70F2">
      <w:pPr>
        <w:spacing w:after="0"/>
        <w:jc w:val="center"/>
        <w:rPr>
          <w:rFonts w:eastAsia="Times New Roman" w:cs="Times New Roman"/>
          <w:szCs w:val="28"/>
          <w:lang w:eastAsia="ru-BY"/>
        </w:rPr>
      </w:pPr>
    </w:p>
    <w:p w14:paraId="11692310" w14:textId="608B1BAB" w:rsidR="006C70F2" w:rsidRDefault="006C70F2" w:rsidP="006C70F2">
      <w:pPr>
        <w:spacing w:after="0" w:line="240" w:lineRule="auto"/>
        <w:jc w:val="center"/>
        <w:textAlignment w:val="baseline"/>
        <w:rPr>
          <w:rFonts w:eastAsia="Times New Roman" w:cs="Times New Roman"/>
          <w:szCs w:val="28"/>
          <w:lang w:eastAsia="ru-BY"/>
        </w:rPr>
      </w:pPr>
      <w:r>
        <w:rPr>
          <w:rFonts w:eastAsia="Times New Roman" w:cs="Times New Roman"/>
          <w:szCs w:val="28"/>
          <w:lang w:eastAsia="ru-BY"/>
        </w:rPr>
        <w:t>Рисунок 3.14 – Диаграмма деятельности процесса просмотра аналитики</w:t>
      </w:r>
    </w:p>
    <w:p w14:paraId="31DDFBEA" w14:textId="77777777" w:rsidR="006C70F2" w:rsidRDefault="006C70F2" w:rsidP="006C70F2">
      <w:pPr>
        <w:jc w:val="center"/>
        <w:rPr>
          <w:rFonts w:eastAsia="Times New Roman" w:cs="Times New Roman"/>
          <w:szCs w:val="28"/>
          <w:lang w:eastAsia="ru-BY"/>
        </w:rPr>
      </w:pPr>
    </w:p>
    <w:p w14:paraId="63556B81" w14:textId="5F7790A8" w:rsidR="006C70F2" w:rsidRPr="007C603B" w:rsidRDefault="006C70F2" w:rsidP="006C70F2">
      <w:pPr>
        <w:spacing w:after="0" w:line="240" w:lineRule="auto"/>
        <w:ind w:firstLine="709"/>
        <w:jc w:val="both"/>
        <w:rPr>
          <w:szCs w:val="28"/>
        </w:rPr>
      </w:pPr>
      <w:r>
        <w:rPr>
          <w:szCs w:val="28"/>
        </w:rPr>
        <w:t>Таким образом была описана архитектура системы, описаны основные бизнес-процессы, были построены диаграммы деятельности и последовательности, а также представлены основные паттерны проектирования, которые используются при разработке программного средства.</w:t>
      </w:r>
    </w:p>
    <w:p w14:paraId="13CA559E" w14:textId="079F64F0" w:rsidR="00F82C6B" w:rsidRDefault="00F82C6B"/>
    <w:p w14:paraId="411354AE" w14:textId="5C7F7D3E" w:rsidR="000C7E05" w:rsidRPr="006C70F2" w:rsidRDefault="006C70F2" w:rsidP="006C70F2">
      <w:pPr>
        <w:rPr>
          <w:rFonts w:cs="Times New Roman"/>
          <w:color w:val="000000" w:themeColor="text1"/>
          <w:szCs w:val="28"/>
        </w:rPr>
      </w:pPr>
      <w:r>
        <w:rPr>
          <w:rFonts w:cs="Times New Roman"/>
          <w:color w:val="000000" w:themeColor="text1"/>
          <w:szCs w:val="28"/>
        </w:rPr>
        <w:br w:type="page"/>
      </w:r>
    </w:p>
    <w:p w14:paraId="37A0C1FE" w14:textId="3FAF2326" w:rsidR="00844FAA" w:rsidRPr="00844FAA" w:rsidRDefault="00844FAA" w:rsidP="00DE15C5">
      <w:pPr>
        <w:keepNext/>
        <w:keepLines/>
        <w:numPr>
          <w:ilvl w:val="1"/>
          <w:numId w:val="0"/>
        </w:numPr>
        <w:spacing w:after="0" w:line="240" w:lineRule="auto"/>
        <w:ind w:left="1134" w:right="108" w:hanging="425"/>
        <w:outlineLvl w:val="1"/>
        <w:rPr>
          <w:rFonts w:eastAsia="Times New Roman" w:cs="Times New Roman"/>
          <w:color w:val="000000"/>
          <w:szCs w:val="20"/>
        </w:rPr>
      </w:pPr>
      <w:bookmarkStart w:id="31" w:name="_Toc197047768"/>
      <w:r>
        <w:rPr>
          <w:rFonts w:eastAsia="Times New Roman" w:cs="Times New Roman"/>
          <w:b/>
          <w:color w:val="000000"/>
          <w:szCs w:val="20"/>
        </w:rPr>
        <w:lastRenderedPageBreak/>
        <w:t xml:space="preserve">3.5 </w:t>
      </w:r>
      <w:r w:rsidRPr="00844FAA">
        <w:rPr>
          <w:rFonts w:eastAsia="Times New Roman" w:cs="Times New Roman"/>
          <w:b/>
          <w:color w:val="000000"/>
          <w:szCs w:val="20"/>
        </w:rPr>
        <w:t>Спецификация к разработанному API и механизмы обеспечения информационной безопасности</w:t>
      </w:r>
      <w:bookmarkEnd w:id="30"/>
      <w:bookmarkEnd w:id="31"/>
    </w:p>
    <w:p w14:paraId="724C29FF" w14:textId="77777777" w:rsidR="00D91ABC" w:rsidRDefault="00D91ABC" w:rsidP="00D91ABC">
      <w:pPr>
        <w:pStyle w:val="ad"/>
        <w:rPr>
          <w:i/>
          <w:lang w:val="ru-BY"/>
        </w:rPr>
      </w:pPr>
    </w:p>
    <w:p w14:paraId="3D835977" w14:textId="166503FF" w:rsidR="00D91ABC" w:rsidRPr="00D91ABC" w:rsidRDefault="00D91ABC" w:rsidP="00D91ABC">
      <w:pPr>
        <w:pStyle w:val="ad"/>
      </w:pPr>
      <w:r w:rsidRPr="00D91ABC">
        <w:rPr>
          <w:i/>
          <w:lang w:val="ru-BY"/>
        </w:rPr>
        <w:t>Swagger</w:t>
      </w:r>
      <w:r w:rsidRPr="00D91ABC">
        <w:t xml:space="preserve"> – это профессиональный набор инструментов для разработчиков </w:t>
      </w:r>
      <w:r w:rsidRPr="00D91ABC">
        <w:rPr>
          <w:i/>
          <w:lang w:val="ru-BY"/>
        </w:rPr>
        <w:t>API</w:t>
      </w:r>
      <w:r w:rsidRPr="00D91ABC">
        <w:t xml:space="preserve">. Данный набор инструментов активно разрабатывается </w:t>
      </w:r>
      <w:r w:rsidRPr="00D91ABC">
        <w:rPr>
          <w:i/>
          <w:lang w:val="ru-BY"/>
        </w:rPr>
        <w:t>SmartBear</w:t>
      </w:r>
      <w:r w:rsidRPr="00D91ABC">
        <w:rPr>
          <w:i/>
        </w:rPr>
        <w:t xml:space="preserve"> </w:t>
      </w:r>
      <w:r w:rsidRPr="00D91ABC">
        <w:rPr>
          <w:i/>
          <w:lang w:val="ru-BY"/>
        </w:rPr>
        <w:t>Software</w:t>
      </w:r>
      <w:r w:rsidRPr="00D91ABC">
        <w:t xml:space="preserve"> и поддерживается сообщ</w:t>
      </w:r>
      <w:r>
        <w:t>еством открытого исходного кода.</w:t>
      </w:r>
    </w:p>
    <w:p w14:paraId="730BFBD3" w14:textId="77777777" w:rsidR="00D91ABC" w:rsidRPr="00D91ABC" w:rsidRDefault="00D91ABC" w:rsidP="00D91ABC">
      <w:pPr>
        <w:pStyle w:val="ad"/>
      </w:pPr>
      <w:r w:rsidRPr="00D91ABC">
        <w:rPr>
          <w:i/>
          <w:lang w:val="ru-BY"/>
        </w:rPr>
        <w:t>OpenAPI</w:t>
      </w:r>
      <w:r w:rsidRPr="00D91ABC">
        <w:t xml:space="preserve"> – это спецификация для описания </w:t>
      </w:r>
      <w:r w:rsidRPr="00D91ABC">
        <w:rPr>
          <w:i/>
          <w:lang w:val="ru-BY"/>
        </w:rPr>
        <w:t>API</w:t>
      </w:r>
      <w:r w:rsidRPr="00D91ABC">
        <w:t xml:space="preserve">. </w:t>
      </w:r>
    </w:p>
    <w:p w14:paraId="2DC8C670" w14:textId="77777777" w:rsidR="00D91ABC" w:rsidRPr="00D91ABC" w:rsidRDefault="00D91ABC" w:rsidP="00D91ABC">
      <w:pPr>
        <w:pStyle w:val="ad"/>
      </w:pPr>
      <w:r w:rsidRPr="00D91ABC">
        <w:rPr>
          <w:i/>
          <w:lang w:val="ru-BY"/>
        </w:rPr>
        <w:t>Swagger</w:t>
      </w:r>
      <w:r w:rsidRPr="00D91ABC">
        <w:t xml:space="preserve"> использует спецификацию </w:t>
      </w:r>
      <w:r w:rsidRPr="00D91ABC">
        <w:rPr>
          <w:i/>
          <w:lang w:val="ru-BY"/>
        </w:rPr>
        <w:t>OpenAPI</w:t>
      </w:r>
      <w:r w:rsidRPr="00D91ABC">
        <w:t xml:space="preserve"> для описания и документирования </w:t>
      </w:r>
      <w:r w:rsidRPr="00D91ABC">
        <w:rPr>
          <w:i/>
          <w:lang w:val="ru-BY"/>
        </w:rPr>
        <w:t>API</w:t>
      </w:r>
      <w:r w:rsidRPr="00D91ABC">
        <w:t xml:space="preserve">, а инструменты </w:t>
      </w:r>
      <w:r w:rsidRPr="00D91ABC">
        <w:rPr>
          <w:i/>
          <w:lang w:val="ru-BY"/>
        </w:rPr>
        <w:t>Swagger</w:t>
      </w:r>
      <w:r w:rsidRPr="00D91ABC">
        <w:t xml:space="preserve"> позволяют использовать эту спецификацию для создания и тестирования </w:t>
      </w:r>
      <w:r w:rsidRPr="00D91ABC">
        <w:rPr>
          <w:i/>
          <w:lang w:val="ru-BY"/>
        </w:rPr>
        <w:t>API</w:t>
      </w:r>
      <w:r w:rsidRPr="00D91ABC">
        <w:t>, а также для генерации клиентского кода.</w:t>
      </w:r>
    </w:p>
    <w:p w14:paraId="0FBF54E3" w14:textId="1941B09C" w:rsidR="004B6B47" w:rsidRPr="004B6B47" w:rsidRDefault="00D91ABC" w:rsidP="004B6B47">
      <w:pPr>
        <w:pStyle w:val="ad"/>
      </w:pPr>
      <w:r>
        <w:t xml:space="preserve">Разработанная спецификация </w:t>
      </w:r>
      <w:r w:rsidRPr="00D91ABC">
        <w:rPr>
          <w:i/>
          <w:lang w:val="en-US"/>
        </w:rPr>
        <w:t>OpenAPI</w:t>
      </w:r>
      <w:r w:rsidR="004B6B47" w:rsidRPr="004B6B47">
        <w:rPr>
          <w:i/>
        </w:rPr>
        <w:t xml:space="preserve"> </w:t>
      </w:r>
      <w:r w:rsidR="004B6B47" w:rsidRPr="004B6B47">
        <w:t>(</w:t>
      </w:r>
      <w:r w:rsidR="004B6B47">
        <w:t>для системы анализа заказов и продаж</w:t>
      </w:r>
      <w:r w:rsidR="004B6B47" w:rsidRPr="004B6B47">
        <w:t>)</w:t>
      </w:r>
      <w:r w:rsidRPr="00D91ABC">
        <w:t xml:space="preserve"> </w:t>
      </w:r>
      <w:r>
        <w:t>представлена ниже</w:t>
      </w:r>
      <w:r w:rsidRPr="00D91ABC">
        <w:t>:</w:t>
      </w:r>
    </w:p>
    <w:p w14:paraId="3DB1BE3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w:t>
      </w:r>
    </w:p>
    <w:p w14:paraId="66DBE55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"openapi": "3.0.1",</w:t>
      </w:r>
    </w:p>
    <w:p w14:paraId="1CFA9A9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"info": {</w:t>
      </w:r>
    </w:p>
    <w:p w14:paraId="5508839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"title": "RSAS WEB API",</w:t>
      </w:r>
    </w:p>
    <w:p w14:paraId="42AD2CAB" w14:textId="77777777" w:rsidR="004B6B47" w:rsidRPr="004B6B47" w:rsidRDefault="004B6B47" w:rsidP="004B6B47">
      <w:pPr>
        <w:spacing w:after="0"/>
        <w:rPr>
          <w:rFonts w:ascii="Courier New" w:hAnsi="Courier New" w:cs="Courier New"/>
          <w:sz w:val="20"/>
          <w:szCs w:val="20"/>
        </w:rPr>
      </w:pPr>
      <w:r w:rsidRPr="004B6B47">
        <w:rPr>
          <w:rFonts w:ascii="Courier New" w:hAnsi="Courier New" w:cs="Courier New"/>
          <w:sz w:val="20"/>
          <w:szCs w:val="20"/>
          <w:lang w:val="en-US"/>
        </w:rPr>
        <w:t xml:space="preserve">    </w:t>
      </w:r>
      <w:r w:rsidRPr="004B6B47">
        <w:rPr>
          <w:rFonts w:ascii="Courier New" w:hAnsi="Courier New" w:cs="Courier New"/>
          <w:sz w:val="20"/>
          <w:szCs w:val="20"/>
        </w:rPr>
        <w:t>"</w:t>
      </w:r>
      <w:r w:rsidRPr="004B6B47">
        <w:rPr>
          <w:rFonts w:ascii="Courier New" w:hAnsi="Courier New" w:cs="Courier New"/>
          <w:sz w:val="20"/>
          <w:szCs w:val="20"/>
          <w:lang w:val="en-US"/>
        </w:rPr>
        <w:t>description</w:t>
      </w:r>
      <w:r w:rsidRPr="004B6B47">
        <w:rPr>
          <w:rFonts w:ascii="Courier New" w:hAnsi="Courier New" w:cs="Courier New"/>
          <w:sz w:val="20"/>
          <w:szCs w:val="20"/>
        </w:rPr>
        <w:t>": "</w:t>
      </w:r>
      <w:r w:rsidRPr="004B6B47">
        <w:rPr>
          <w:rFonts w:ascii="Courier New" w:hAnsi="Courier New" w:cs="Courier New"/>
          <w:sz w:val="20"/>
          <w:szCs w:val="20"/>
          <w:lang w:val="en-US"/>
        </w:rPr>
        <w:t>API</w:t>
      </w:r>
      <w:r w:rsidRPr="004B6B47">
        <w:rPr>
          <w:rFonts w:ascii="Courier New" w:hAnsi="Courier New" w:cs="Courier New"/>
          <w:sz w:val="20"/>
          <w:szCs w:val="20"/>
        </w:rPr>
        <w:t xml:space="preserve"> для системы анализа заказов и продаж",</w:t>
      </w:r>
    </w:p>
    <w:p w14:paraId="08977CC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rPr>
        <w:t xml:space="preserve">    </w:t>
      </w:r>
      <w:r w:rsidRPr="004B6B47">
        <w:rPr>
          <w:rFonts w:ascii="Courier New" w:hAnsi="Courier New" w:cs="Courier New"/>
          <w:sz w:val="20"/>
          <w:szCs w:val="20"/>
          <w:lang w:val="en-US"/>
        </w:rPr>
        <w:t>"version": "v1"</w:t>
      </w:r>
    </w:p>
    <w:p w14:paraId="369AC44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A686D1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"paths": {</w:t>
      </w:r>
    </w:p>
    <w:p w14:paraId="432D3BD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"/api/Sales": {</w:t>
      </w:r>
    </w:p>
    <w:p w14:paraId="395E251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"get": {</w:t>
      </w:r>
    </w:p>
    <w:p w14:paraId="6BC29A3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"tags": [</w:t>
      </w:r>
    </w:p>
    <w:p w14:paraId="23A3BB5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"Sales"</w:t>
      </w:r>
    </w:p>
    <w:p w14:paraId="5B563C9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65F33B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"responses": {</w:t>
      </w:r>
    </w:p>
    <w:p w14:paraId="5D50AD0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"200": {</w:t>
      </w:r>
    </w:p>
    <w:p w14:paraId="7B0BD24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"Success",</w:t>
      </w:r>
    </w:p>
    <w:p w14:paraId="0F8F69C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"content": {</w:t>
      </w:r>
    </w:p>
    <w:p w14:paraId="0BD9CBB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"text/plain": {</w:t>
      </w:r>
    </w:p>
    <w:p w14:paraId="3D69E05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21D0127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"array",</w:t>
      </w:r>
    </w:p>
    <w:p w14:paraId="466052A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"items": {</w:t>
      </w:r>
    </w:p>
    <w:p w14:paraId="785026E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"#/components/schemas/SaleDto"</w:t>
      </w:r>
    </w:p>
    <w:p w14:paraId="35F0B83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ED8099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0F4F07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FBA2D4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"application/json": {</w:t>
      </w:r>
    </w:p>
    <w:p w14:paraId="2468804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580DB1C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"array",</w:t>
      </w:r>
    </w:p>
    <w:p w14:paraId="206B046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"items": {</w:t>
      </w:r>
    </w:p>
    <w:p w14:paraId="4494B1B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"#/components/schemas/SaleDto"</w:t>
      </w:r>
    </w:p>
    <w:p w14:paraId="1772B29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6392C8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A6E3EA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266D0C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"text/json": {</w:t>
      </w:r>
    </w:p>
    <w:p w14:paraId="6D63639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18F06BD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"array",</w:t>
      </w:r>
    </w:p>
    <w:p w14:paraId="5A66557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"items": {</w:t>
      </w:r>
    </w:p>
    <w:p w14:paraId="22EAD80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"#/components/schemas/SaleDto"</w:t>
      </w:r>
    </w:p>
    <w:p w14:paraId="266E7E2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7EA707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7E8637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93C799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lastRenderedPageBreak/>
        <w:t xml:space="preserve">            }</w:t>
      </w:r>
    </w:p>
    <w:p w14:paraId="10105F1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F1D67D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"401": {</w:t>
      </w:r>
    </w:p>
    <w:p w14:paraId="0624DB6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"Unauthorized - Требуется аутентификация"</w:t>
      </w:r>
    </w:p>
    <w:p w14:paraId="4F01B86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00C849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"403": {</w:t>
      </w:r>
    </w:p>
    <w:p w14:paraId="4B48472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"Forbidden - Недостаточно прав"</w:t>
      </w:r>
    </w:p>
    <w:p w14:paraId="2EDEDEB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712DEC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9F88ED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"security": [</w:t>
      </w:r>
    </w:p>
    <w:p w14:paraId="7F8DC50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CCD347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"Bearer": </w:t>
      </w:r>
      <w:proofErr w:type="gramStart"/>
      <w:r w:rsidRPr="004B6B47">
        <w:rPr>
          <w:rFonts w:ascii="Courier New" w:hAnsi="Courier New" w:cs="Courier New"/>
          <w:sz w:val="20"/>
          <w:szCs w:val="20"/>
          <w:lang w:val="en-US"/>
        </w:rPr>
        <w:t>[ ]</w:t>
      </w:r>
      <w:proofErr w:type="gramEnd"/>
    </w:p>
    <w:p w14:paraId="6763F5E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0DE86C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3E62A0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FE8552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F174DC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"/api/Sales/from-order/{orderId}": {</w:t>
      </w:r>
    </w:p>
    <w:p w14:paraId="6C0F7CE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"post": {</w:t>
      </w:r>
    </w:p>
    <w:p w14:paraId="2937409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"tags": [</w:t>
      </w:r>
    </w:p>
    <w:p w14:paraId="47B6EF1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"Sales"</w:t>
      </w:r>
    </w:p>
    <w:p w14:paraId="4FFF7C0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746129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"parameters": [</w:t>
      </w:r>
    </w:p>
    <w:p w14:paraId="764473A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B1612C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"orderId",</w:t>
      </w:r>
    </w:p>
    <w:p w14:paraId="58DC3EC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"path",</w:t>
      </w:r>
    </w:p>
    <w:p w14:paraId="14613F3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"required": true,</w:t>
      </w:r>
    </w:p>
    <w:p w14:paraId="71C41D6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0BA8667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"integer",</w:t>
      </w:r>
    </w:p>
    <w:p w14:paraId="566E99B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"int32"</w:t>
      </w:r>
    </w:p>
    <w:p w14:paraId="6C0D240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F2C131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8E5E8A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71BDD9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"responses": {</w:t>
      </w:r>
    </w:p>
    <w:p w14:paraId="63117C5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"200": {</w:t>
      </w:r>
    </w:p>
    <w:p w14:paraId="30DB16A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"Success",</w:t>
      </w:r>
    </w:p>
    <w:p w14:paraId="6001D03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"content": {</w:t>
      </w:r>
    </w:p>
    <w:p w14:paraId="409E11B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"text/plain": {</w:t>
      </w:r>
    </w:p>
    <w:p w14:paraId="0B199E3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70D7D24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"#/components/schemas/SaleDto"</w:t>
      </w:r>
    </w:p>
    <w:p w14:paraId="22AA413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8948B9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5BCB51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"application/json": {</w:t>
      </w:r>
    </w:p>
    <w:p w14:paraId="637C0FE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297A844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"#/components/schemas/SaleDto"</w:t>
      </w:r>
    </w:p>
    <w:p w14:paraId="5C30971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F203EC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314CC0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"text/json": {</w:t>
      </w:r>
    </w:p>
    <w:p w14:paraId="6FE3244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77F43A9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"#/components/schemas/SaleDto"</w:t>
      </w:r>
    </w:p>
    <w:p w14:paraId="6F78C20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6B8FE5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201D0B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AB1653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28482D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"401": {</w:t>
      </w:r>
    </w:p>
    <w:p w14:paraId="509C41C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"Unauthorized - Требуется аутентификация"</w:t>
      </w:r>
    </w:p>
    <w:p w14:paraId="1593662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2C396C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"403": {</w:t>
      </w:r>
    </w:p>
    <w:p w14:paraId="347B2BC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"Forbidden - Недостаточно прав"</w:t>
      </w:r>
    </w:p>
    <w:p w14:paraId="744A431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lastRenderedPageBreak/>
        <w:t xml:space="preserve">          }</w:t>
      </w:r>
    </w:p>
    <w:p w14:paraId="5FFC70C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27EFE0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"security": [</w:t>
      </w:r>
    </w:p>
    <w:p w14:paraId="0CE3F87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0BF770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"Bearer": </w:t>
      </w:r>
      <w:proofErr w:type="gramStart"/>
      <w:r w:rsidRPr="004B6B47">
        <w:rPr>
          <w:rFonts w:ascii="Courier New" w:hAnsi="Courier New" w:cs="Courier New"/>
          <w:sz w:val="20"/>
          <w:szCs w:val="20"/>
          <w:lang w:val="en-US"/>
        </w:rPr>
        <w:t>[ ]</w:t>
      </w:r>
      <w:proofErr w:type="gramEnd"/>
    </w:p>
    <w:p w14:paraId="6C46D95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50C60C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6E9967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A3E744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8FEA26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"/api/Sales/analytics": {</w:t>
      </w:r>
    </w:p>
    <w:p w14:paraId="6BAA0E1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"get": {</w:t>
      </w:r>
    </w:p>
    <w:p w14:paraId="75EB175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"tags": [</w:t>
      </w:r>
    </w:p>
    <w:p w14:paraId="56EB4B0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"Sales"</w:t>
      </w:r>
    </w:p>
    <w:p w14:paraId="1BAA577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0E91BE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"parameters": [</w:t>
      </w:r>
    </w:p>
    <w:p w14:paraId="39DF8FC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09BCE0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"startDate",</w:t>
      </w:r>
    </w:p>
    <w:p w14:paraId="043C1C1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110D882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4F2C063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66F68C7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1B76DAE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9B9134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C24931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22A763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"endDate",</w:t>
      </w:r>
    </w:p>
    <w:p w14:paraId="620739E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4A447BA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404791E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14B415A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5BB00C0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BCB1AC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9CF05C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61D9A0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"responses": {</w:t>
      </w:r>
    </w:p>
    <w:p w14:paraId="18ABE11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"200": {</w:t>
      </w:r>
    </w:p>
    <w:p w14:paraId="14E7905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"Success",</w:t>
      </w:r>
    </w:p>
    <w:p w14:paraId="129A2B8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"content": {</w:t>
      </w:r>
    </w:p>
    <w:p w14:paraId="3F84E1E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"text/plain": {</w:t>
      </w:r>
    </w:p>
    <w:p w14:paraId="67DAA75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4A539C3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"#/components/schemas/SalesAnalyticsDto"</w:t>
      </w:r>
    </w:p>
    <w:p w14:paraId="049BAB8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30FA4C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A30EDC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"application/json": {</w:t>
      </w:r>
    </w:p>
    <w:p w14:paraId="721F182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2DEE6BB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"#/components/schemas/SalesAnalyticsDto"</w:t>
      </w:r>
    </w:p>
    <w:p w14:paraId="2EA7BD9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42085A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EB4E61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"text/json": {</w:t>
      </w:r>
    </w:p>
    <w:p w14:paraId="1CEBA24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16BE225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"#/components/schemas/SalesAnalyticsDto"</w:t>
      </w:r>
    </w:p>
    <w:p w14:paraId="173735B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C13D75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037F63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DEEB51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9A603E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"401": {</w:t>
      </w:r>
    </w:p>
    <w:p w14:paraId="60F098D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"Unauthorized - Требуется аутентификация"</w:t>
      </w:r>
    </w:p>
    <w:p w14:paraId="092588B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FF9B46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"403": {</w:t>
      </w:r>
    </w:p>
    <w:p w14:paraId="298BE0C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"Forbidden - Недостаточно прав"</w:t>
      </w:r>
    </w:p>
    <w:p w14:paraId="763A7BF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lastRenderedPageBreak/>
        <w:t xml:space="preserve">          }</w:t>
      </w:r>
    </w:p>
    <w:p w14:paraId="3CB2BED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050581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"security": [</w:t>
      </w:r>
    </w:p>
    <w:p w14:paraId="155001E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965164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"Bearer": </w:t>
      </w:r>
      <w:proofErr w:type="gramStart"/>
      <w:r w:rsidRPr="004B6B47">
        <w:rPr>
          <w:rFonts w:ascii="Courier New" w:hAnsi="Courier New" w:cs="Courier New"/>
          <w:sz w:val="20"/>
          <w:szCs w:val="20"/>
          <w:lang w:val="en-US"/>
        </w:rPr>
        <w:t>[ ]</w:t>
      </w:r>
      <w:proofErr w:type="gramEnd"/>
    </w:p>
    <w:p w14:paraId="7614F0E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C6A5D2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783900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D3962F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D96725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"/api/Sales/orders-analytics": {</w:t>
      </w:r>
    </w:p>
    <w:p w14:paraId="7FACB6C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"get": {</w:t>
      </w:r>
    </w:p>
    <w:p w14:paraId="1FEC442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"tags": [</w:t>
      </w:r>
    </w:p>
    <w:p w14:paraId="45FFB35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"Sales"</w:t>
      </w:r>
    </w:p>
    <w:p w14:paraId="7D8FA6E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B03FD9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"parameters": [</w:t>
      </w:r>
    </w:p>
    <w:p w14:paraId="33251AF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188790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"startDate",</w:t>
      </w:r>
    </w:p>
    <w:p w14:paraId="5B96FE3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4AA28E0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5930199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25523DF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5F1F5E6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17682E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A894CD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056657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"endDate",</w:t>
      </w:r>
    </w:p>
    <w:p w14:paraId="5D7E91D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5BAEC81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5B3FF1E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3F2FFDF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2F2DC3E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9C1DF2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D9A60E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685B08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"responses": {</w:t>
      </w:r>
    </w:p>
    <w:p w14:paraId="61D10C1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"200": {</w:t>
      </w:r>
    </w:p>
    <w:p w14:paraId="2BCAD12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"Success",</w:t>
      </w:r>
    </w:p>
    <w:p w14:paraId="1EC5F75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"content": {</w:t>
      </w:r>
    </w:p>
    <w:p w14:paraId="2BADC2D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"text/plain": {</w:t>
      </w:r>
    </w:p>
    <w:p w14:paraId="4418282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6DC8C0D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"#/components/schemas/OrdersAnalyticsDto"</w:t>
      </w:r>
    </w:p>
    <w:p w14:paraId="499B218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F61B95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30F35A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"application/json": {</w:t>
      </w:r>
    </w:p>
    <w:p w14:paraId="3989868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6BFBD55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"#/components/schemas/OrdersAnalyticsDto"</w:t>
      </w:r>
    </w:p>
    <w:p w14:paraId="3734700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1BB8FE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38C109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"text/json": {</w:t>
      </w:r>
    </w:p>
    <w:p w14:paraId="6F6661B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45BFFEB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"#/components/schemas/OrdersAnalyticsDto"</w:t>
      </w:r>
    </w:p>
    <w:p w14:paraId="719BFD9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85D33E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A9DAE1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E2C7B8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B8BB57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"401": {</w:t>
      </w:r>
    </w:p>
    <w:p w14:paraId="19BE9F9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"Unauthorized - Требуется аутентификация"</w:t>
      </w:r>
    </w:p>
    <w:p w14:paraId="40FDC85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2FA781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"403": {</w:t>
      </w:r>
    </w:p>
    <w:p w14:paraId="3DDDA15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"Forbidden - Недостаточно прав"</w:t>
      </w:r>
    </w:p>
    <w:p w14:paraId="7A84173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lastRenderedPageBreak/>
        <w:t xml:space="preserve">          }</w:t>
      </w:r>
    </w:p>
    <w:p w14:paraId="387AABA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5184BC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"security": [</w:t>
      </w:r>
    </w:p>
    <w:p w14:paraId="20202C3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D4E38A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"Bearer": </w:t>
      </w:r>
      <w:proofErr w:type="gramStart"/>
      <w:r w:rsidRPr="004B6B47">
        <w:rPr>
          <w:rFonts w:ascii="Courier New" w:hAnsi="Courier New" w:cs="Courier New"/>
          <w:sz w:val="20"/>
          <w:szCs w:val="20"/>
          <w:lang w:val="en-US"/>
        </w:rPr>
        <w:t>[ ]</w:t>
      </w:r>
      <w:proofErr w:type="gramEnd"/>
    </w:p>
    <w:p w14:paraId="0CDFB78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D91A37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739071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1D2B92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C16E4C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"/api/Sales/dashboard": {</w:t>
      </w:r>
    </w:p>
    <w:p w14:paraId="2553F36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"get": {</w:t>
      </w:r>
    </w:p>
    <w:p w14:paraId="20AC631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"tags": [</w:t>
      </w:r>
    </w:p>
    <w:p w14:paraId="10636D6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"Sales"</w:t>
      </w:r>
    </w:p>
    <w:p w14:paraId="5169241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99B7DF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"parameters": [</w:t>
      </w:r>
    </w:p>
    <w:p w14:paraId="6D3C829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56A991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"startDate",</w:t>
      </w:r>
    </w:p>
    <w:p w14:paraId="2581120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639C7EB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05B6F25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567C2A6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74749F9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91B57B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9001A9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409AF6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"endDate",</w:t>
      </w:r>
    </w:p>
    <w:p w14:paraId="429C0A3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7740D87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0DBD2A1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2D03AA1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00A1EF8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F6E00F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A27695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501AFC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"responses": {</w:t>
      </w:r>
    </w:p>
    <w:p w14:paraId="5CC08E4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"200": {</w:t>
      </w:r>
    </w:p>
    <w:p w14:paraId="621FFE4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"Success",</w:t>
      </w:r>
    </w:p>
    <w:p w14:paraId="006BEA7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"content": {</w:t>
      </w:r>
    </w:p>
    <w:p w14:paraId="470F12A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"text/plain": {</w:t>
      </w:r>
    </w:p>
    <w:p w14:paraId="284A68D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49A4771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"#/components/schemas/DashboardAnalyticsDto"</w:t>
      </w:r>
    </w:p>
    <w:p w14:paraId="457A752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5EDC01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CEF51E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"application/json": {</w:t>
      </w:r>
    </w:p>
    <w:p w14:paraId="5424F39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28A0B87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"#/components/schemas/DashboardAnalyticsDto"</w:t>
      </w:r>
    </w:p>
    <w:p w14:paraId="38D0E52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0F3C6A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31A064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"text/json": {</w:t>
      </w:r>
    </w:p>
    <w:p w14:paraId="786FE8C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7841CDF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"#/components/schemas/DashboardAnalyticsDto"</w:t>
      </w:r>
    </w:p>
    <w:p w14:paraId="0F88700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03D8B0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40BCCB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3B91FE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00AF66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"401": {</w:t>
      </w:r>
    </w:p>
    <w:p w14:paraId="4F9CB54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"Unauthorized - Требуется аутентификация"</w:t>
      </w:r>
    </w:p>
    <w:p w14:paraId="49E40E8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D0F57A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"403": {</w:t>
      </w:r>
    </w:p>
    <w:p w14:paraId="60A22AA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"Forbidden - Недостаточно прав"</w:t>
      </w:r>
    </w:p>
    <w:p w14:paraId="484B677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lastRenderedPageBreak/>
        <w:t xml:space="preserve">          }</w:t>
      </w:r>
    </w:p>
    <w:p w14:paraId="0FCC2FE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7572A5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"security": [</w:t>
      </w:r>
    </w:p>
    <w:p w14:paraId="5600B2A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3D3C44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"Bearer": </w:t>
      </w:r>
      <w:proofErr w:type="gramStart"/>
      <w:r w:rsidRPr="004B6B47">
        <w:rPr>
          <w:rFonts w:ascii="Courier New" w:hAnsi="Courier New" w:cs="Courier New"/>
          <w:sz w:val="20"/>
          <w:szCs w:val="20"/>
          <w:lang w:val="en-US"/>
        </w:rPr>
        <w:t>[ ]</w:t>
      </w:r>
      <w:proofErr w:type="gramEnd"/>
    </w:p>
    <w:p w14:paraId="1E1ED14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F4F953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B1B511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201D1F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AE0D3E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"/api/Sales/forecast/categories": {</w:t>
      </w:r>
    </w:p>
    <w:p w14:paraId="2E2F648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"get": {</w:t>
      </w:r>
    </w:p>
    <w:p w14:paraId="6B3117D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"tags": [</w:t>
      </w:r>
    </w:p>
    <w:p w14:paraId="556C69C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"Sales"</w:t>
      </w:r>
    </w:p>
    <w:p w14:paraId="3B23971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F68415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"parameters": [</w:t>
      </w:r>
    </w:p>
    <w:p w14:paraId="3D9FADB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1D798F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"days",</w:t>
      </w:r>
    </w:p>
    <w:p w14:paraId="3714665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24A7084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36F62CA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"integer",</w:t>
      </w:r>
    </w:p>
    <w:p w14:paraId="1D1B720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"int32",</w:t>
      </w:r>
    </w:p>
    <w:p w14:paraId="40F290A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"default": 30</w:t>
      </w:r>
    </w:p>
    <w:p w14:paraId="34A4E25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48AEA0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0402B7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8D12F4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"startDate",</w:t>
      </w:r>
    </w:p>
    <w:p w14:paraId="1C10957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4342865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6A28937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31AE309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028B146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C9B984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82EA1B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FFF790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"endDate",</w:t>
      </w:r>
    </w:p>
    <w:p w14:paraId="66D298D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383E831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5138D7E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0CBFE07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3812C80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390F1D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A998BA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F8F96B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"responses": {</w:t>
      </w:r>
    </w:p>
    <w:p w14:paraId="2296509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"200": {</w:t>
      </w:r>
    </w:p>
    <w:p w14:paraId="7B9E5D5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"Success",</w:t>
      </w:r>
    </w:p>
    <w:p w14:paraId="05708E9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"content": {</w:t>
      </w:r>
    </w:p>
    <w:p w14:paraId="4A1A9CD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"text/plain": {</w:t>
      </w:r>
    </w:p>
    <w:p w14:paraId="7A00564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79FA97A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"array",</w:t>
      </w:r>
    </w:p>
    <w:p w14:paraId="1D9945A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"items": {</w:t>
      </w:r>
    </w:p>
    <w:p w14:paraId="1C12CD8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"#/components/schemas/CategoryForecastDto"</w:t>
      </w:r>
    </w:p>
    <w:p w14:paraId="18625E3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0C494E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092567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90BCB3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"application/json": {</w:t>
      </w:r>
    </w:p>
    <w:p w14:paraId="047F57A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2453036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"array",</w:t>
      </w:r>
    </w:p>
    <w:p w14:paraId="1FB7514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"items": {</w:t>
      </w:r>
    </w:p>
    <w:p w14:paraId="56B6D59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"#/components/schemas/CategoryForecastDto"</w:t>
      </w:r>
    </w:p>
    <w:p w14:paraId="3F2D84F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lastRenderedPageBreak/>
        <w:t xml:space="preserve">                  }</w:t>
      </w:r>
    </w:p>
    <w:p w14:paraId="5052893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965DCA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3CE502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"text/json": {</w:t>
      </w:r>
    </w:p>
    <w:p w14:paraId="3CE4BF9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2E96767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"array",</w:t>
      </w:r>
    </w:p>
    <w:p w14:paraId="5D4AB98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"items": {</w:t>
      </w:r>
    </w:p>
    <w:p w14:paraId="16BD0A4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"#/components/schemas/CategoryForecastDto"</w:t>
      </w:r>
    </w:p>
    <w:p w14:paraId="6D40E8A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E2AA08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45DC5C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C79D9B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9A2C4C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46505E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"401": {</w:t>
      </w:r>
    </w:p>
    <w:p w14:paraId="62A12EE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"Unauthorized - Требуется аутентификация"</w:t>
      </w:r>
    </w:p>
    <w:p w14:paraId="5C927EE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B1C772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"403": {</w:t>
      </w:r>
    </w:p>
    <w:p w14:paraId="0E15102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"Forbidden - Недостаточно прав"</w:t>
      </w:r>
    </w:p>
    <w:p w14:paraId="591A80E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8D0606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D104A7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"security": [</w:t>
      </w:r>
    </w:p>
    <w:p w14:paraId="1506277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8244DA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"Bearer": </w:t>
      </w:r>
      <w:proofErr w:type="gramStart"/>
      <w:r w:rsidRPr="004B6B47">
        <w:rPr>
          <w:rFonts w:ascii="Courier New" w:hAnsi="Courier New" w:cs="Courier New"/>
          <w:sz w:val="20"/>
          <w:szCs w:val="20"/>
          <w:lang w:val="en-US"/>
        </w:rPr>
        <w:t>[ ]</w:t>
      </w:r>
      <w:proofErr w:type="gramEnd"/>
    </w:p>
    <w:p w14:paraId="13C3E89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DBDE7E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97671F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FFF03E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54548F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"/api/Sales/forecast/demand": {</w:t>
      </w:r>
    </w:p>
    <w:p w14:paraId="2E0E528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"get": {</w:t>
      </w:r>
    </w:p>
    <w:p w14:paraId="7681C4F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"tags": [</w:t>
      </w:r>
    </w:p>
    <w:p w14:paraId="6B6EE89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"Sales"</w:t>
      </w:r>
    </w:p>
    <w:p w14:paraId="18DEACA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19124A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"parameters": [</w:t>
      </w:r>
    </w:p>
    <w:p w14:paraId="2838132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A439C0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"days",</w:t>
      </w:r>
    </w:p>
    <w:p w14:paraId="5EC4AE3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3A5CB51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119B50C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"integer",</w:t>
      </w:r>
    </w:p>
    <w:p w14:paraId="0E75AE1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"int32",</w:t>
      </w:r>
    </w:p>
    <w:p w14:paraId="53A4881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"default": 30</w:t>
      </w:r>
    </w:p>
    <w:p w14:paraId="6A069F9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B265D7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9DD969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4E72DA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"startDate",</w:t>
      </w:r>
    </w:p>
    <w:p w14:paraId="23CFDAE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780DAB5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3F72A66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2C67BFF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233C908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58108B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23862D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834D6C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"endDate",</w:t>
      </w:r>
    </w:p>
    <w:p w14:paraId="4E216A9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7303D15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7482DB4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5B24445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195E5A9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3C6AB1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79EC02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lastRenderedPageBreak/>
        <w:t xml:space="preserve">        ],</w:t>
      </w:r>
    </w:p>
    <w:p w14:paraId="703EDC2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"responses": {</w:t>
      </w:r>
    </w:p>
    <w:p w14:paraId="3691B12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"200": {</w:t>
      </w:r>
    </w:p>
    <w:p w14:paraId="0E45A99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"Success",</w:t>
      </w:r>
    </w:p>
    <w:p w14:paraId="2187D4D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"content": {</w:t>
      </w:r>
    </w:p>
    <w:p w14:paraId="72FCB41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"text/plain": {</w:t>
      </w:r>
    </w:p>
    <w:p w14:paraId="63959F7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7E143CA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"array",</w:t>
      </w:r>
    </w:p>
    <w:p w14:paraId="6968908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"items": {</w:t>
      </w:r>
    </w:p>
    <w:p w14:paraId="6B7CDF8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"#/components/schemas/DemandForecastDto"</w:t>
      </w:r>
    </w:p>
    <w:p w14:paraId="309769F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BC9571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61EDAD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8BDF02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"application/json": {</w:t>
      </w:r>
    </w:p>
    <w:p w14:paraId="09B3BD2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4F6D1E1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"array",</w:t>
      </w:r>
    </w:p>
    <w:p w14:paraId="28295CA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"items": {</w:t>
      </w:r>
    </w:p>
    <w:p w14:paraId="55D396B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"#/components/schemas/DemandForecastDto"</w:t>
      </w:r>
    </w:p>
    <w:p w14:paraId="314A62A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DB71E3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50E3E3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E761DA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"text/json": {</w:t>
      </w:r>
    </w:p>
    <w:p w14:paraId="245C365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009D2A3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"array",</w:t>
      </w:r>
    </w:p>
    <w:p w14:paraId="2869DA9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"items": {</w:t>
      </w:r>
    </w:p>
    <w:p w14:paraId="7FF4E0A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"#/components/schemas/DemandForecastDto"</w:t>
      </w:r>
    </w:p>
    <w:p w14:paraId="705B324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5A5D57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5FA3AA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BA9C49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AE84C5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CC5A43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"401": {</w:t>
      </w:r>
    </w:p>
    <w:p w14:paraId="653A6A9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"Unauthorized - Требуется аутентификация"</w:t>
      </w:r>
    </w:p>
    <w:p w14:paraId="0D17DFB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7ED9C6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"403": {</w:t>
      </w:r>
    </w:p>
    <w:p w14:paraId="21954AF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"Forbidden - Недостаточно прав"</w:t>
      </w:r>
    </w:p>
    <w:p w14:paraId="7768FC9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1AFA63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A88790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"security": [</w:t>
      </w:r>
    </w:p>
    <w:p w14:paraId="0096D9D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6306CC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"Bearer": </w:t>
      </w:r>
      <w:proofErr w:type="gramStart"/>
      <w:r w:rsidRPr="004B6B47">
        <w:rPr>
          <w:rFonts w:ascii="Courier New" w:hAnsi="Courier New" w:cs="Courier New"/>
          <w:sz w:val="20"/>
          <w:szCs w:val="20"/>
          <w:lang w:val="en-US"/>
        </w:rPr>
        <w:t>[ ]</w:t>
      </w:r>
      <w:proofErr w:type="gramEnd"/>
    </w:p>
    <w:p w14:paraId="7AC97C9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EBE571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71F24A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0CF0A9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1D530F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"/api/Sales/seasonality": {</w:t>
      </w:r>
    </w:p>
    <w:p w14:paraId="5AC4813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"get": {</w:t>
      </w:r>
    </w:p>
    <w:p w14:paraId="3F9D329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"tags": [</w:t>
      </w:r>
    </w:p>
    <w:p w14:paraId="0CAB3D2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"Sales"</w:t>
      </w:r>
    </w:p>
    <w:p w14:paraId="2056AB2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7F1062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"parameters": [</w:t>
      </w:r>
    </w:p>
    <w:p w14:paraId="34850FB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FB865E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"years",</w:t>
      </w:r>
    </w:p>
    <w:p w14:paraId="102B006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5CBB380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1561186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"integer",</w:t>
      </w:r>
    </w:p>
    <w:p w14:paraId="48F1A8D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"int32",</w:t>
      </w:r>
    </w:p>
    <w:p w14:paraId="79E72B4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"default": 3</w:t>
      </w:r>
    </w:p>
    <w:p w14:paraId="34732CB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lastRenderedPageBreak/>
        <w:t xml:space="preserve">            }</w:t>
      </w:r>
    </w:p>
    <w:p w14:paraId="418722B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84B0C0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2199B6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"startDate",</w:t>
      </w:r>
    </w:p>
    <w:p w14:paraId="5B6B61B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41904BD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57BB922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51E31B2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1096062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676F59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CB8592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74108F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"endDate",</w:t>
      </w:r>
    </w:p>
    <w:p w14:paraId="2501661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41B7287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2A987DC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371F052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3C148CC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B6A1E5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11BAEB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E0AE06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"responses": {</w:t>
      </w:r>
    </w:p>
    <w:p w14:paraId="52507AA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"200": {</w:t>
      </w:r>
    </w:p>
    <w:p w14:paraId="747F512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"Success",</w:t>
      </w:r>
    </w:p>
    <w:p w14:paraId="535A481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"content": {</w:t>
      </w:r>
    </w:p>
    <w:p w14:paraId="498CC09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"text/plain": {</w:t>
      </w:r>
    </w:p>
    <w:p w14:paraId="37C66FE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52C09A9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"array",</w:t>
      </w:r>
    </w:p>
    <w:p w14:paraId="41F81F6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"items": {</w:t>
      </w:r>
    </w:p>
    <w:p w14:paraId="66D965E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"#/components/schemas/SeasonalityImpactDto"</w:t>
      </w:r>
    </w:p>
    <w:p w14:paraId="3D26D3D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59A9EA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7C6211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6EFA1A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"application/json": {</w:t>
      </w:r>
    </w:p>
    <w:p w14:paraId="2219760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45D10B9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"array",</w:t>
      </w:r>
    </w:p>
    <w:p w14:paraId="7FB7343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"items": {</w:t>
      </w:r>
    </w:p>
    <w:p w14:paraId="325A117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"#/components/schemas/SeasonalityImpactDto"</w:t>
      </w:r>
    </w:p>
    <w:p w14:paraId="445C0D9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A8154A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E98A65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132292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"text/json": {</w:t>
      </w:r>
    </w:p>
    <w:p w14:paraId="2C60A27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12449F9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"array",</w:t>
      </w:r>
    </w:p>
    <w:p w14:paraId="6DAB5C3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"items": {</w:t>
      </w:r>
    </w:p>
    <w:p w14:paraId="61FC92B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"#/components/schemas/SeasonalityImpactDto"</w:t>
      </w:r>
    </w:p>
    <w:p w14:paraId="3194C13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2C4E27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6311C1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50F79E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DC504D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A58599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"401": {</w:t>
      </w:r>
    </w:p>
    <w:p w14:paraId="1A72D93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"Unauthorized - Требуется аутентификация"</w:t>
      </w:r>
    </w:p>
    <w:p w14:paraId="4304E70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E1EF62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"403": {</w:t>
      </w:r>
    </w:p>
    <w:p w14:paraId="74D5A8A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"Forbidden - Недостаточно прав"</w:t>
      </w:r>
    </w:p>
    <w:p w14:paraId="43B500B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1EA314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071F3E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"security": [</w:t>
      </w:r>
    </w:p>
    <w:p w14:paraId="0EA6766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318271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lastRenderedPageBreak/>
        <w:t xml:space="preserve">            "Bearer": </w:t>
      </w:r>
      <w:proofErr w:type="gramStart"/>
      <w:r w:rsidRPr="004B6B47">
        <w:rPr>
          <w:rFonts w:ascii="Courier New" w:hAnsi="Courier New" w:cs="Courier New"/>
          <w:sz w:val="20"/>
          <w:szCs w:val="20"/>
          <w:lang w:val="en-US"/>
        </w:rPr>
        <w:t>[ ]</w:t>
      </w:r>
      <w:proofErr w:type="gramEnd"/>
    </w:p>
    <w:p w14:paraId="709FFAD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465E18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3896AC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9D24EB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42307C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"/api/Sales/report": {</w:t>
      </w:r>
    </w:p>
    <w:p w14:paraId="3EEDCE0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"post": {</w:t>
      </w:r>
    </w:p>
    <w:p w14:paraId="4404FA7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"tags": [</w:t>
      </w:r>
    </w:p>
    <w:p w14:paraId="0E099BF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"Sales"</w:t>
      </w:r>
    </w:p>
    <w:p w14:paraId="21B152C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AC1ACC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"parameters": [</w:t>
      </w:r>
    </w:p>
    <w:p w14:paraId="630D49B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FD2F1D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"type",</w:t>
      </w:r>
    </w:p>
    <w:p w14:paraId="2A957E1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4412BA7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1D87D14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"#/components/schemas/ReportType"</w:t>
      </w:r>
    </w:p>
    <w:p w14:paraId="7E74622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1E6C92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DBF228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89B59B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"format",</w:t>
      </w:r>
    </w:p>
    <w:p w14:paraId="0ACDE42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17B66CC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4C7717F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"#/components/schemas/ReportFormat"</w:t>
      </w:r>
    </w:p>
    <w:p w14:paraId="0FDFD94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99FD54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3C700F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47D696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"startDate",</w:t>
      </w:r>
    </w:p>
    <w:p w14:paraId="7A40CA6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22A1267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1B4E39E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230FA75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2A92667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D723BE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271B24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ED092E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"endDate",</w:t>
      </w:r>
    </w:p>
    <w:p w14:paraId="32A0643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4E32341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7705AF4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3021E48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1F47D4D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1BD543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7546B1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C9E2D0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"requestBody": {</w:t>
      </w:r>
    </w:p>
    <w:p w14:paraId="5B3211D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"content": {</w:t>
      </w:r>
    </w:p>
    <w:p w14:paraId="2AE2B2F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"application/json": {</w:t>
      </w:r>
    </w:p>
    <w:p w14:paraId="55F90D2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4E7AF71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"#/components/schemas/ReportFormattingSettings"</w:t>
      </w:r>
    </w:p>
    <w:p w14:paraId="5E674B8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BCA8AF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442BDC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"text/json": {</w:t>
      </w:r>
    </w:p>
    <w:p w14:paraId="6F78AD5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039F38E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"#/components/schemas/ReportFormattingSettings"</w:t>
      </w:r>
    </w:p>
    <w:p w14:paraId="0E56BC4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081B8C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B9A5A9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"application/*+json": {</w:t>
      </w:r>
    </w:p>
    <w:p w14:paraId="6B9365A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10B03E2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"#/components/schemas/ReportFormattingSettings"</w:t>
      </w:r>
    </w:p>
    <w:p w14:paraId="544CD00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1D4A9E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lastRenderedPageBreak/>
        <w:t xml:space="preserve">            }</w:t>
      </w:r>
    </w:p>
    <w:p w14:paraId="7686E03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F540A3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618222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"responses": {</w:t>
      </w:r>
    </w:p>
    <w:p w14:paraId="26E384B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"200": {</w:t>
      </w:r>
    </w:p>
    <w:p w14:paraId="01674A0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"Success",</w:t>
      </w:r>
    </w:p>
    <w:p w14:paraId="7290D24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"content": {</w:t>
      </w:r>
    </w:p>
    <w:p w14:paraId="38E0BE4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"text/plain": {</w:t>
      </w:r>
    </w:p>
    <w:p w14:paraId="20F1456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6300211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"#/components/schemas/ReportDto"</w:t>
      </w:r>
    </w:p>
    <w:p w14:paraId="17022A5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91E8A1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3A5842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"application/json": {</w:t>
      </w:r>
    </w:p>
    <w:p w14:paraId="6FCCA60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190A927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"#/components/schemas/ReportDto"</w:t>
      </w:r>
    </w:p>
    <w:p w14:paraId="45A2C2E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01C6E5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DC2BA1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"text/json": {</w:t>
      </w:r>
    </w:p>
    <w:p w14:paraId="2269785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433B859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"#/components/schemas/ReportDto"</w:t>
      </w:r>
    </w:p>
    <w:p w14:paraId="5D80CAB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0EDDF0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091850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9AA337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184493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"401": {</w:t>
      </w:r>
    </w:p>
    <w:p w14:paraId="7AF9DB0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"Unauthorized - Требуется аутентификация"</w:t>
      </w:r>
    </w:p>
    <w:p w14:paraId="5E53CAB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F93E8F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"403": {</w:t>
      </w:r>
    </w:p>
    <w:p w14:paraId="785CADC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"Forbidden - Недостаточно прав"</w:t>
      </w:r>
    </w:p>
    <w:p w14:paraId="1682D28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3D26F6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B08F31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"security": [</w:t>
      </w:r>
    </w:p>
    <w:p w14:paraId="1162EBC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AFB5DF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"Bearer": </w:t>
      </w:r>
      <w:proofErr w:type="gramStart"/>
      <w:r w:rsidRPr="004B6B47">
        <w:rPr>
          <w:rFonts w:ascii="Courier New" w:hAnsi="Courier New" w:cs="Courier New"/>
          <w:sz w:val="20"/>
          <w:szCs w:val="20"/>
          <w:lang w:val="en-US"/>
        </w:rPr>
        <w:t>[ ]</w:t>
      </w:r>
      <w:proofErr w:type="gramEnd"/>
    </w:p>
    <w:p w14:paraId="3850F3E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4A97B4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4E9FEA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FDBDDB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0D53EB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"/api/Sales/report/extended": {</w:t>
      </w:r>
    </w:p>
    <w:p w14:paraId="5FD3199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"post": {</w:t>
      </w:r>
    </w:p>
    <w:p w14:paraId="408A8BE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"tags": [</w:t>
      </w:r>
    </w:p>
    <w:p w14:paraId="1E25FE0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"Sales"</w:t>
      </w:r>
    </w:p>
    <w:p w14:paraId="328F159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63CA49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"parameters": [</w:t>
      </w:r>
    </w:p>
    <w:p w14:paraId="4F83010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FCC6BD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"type",</w:t>
      </w:r>
    </w:p>
    <w:p w14:paraId="1053388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63AC903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6E26AEB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"#/components/schemas/ReportType"</w:t>
      </w:r>
    </w:p>
    <w:p w14:paraId="5D0A20B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895CBC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5B8173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2607FF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"format",</w:t>
      </w:r>
    </w:p>
    <w:p w14:paraId="1B19E36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4B36850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0599E20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"#/components/schemas/ReportFormat"</w:t>
      </w:r>
    </w:p>
    <w:p w14:paraId="7B816F9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FA2415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EB209B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lastRenderedPageBreak/>
        <w:t xml:space="preserve">          {</w:t>
      </w:r>
    </w:p>
    <w:p w14:paraId="0F2B7A2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"startDate",</w:t>
      </w:r>
    </w:p>
    <w:p w14:paraId="11FA583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4C17810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3CBE198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63E7038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307FFD1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91CE5B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4A4BA0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E825D2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"endDate",</w:t>
      </w:r>
    </w:p>
    <w:p w14:paraId="4A3BEE7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7837400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7A9FA08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58DF765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0FCB290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FF24B2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D3943C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8E9D67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"requestBody": {</w:t>
      </w:r>
    </w:p>
    <w:p w14:paraId="6DD5CE1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"content": {</w:t>
      </w:r>
    </w:p>
    <w:p w14:paraId="3E5095B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"application/json": {</w:t>
      </w:r>
    </w:p>
    <w:p w14:paraId="348D227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2571036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"#/components/schemas/ReportFormattingSettings"</w:t>
      </w:r>
    </w:p>
    <w:p w14:paraId="7B9C792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CDFEAB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53C2E8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"text/json": {</w:t>
      </w:r>
    </w:p>
    <w:p w14:paraId="20D26FF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441D950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"#/components/schemas/ReportFormattingSettings"</w:t>
      </w:r>
    </w:p>
    <w:p w14:paraId="3DEAAF3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F4FC47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231D98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"application/*+json": {</w:t>
      </w:r>
    </w:p>
    <w:p w14:paraId="2D7231D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10EF926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"#/components/schemas/ReportFormattingSettings"</w:t>
      </w:r>
    </w:p>
    <w:p w14:paraId="51D025D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948EB0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D6CFBF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90A910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56A03F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"responses": {</w:t>
      </w:r>
    </w:p>
    <w:p w14:paraId="0F271FC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"200": {</w:t>
      </w:r>
    </w:p>
    <w:p w14:paraId="6AFBEC1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"Success",</w:t>
      </w:r>
    </w:p>
    <w:p w14:paraId="5D9D086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"content": {</w:t>
      </w:r>
    </w:p>
    <w:p w14:paraId="6C58D79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"text/plain": {</w:t>
      </w:r>
    </w:p>
    <w:p w14:paraId="2753E38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584D391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"#/components/schemas/ReportDto"</w:t>
      </w:r>
    </w:p>
    <w:p w14:paraId="259503C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0BE8E8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96EDBD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"application/json": {</w:t>
      </w:r>
    </w:p>
    <w:p w14:paraId="7CF37D5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241BACE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"#/components/schemas/ReportDto"</w:t>
      </w:r>
    </w:p>
    <w:p w14:paraId="54C5B69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FF9DAE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F4F9DE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"text/json": {</w:t>
      </w:r>
    </w:p>
    <w:p w14:paraId="5C6A1D9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6DFDB57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"#/components/schemas/ReportDto"</w:t>
      </w:r>
    </w:p>
    <w:p w14:paraId="39279C5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FA607E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F8B0A2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410779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6C7DEE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"401": {</w:t>
      </w:r>
    </w:p>
    <w:p w14:paraId="2CBE121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lastRenderedPageBreak/>
        <w:t xml:space="preserve">            "description": "Unauthorized - Требуется аутентификация"</w:t>
      </w:r>
    </w:p>
    <w:p w14:paraId="12C9BB1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01BA2B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"403": {</w:t>
      </w:r>
    </w:p>
    <w:p w14:paraId="1F3F4C1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"Forbidden - Недостаточно прав"</w:t>
      </w:r>
    </w:p>
    <w:p w14:paraId="5A57960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D236BC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2EB687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"security": [</w:t>
      </w:r>
    </w:p>
    <w:p w14:paraId="1C13AB1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996A57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"Bearer": </w:t>
      </w:r>
      <w:proofErr w:type="gramStart"/>
      <w:r w:rsidRPr="004B6B47">
        <w:rPr>
          <w:rFonts w:ascii="Courier New" w:hAnsi="Courier New" w:cs="Courier New"/>
          <w:sz w:val="20"/>
          <w:szCs w:val="20"/>
          <w:lang w:val="en-US"/>
        </w:rPr>
        <w:t>[ ]</w:t>
      </w:r>
      <w:proofErr w:type="gramEnd"/>
    </w:p>
    <w:p w14:paraId="63567B2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7BE83F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2D998E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0CBF7F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BF57A7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"/api/Sales/extended": {</w:t>
      </w:r>
    </w:p>
    <w:p w14:paraId="636884C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"get": {</w:t>
      </w:r>
    </w:p>
    <w:p w14:paraId="3BBB3DD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"tags": [</w:t>
      </w:r>
    </w:p>
    <w:p w14:paraId="1940D9C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"Sales"</w:t>
      </w:r>
    </w:p>
    <w:p w14:paraId="67F0156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072671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"parameters": [</w:t>
      </w:r>
    </w:p>
    <w:p w14:paraId="3FE9A03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0B3528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"startDate",</w:t>
      </w:r>
    </w:p>
    <w:p w14:paraId="7A725C2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10467D8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7B4B0B0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08F3A52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0612877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FE43EC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248D12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E8D7B5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"endDate",</w:t>
      </w:r>
    </w:p>
    <w:p w14:paraId="14C2C50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0F0E5FF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35842AD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2A6C8F7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21C795E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0CE8D1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F06B05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EA7304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"responses": {</w:t>
      </w:r>
    </w:p>
    <w:p w14:paraId="3EF2F34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"200": {</w:t>
      </w:r>
    </w:p>
    <w:p w14:paraId="096B11A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"Success",</w:t>
      </w:r>
    </w:p>
    <w:p w14:paraId="6B91917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"content": {</w:t>
      </w:r>
    </w:p>
    <w:p w14:paraId="4A86022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"text/plain": {</w:t>
      </w:r>
    </w:p>
    <w:p w14:paraId="120D8B7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2CACA41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"#/components/schemas/ExtendedSalesAnalyticsDto"</w:t>
      </w:r>
    </w:p>
    <w:p w14:paraId="761F8E8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3AB7CC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4DFA14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"application/json": {</w:t>
      </w:r>
    </w:p>
    <w:p w14:paraId="223C2F9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79F9754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"#/components/schemas/ExtendedSalesAnalyticsDto"</w:t>
      </w:r>
    </w:p>
    <w:p w14:paraId="72165B4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EB864C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2FEB96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"text/json": {</w:t>
      </w:r>
    </w:p>
    <w:p w14:paraId="611B641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72DC48C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"#/components/schemas/ExtendedSalesAnalyticsDto"</w:t>
      </w:r>
    </w:p>
    <w:p w14:paraId="07E10CD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FB6EC1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78D54C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3FB19C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31806C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"401": {</w:t>
      </w:r>
    </w:p>
    <w:p w14:paraId="2BC928A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lastRenderedPageBreak/>
        <w:t xml:space="preserve">            "description": "Unauthorized - Требуется аутентификация"</w:t>
      </w:r>
    </w:p>
    <w:p w14:paraId="5F29947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93268F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"403": {</w:t>
      </w:r>
    </w:p>
    <w:p w14:paraId="7DF262C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"Forbidden - Недостаточно прав"</w:t>
      </w:r>
    </w:p>
    <w:p w14:paraId="56C3BD2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E3CC48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C4B774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"security": [</w:t>
      </w:r>
    </w:p>
    <w:p w14:paraId="262CE18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2D3B03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"Bearer": </w:t>
      </w:r>
      <w:proofErr w:type="gramStart"/>
      <w:r w:rsidRPr="004B6B47">
        <w:rPr>
          <w:rFonts w:ascii="Courier New" w:hAnsi="Courier New" w:cs="Courier New"/>
          <w:sz w:val="20"/>
          <w:szCs w:val="20"/>
          <w:lang w:val="en-US"/>
        </w:rPr>
        <w:t>[ ]</w:t>
      </w:r>
      <w:proofErr w:type="gramEnd"/>
    </w:p>
    <w:p w14:paraId="2E1BD0C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C24140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F20B51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4D12DD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7D796A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"/api/Sales/kpi": {</w:t>
      </w:r>
    </w:p>
    <w:p w14:paraId="44BC261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"get": {</w:t>
      </w:r>
    </w:p>
    <w:p w14:paraId="010F1A6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"tags": [</w:t>
      </w:r>
    </w:p>
    <w:p w14:paraId="3B73A7A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"Sales"</w:t>
      </w:r>
    </w:p>
    <w:p w14:paraId="5EF4404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B53FF4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"parameters": [</w:t>
      </w:r>
    </w:p>
    <w:p w14:paraId="4075F65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877C7B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"startDate",</w:t>
      </w:r>
    </w:p>
    <w:p w14:paraId="7634763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55A8F10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4D34795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711F842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611D909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640517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C81F19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01DD98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"endDate",</w:t>
      </w:r>
    </w:p>
    <w:p w14:paraId="642F590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077634F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5CDB752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6A2AF9B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0DBACE6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28E097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E0EA46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2C4D7E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"responses": {</w:t>
      </w:r>
    </w:p>
    <w:p w14:paraId="549BC1B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"200": {</w:t>
      </w:r>
    </w:p>
    <w:p w14:paraId="76643D0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"Success",</w:t>
      </w:r>
    </w:p>
    <w:p w14:paraId="7E8771A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"content": {</w:t>
      </w:r>
    </w:p>
    <w:p w14:paraId="2D1F90E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"text/plain": {</w:t>
      </w:r>
    </w:p>
    <w:p w14:paraId="2F0685D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2848A0F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"#/components/schemas/KpiDto"</w:t>
      </w:r>
    </w:p>
    <w:p w14:paraId="05539E6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3F0FFF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F981D5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"application/json": {</w:t>
      </w:r>
    </w:p>
    <w:p w14:paraId="09AB5E0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0E42823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"#/components/schemas/KpiDto"</w:t>
      </w:r>
    </w:p>
    <w:p w14:paraId="288A4BC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C88E16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A3D539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"text/json": {</w:t>
      </w:r>
    </w:p>
    <w:p w14:paraId="6DBD844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1A88744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"#/components/schemas/KpiDto"</w:t>
      </w:r>
    </w:p>
    <w:p w14:paraId="7FE0C12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C5E98F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41FCEC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34D141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F08A81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"401": {</w:t>
      </w:r>
    </w:p>
    <w:p w14:paraId="1A25969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lastRenderedPageBreak/>
        <w:t xml:space="preserve">            "description": "Unauthorized - Требуется аутентификация"</w:t>
      </w:r>
    </w:p>
    <w:p w14:paraId="2F0EA14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F4D0D4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"403": {</w:t>
      </w:r>
    </w:p>
    <w:p w14:paraId="2A02843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"Forbidden - Недостаточно прав"</w:t>
      </w:r>
    </w:p>
    <w:p w14:paraId="3D978A7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9A72E6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DABE9F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"security": [</w:t>
      </w:r>
    </w:p>
    <w:p w14:paraId="673BFD7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377189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"Bearer": </w:t>
      </w:r>
      <w:proofErr w:type="gramStart"/>
      <w:r w:rsidRPr="004B6B47">
        <w:rPr>
          <w:rFonts w:ascii="Courier New" w:hAnsi="Courier New" w:cs="Courier New"/>
          <w:sz w:val="20"/>
          <w:szCs w:val="20"/>
          <w:lang w:val="en-US"/>
        </w:rPr>
        <w:t>[ ]</w:t>
      </w:r>
      <w:proofErr w:type="gramEnd"/>
    </w:p>
    <w:p w14:paraId="0AF8383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F90A4F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B165B0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3AFACC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58545A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"/api/Sales/top-products": {</w:t>
      </w:r>
    </w:p>
    <w:p w14:paraId="24CF252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"get": {</w:t>
      </w:r>
    </w:p>
    <w:p w14:paraId="39D186E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"tags": [</w:t>
      </w:r>
    </w:p>
    <w:p w14:paraId="3630890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"Sales"</w:t>
      </w:r>
    </w:p>
    <w:p w14:paraId="7F04E3B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9A018E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"parameters": [</w:t>
      </w:r>
    </w:p>
    <w:p w14:paraId="0DE9204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388181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"count",</w:t>
      </w:r>
    </w:p>
    <w:p w14:paraId="5710EB1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3F17CF2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0F7330C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"integer",</w:t>
      </w:r>
    </w:p>
    <w:p w14:paraId="51226CA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"int32",</w:t>
      </w:r>
    </w:p>
    <w:p w14:paraId="30AF04E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"default": 10</w:t>
      </w:r>
    </w:p>
    <w:p w14:paraId="455C01A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5B79D6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01DAA4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D19E1A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"startDate",</w:t>
      </w:r>
    </w:p>
    <w:p w14:paraId="54F35DB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175E6A2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1C1C2B7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7FBD773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2294194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69B9D6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AF1562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781D2D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"endDate",</w:t>
      </w:r>
    </w:p>
    <w:p w14:paraId="2A81FA9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57782C9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385317E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66C91FE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4CDAE8F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5274C9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FB19A3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B76F32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"responses": {</w:t>
      </w:r>
    </w:p>
    <w:p w14:paraId="4D5ABC3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"200": {</w:t>
      </w:r>
    </w:p>
    <w:p w14:paraId="2CF45C4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"Success",</w:t>
      </w:r>
    </w:p>
    <w:p w14:paraId="3585141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"content": {</w:t>
      </w:r>
    </w:p>
    <w:p w14:paraId="4D61943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"text/plain": {</w:t>
      </w:r>
    </w:p>
    <w:p w14:paraId="337F1F1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2ED7FEB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"array",</w:t>
      </w:r>
    </w:p>
    <w:p w14:paraId="2F543C2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"items": {</w:t>
      </w:r>
    </w:p>
    <w:p w14:paraId="4D9567E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"#/components/schemas/TopProductResultDto"</w:t>
      </w:r>
    </w:p>
    <w:p w14:paraId="77C110A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4A8551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8D55AC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C075A3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"application/json": {</w:t>
      </w:r>
    </w:p>
    <w:p w14:paraId="411C70A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lastRenderedPageBreak/>
        <w:t xml:space="preserve">                "schema": {</w:t>
      </w:r>
    </w:p>
    <w:p w14:paraId="7B1AA8E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"array",</w:t>
      </w:r>
    </w:p>
    <w:p w14:paraId="48CFB2B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"items": {</w:t>
      </w:r>
    </w:p>
    <w:p w14:paraId="6308D54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"#/components/schemas/TopProductResultDto"</w:t>
      </w:r>
    </w:p>
    <w:p w14:paraId="64EBC03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33AD92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3A868D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ECB774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"text/json": {</w:t>
      </w:r>
    </w:p>
    <w:p w14:paraId="4EAC5B0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452BF84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"array",</w:t>
      </w:r>
    </w:p>
    <w:p w14:paraId="42E0772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"items": {</w:t>
      </w:r>
    </w:p>
    <w:p w14:paraId="38474E2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"#/components/schemas/TopProductResultDto"</w:t>
      </w:r>
    </w:p>
    <w:p w14:paraId="228E499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7A9353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16C3EC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0B1150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481C63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19D862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"401": {</w:t>
      </w:r>
    </w:p>
    <w:p w14:paraId="632FF75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"Unauthorized - Требуется аутентификация"</w:t>
      </w:r>
    </w:p>
    <w:p w14:paraId="4230531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2EF8F3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"403": {</w:t>
      </w:r>
    </w:p>
    <w:p w14:paraId="4B55006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"Forbidden - Недостаточно прав"</w:t>
      </w:r>
    </w:p>
    <w:p w14:paraId="16FC37D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4F7328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A5B70A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"security": [</w:t>
      </w:r>
    </w:p>
    <w:p w14:paraId="20FE05F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C38D23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"Bearer": </w:t>
      </w:r>
      <w:proofErr w:type="gramStart"/>
      <w:r w:rsidRPr="004B6B47">
        <w:rPr>
          <w:rFonts w:ascii="Courier New" w:hAnsi="Courier New" w:cs="Courier New"/>
          <w:sz w:val="20"/>
          <w:szCs w:val="20"/>
          <w:lang w:val="en-US"/>
        </w:rPr>
        <w:t>[ ]</w:t>
      </w:r>
      <w:proofErr w:type="gramEnd"/>
    </w:p>
    <w:p w14:paraId="3AE4716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8DE45F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22F099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190DA0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D08FA0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"/api/Sales/category-sales": {</w:t>
      </w:r>
    </w:p>
    <w:p w14:paraId="1C6D0DA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"get": {</w:t>
      </w:r>
    </w:p>
    <w:p w14:paraId="1EB1861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"tags": [</w:t>
      </w:r>
    </w:p>
    <w:p w14:paraId="1B72636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"Sales"</w:t>
      </w:r>
    </w:p>
    <w:p w14:paraId="0E5BEC4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783A69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"parameters": [</w:t>
      </w:r>
    </w:p>
    <w:p w14:paraId="109C0B4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D68D99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"startDate",</w:t>
      </w:r>
    </w:p>
    <w:p w14:paraId="4A703DF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4F04EFF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0B77818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02B19A0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726E9A9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82C83F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ECFA30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EAE068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"endDate",</w:t>
      </w:r>
    </w:p>
    <w:p w14:paraId="753D51D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4C7A8FF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14F2846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36CE0C5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19BBD31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59E451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3CD697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A5483A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"responses": {</w:t>
      </w:r>
    </w:p>
    <w:p w14:paraId="474A793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"200": {</w:t>
      </w:r>
    </w:p>
    <w:p w14:paraId="0F187ED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"Success",</w:t>
      </w:r>
    </w:p>
    <w:p w14:paraId="39C67B0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"content": {</w:t>
      </w:r>
    </w:p>
    <w:p w14:paraId="0E6AD0F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lastRenderedPageBreak/>
        <w:t xml:space="preserve">              "text/plain": {</w:t>
      </w:r>
    </w:p>
    <w:p w14:paraId="32DEDB7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2A9607E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"array",</w:t>
      </w:r>
    </w:p>
    <w:p w14:paraId="58B9C7B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"items": {</w:t>
      </w:r>
    </w:p>
    <w:p w14:paraId="6A2F840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"#/components/schemas/CategorySalesResultDto"</w:t>
      </w:r>
    </w:p>
    <w:p w14:paraId="3BE9FF5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AF5F99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975AE4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2AD085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"application/json": {</w:t>
      </w:r>
    </w:p>
    <w:p w14:paraId="2325737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6ECBFDE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"array",</w:t>
      </w:r>
    </w:p>
    <w:p w14:paraId="22D8D7B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"items": {</w:t>
      </w:r>
    </w:p>
    <w:p w14:paraId="73D976D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"#/components/schemas/CategorySalesResultDto"</w:t>
      </w:r>
    </w:p>
    <w:p w14:paraId="78B1796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B8C9B6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C33611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A1F930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"text/json": {</w:t>
      </w:r>
    </w:p>
    <w:p w14:paraId="78595DD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1771240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"array",</w:t>
      </w:r>
    </w:p>
    <w:p w14:paraId="6A80A36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"items": {</w:t>
      </w:r>
    </w:p>
    <w:p w14:paraId="640A2F8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"#/components/schemas/CategorySalesResultDto"</w:t>
      </w:r>
    </w:p>
    <w:p w14:paraId="75CDA72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D9278F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737172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78056B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18C582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01E41D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"401": {</w:t>
      </w:r>
    </w:p>
    <w:p w14:paraId="03D1542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"Unauthorized - Требуется аутентификация"</w:t>
      </w:r>
    </w:p>
    <w:p w14:paraId="10968E6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AE2A3C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"403": {</w:t>
      </w:r>
    </w:p>
    <w:p w14:paraId="63B2856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"Forbidden - Недостаточно прав"</w:t>
      </w:r>
    </w:p>
    <w:p w14:paraId="52B588F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954CB9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5143C5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"security": [</w:t>
      </w:r>
    </w:p>
    <w:p w14:paraId="545BF4E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6CF223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"Bearer": </w:t>
      </w:r>
      <w:proofErr w:type="gramStart"/>
      <w:r w:rsidRPr="004B6B47">
        <w:rPr>
          <w:rFonts w:ascii="Courier New" w:hAnsi="Courier New" w:cs="Courier New"/>
          <w:sz w:val="20"/>
          <w:szCs w:val="20"/>
          <w:lang w:val="en-US"/>
        </w:rPr>
        <w:t>[ ]</w:t>
      </w:r>
      <w:proofErr w:type="gramEnd"/>
    </w:p>
    <w:p w14:paraId="335FE80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15524C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A7147D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6DD5FD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5B1A50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"/api/Sales/trend": {</w:t>
      </w:r>
    </w:p>
    <w:p w14:paraId="5B14B7B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"get": {</w:t>
      </w:r>
    </w:p>
    <w:p w14:paraId="44D7B2F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"tags": [</w:t>
      </w:r>
    </w:p>
    <w:p w14:paraId="21FA0B1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"Sales"</w:t>
      </w:r>
    </w:p>
    <w:p w14:paraId="10877AB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87CB69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"parameters": [</w:t>
      </w:r>
    </w:p>
    <w:p w14:paraId="2376C54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E7C2F7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"startDate",</w:t>
      </w:r>
    </w:p>
    <w:p w14:paraId="1D365BF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4973349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63B4D26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2AF9966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440CFD4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15EA98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799594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10216F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"endDate",</w:t>
      </w:r>
    </w:p>
    <w:p w14:paraId="4836C67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78695FF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7D93284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lastRenderedPageBreak/>
        <w:t xml:space="preserve">              "type": "string",</w:t>
      </w:r>
    </w:p>
    <w:p w14:paraId="117DD3D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233485B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0F9C60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92F7FA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E419DA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"interval",</w:t>
      </w:r>
    </w:p>
    <w:p w14:paraId="264939E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623E210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04864E3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2F73FFD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"default": "1d"</w:t>
      </w:r>
    </w:p>
    <w:p w14:paraId="102B46E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74BFDA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94F0BE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8881F5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"responses": {</w:t>
      </w:r>
    </w:p>
    <w:p w14:paraId="3926391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"200": {</w:t>
      </w:r>
    </w:p>
    <w:p w14:paraId="0A684EC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"Success",</w:t>
      </w:r>
    </w:p>
    <w:p w14:paraId="5EA380C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"content": {</w:t>
      </w:r>
    </w:p>
    <w:p w14:paraId="418F897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"text/plain": {</w:t>
      </w:r>
    </w:p>
    <w:p w14:paraId="3A995EC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28D64CF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"array",</w:t>
      </w:r>
    </w:p>
    <w:p w14:paraId="4052800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"items": {</w:t>
      </w:r>
    </w:p>
    <w:p w14:paraId="3807965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"#/components/schemas/SalesTrendResultDto"</w:t>
      </w:r>
    </w:p>
    <w:p w14:paraId="1620629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373683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D72D22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8F46AC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"application/json": {</w:t>
      </w:r>
    </w:p>
    <w:p w14:paraId="43B1E50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1AAC445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"array",</w:t>
      </w:r>
    </w:p>
    <w:p w14:paraId="5DC68EA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"items": {</w:t>
      </w:r>
    </w:p>
    <w:p w14:paraId="255C713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"#/components/schemas/SalesTrendResultDto"</w:t>
      </w:r>
    </w:p>
    <w:p w14:paraId="66703A2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A74991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622629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02D4DA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"text/json": {</w:t>
      </w:r>
    </w:p>
    <w:p w14:paraId="7508600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5D59938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"array",</w:t>
      </w:r>
    </w:p>
    <w:p w14:paraId="507DCD4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"items": {</w:t>
      </w:r>
    </w:p>
    <w:p w14:paraId="0538125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"#/components/schemas/SalesTrendResultDto"</w:t>
      </w:r>
    </w:p>
    <w:p w14:paraId="5323E09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26B733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F3002F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FED71A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32CE90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CF5A77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"401": {</w:t>
      </w:r>
    </w:p>
    <w:p w14:paraId="3725360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"Unauthorized - Требуется аутентификация"</w:t>
      </w:r>
    </w:p>
    <w:p w14:paraId="29956E5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4B6353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"403": {</w:t>
      </w:r>
    </w:p>
    <w:p w14:paraId="3D23D79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"Forbidden - Недостаточно прав"</w:t>
      </w:r>
    </w:p>
    <w:p w14:paraId="2311C10D" w14:textId="77777777" w:rsidR="004B6B47" w:rsidRPr="004B6B47" w:rsidRDefault="004B6B47" w:rsidP="004B6B47">
      <w:pPr>
        <w:spacing w:after="0"/>
        <w:rPr>
          <w:rFonts w:ascii="Courier New" w:hAnsi="Courier New" w:cs="Courier New"/>
          <w:sz w:val="20"/>
          <w:szCs w:val="20"/>
        </w:rPr>
      </w:pPr>
      <w:r w:rsidRPr="004B6B47">
        <w:rPr>
          <w:rFonts w:ascii="Courier New" w:hAnsi="Courier New" w:cs="Courier New"/>
          <w:sz w:val="20"/>
          <w:szCs w:val="20"/>
          <w:lang w:val="en-US"/>
        </w:rPr>
        <w:t xml:space="preserve">          </w:t>
      </w:r>
      <w:r w:rsidRPr="004B6B47">
        <w:rPr>
          <w:rFonts w:ascii="Courier New" w:hAnsi="Courier New" w:cs="Courier New"/>
          <w:sz w:val="20"/>
          <w:szCs w:val="20"/>
        </w:rPr>
        <w:t>}</w:t>
      </w:r>
    </w:p>
    <w:p w14:paraId="7B27CE5C" w14:textId="77777777" w:rsidR="004B6B47" w:rsidRPr="004B6B47" w:rsidRDefault="004B6B47" w:rsidP="004B6B47">
      <w:pPr>
        <w:spacing w:after="0"/>
        <w:rPr>
          <w:rFonts w:ascii="Courier New" w:hAnsi="Courier New" w:cs="Courier New"/>
          <w:sz w:val="20"/>
          <w:szCs w:val="20"/>
        </w:rPr>
      </w:pPr>
      <w:r w:rsidRPr="004B6B47">
        <w:rPr>
          <w:rFonts w:ascii="Courier New" w:hAnsi="Courier New" w:cs="Courier New"/>
          <w:sz w:val="20"/>
          <w:szCs w:val="20"/>
        </w:rPr>
        <w:t xml:space="preserve">        },</w:t>
      </w:r>
    </w:p>
    <w:p w14:paraId="412499EE" w14:textId="77777777" w:rsidR="004B6B47" w:rsidRPr="004B6B47" w:rsidRDefault="004B6B47" w:rsidP="004B6B47">
      <w:pPr>
        <w:spacing w:after="0"/>
        <w:rPr>
          <w:rFonts w:ascii="Courier New" w:hAnsi="Courier New" w:cs="Courier New"/>
          <w:sz w:val="20"/>
          <w:szCs w:val="20"/>
        </w:rPr>
      </w:pPr>
      <w:r w:rsidRPr="004B6B47">
        <w:rPr>
          <w:rFonts w:ascii="Courier New" w:hAnsi="Courier New" w:cs="Courier New"/>
          <w:sz w:val="20"/>
          <w:szCs w:val="20"/>
        </w:rPr>
        <w:t xml:space="preserve">        "</w:t>
      </w:r>
      <w:r w:rsidRPr="004B6B47">
        <w:rPr>
          <w:rFonts w:ascii="Courier New" w:hAnsi="Courier New" w:cs="Courier New"/>
          <w:sz w:val="20"/>
          <w:szCs w:val="20"/>
          <w:lang w:val="en-US"/>
        </w:rPr>
        <w:t>security</w:t>
      </w:r>
      <w:r w:rsidRPr="004B6B47">
        <w:rPr>
          <w:rFonts w:ascii="Courier New" w:hAnsi="Courier New" w:cs="Courier New"/>
          <w:sz w:val="20"/>
          <w:szCs w:val="20"/>
        </w:rPr>
        <w:t>": [</w:t>
      </w:r>
    </w:p>
    <w:p w14:paraId="343218B4" w14:textId="77777777" w:rsidR="004B6B47" w:rsidRPr="004B6B47" w:rsidRDefault="004B6B47" w:rsidP="004B6B47">
      <w:pPr>
        <w:spacing w:after="0"/>
        <w:rPr>
          <w:rFonts w:ascii="Courier New" w:hAnsi="Courier New" w:cs="Courier New"/>
          <w:sz w:val="20"/>
          <w:szCs w:val="20"/>
        </w:rPr>
      </w:pPr>
      <w:r w:rsidRPr="004B6B47">
        <w:rPr>
          <w:rFonts w:ascii="Courier New" w:hAnsi="Courier New" w:cs="Courier New"/>
          <w:sz w:val="20"/>
          <w:szCs w:val="20"/>
        </w:rPr>
        <w:t xml:space="preserve">          {</w:t>
      </w:r>
    </w:p>
    <w:p w14:paraId="00EA71AF" w14:textId="77777777" w:rsidR="004B6B47" w:rsidRPr="004B6B47" w:rsidRDefault="004B6B47" w:rsidP="004B6B47">
      <w:pPr>
        <w:spacing w:after="0"/>
        <w:rPr>
          <w:rFonts w:ascii="Courier New" w:hAnsi="Courier New" w:cs="Courier New"/>
          <w:sz w:val="20"/>
          <w:szCs w:val="20"/>
        </w:rPr>
      </w:pPr>
      <w:r w:rsidRPr="004B6B47">
        <w:rPr>
          <w:rFonts w:ascii="Courier New" w:hAnsi="Courier New" w:cs="Courier New"/>
          <w:sz w:val="20"/>
          <w:szCs w:val="20"/>
        </w:rPr>
        <w:t xml:space="preserve">            "</w:t>
      </w:r>
      <w:r w:rsidRPr="004B6B47">
        <w:rPr>
          <w:rFonts w:ascii="Courier New" w:hAnsi="Courier New" w:cs="Courier New"/>
          <w:sz w:val="20"/>
          <w:szCs w:val="20"/>
          <w:lang w:val="en-US"/>
        </w:rPr>
        <w:t>Bearer</w:t>
      </w:r>
      <w:r w:rsidRPr="004B6B47">
        <w:rPr>
          <w:rFonts w:ascii="Courier New" w:hAnsi="Courier New" w:cs="Courier New"/>
          <w:sz w:val="20"/>
          <w:szCs w:val="20"/>
        </w:rPr>
        <w:t xml:space="preserve">": </w:t>
      </w:r>
      <w:proofErr w:type="gramStart"/>
      <w:r w:rsidRPr="004B6B47">
        <w:rPr>
          <w:rFonts w:ascii="Courier New" w:hAnsi="Courier New" w:cs="Courier New"/>
          <w:sz w:val="20"/>
          <w:szCs w:val="20"/>
        </w:rPr>
        <w:t>[ ]</w:t>
      </w:r>
      <w:proofErr w:type="gramEnd"/>
    </w:p>
    <w:p w14:paraId="3D17F435" w14:textId="77777777" w:rsidR="004B6B47" w:rsidRPr="004B6B47" w:rsidRDefault="004B6B47" w:rsidP="004B6B47">
      <w:pPr>
        <w:spacing w:after="0"/>
        <w:rPr>
          <w:rFonts w:ascii="Courier New" w:hAnsi="Courier New" w:cs="Courier New"/>
          <w:sz w:val="20"/>
          <w:szCs w:val="20"/>
        </w:rPr>
      </w:pPr>
      <w:r w:rsidRPr="004B6B47">
        <w:rPr>
          <w:rFonts w:ascii="Courier New" w:hAnsi="Courier New" w:cs="Courier New"/>
          <w:sz w:val="20"/>
          <w:szCs w:val="20"/>
        </w:rPr>
        <w:t xml:space="preserve">          }</w:t>
      </w:r>
    </w:p>
    <w:p w14:paraId="5B00607B" w14:textId="77777777" w:rsidR="004B6B47" w:rsidRPr="004B6B47" w:rsidRDefault="004B6B47" w:rsidP="004B6B47">
      <w:pPr>
        <w:spacing w:after="0"/>
        <w:rPr>
          <w:rFonts w:ascii="Courier New" w:hAnsi="Courier New" w:cs="Courier New"/>
          <w:sz w:val="20"/>
          <w:szCs w:val="20"/>
        </w:rPr>
      </w:pPr>
      <w:r w:rsidRPr="004B6B47">
        <w:rPr>
          <w:rFonts w:ascii="Courier New" w:hAnsi="Courier New" w:cs="Courier New"/>
          <w:sz w:val="20"/>
          <w:szCs w:val="20"/>
        </w:rPr>
        <w:t xml:space="preserve">        ]</w:t>
      </w:r>
    </w:p>
    <w:p w14:paraId="38824213" w14:textId="77777777" w:rsidR="004B6B47" w:rsidRPr="004B6B47" w:rsidRDefault="004B6B47" w:rsidP="004B6B47">
      <w:pPr>
        <w:spacing w:after="0"/>
        <w:rPr>
          <w:rFonts w:ascii="Courier New" w:hAnsi="Courier New" w:cs="Courier New"/>
          <w:sz w:val="20"/>
          <w:szCs w:val="20"/>
        </w:rPr>
      </w:pPr>
      <w:r w:rsidRPr="004B6B47">
        <w:rPr>
          <w:rFonts w:ascii="Courier New" w:hAnsi="Courier New" w:cs="Courier New"/>
          <w:sz w:val="20"/>
          <w:szCs w:val="20"/>
        </w:rPr>
        <w:t xml:space="preserve">      }</w:t>
      </w:r>
    </w:p>
    <w:p w14:paraId="782DA240" w14:textId="77777777" w:rsidR="004B6B47" w:rsidRPr="004B6B47" w:rsidRDefault="004B6B47" w:rsidP="004B6B47">
      <w:pPr>
        <w:spacing w:after="0"/>
        <w:rPr>
          <w:rFonts w:ascii="Courier New" w:hAnsi="Courier New" w:cs="Courier New"/>
          <w:sz w:val="20"/>
          <w:szCs w:val="20"/>
        </w:rPr>
      </w:pPr>
      <w:r w:rsidRPr="004B6B47">
        <w:rPr>
          <w:rFonts w:ascii="Courier New" w:hAnsi="Courier New" w:cs="Courier New"/>
          <w:sz w:val="20"/>
          <w:szCs w:val="20"/>
        </w:rPr>
        <w:t xml:space="preserve">    },</w:t>
      </w:r>
    </w:p>
    <w:p w14:paraId="09B658CE" w14:textId="77777777" w:rsidR="004B6B47" w:rsidRPr="004B6B47" w:rsidRDefault="004B6B47" w:rsidP="004B6B47">
      <w:pPr>
        <w:spacing w:after="0"/>
        <w:rPr>
          <w:rFonts w:ascii="Courier New" w:hAnsi="Courier New" w:cs="Courier New"/>
          <w:sz w:val="20"/>
          <w:szCs w:val="20"/>
        </w:rPr>
      </w:pPr>
      <w:r w:rsidRPr="004B6B47">
        <w:rPr>
          <w:rFonts w:ascii="Courier New" w:hAnsi="Courier New" w:cs="Courier New"/>
          <w:sz w:val="20"/>
          <w:szCs w:val="20"/>
        </w:rPr>
        <w:t xml:space="preserve">  }</w:t>
      </w:r>
    </w:p>
    <w:p w14:paraId="01F498CC" w14:textId="4BB6DA94" w:rsidR="004B6B47" w:rsidRDefault="004B6B47" w:rsidP="004B6B47">
      <w:pPr>
        <w:pStyle w:val="ad"/>
      </w:pPr>
      <w:r>
        <w:lastRenderedPageBreak/>
        <w:t xml:space="preserve">Разработанная документация для </w:t>
      </w:r>
      <w:r>
        <w:rPr>
          <w:lang w:val="en-US"/>
        </w:rPr>
        <w:t>API</w:t>
      </w:r>
      <w:r w:rsidRPr="004B6B47">
        <w:t xml:space="preserve"> </w:t>
      </w:r>
      <w:r>
        <w:t>авторизации представлена на рисунке 3.15.</w:t>
      </w:r>
    </w:p>
    <w:p w14:paraId="40EC3961" w14:textId="77777777" w:rsidR="004B6B47" w:rsidRDefault="004B6B47" w:rsidP="004B6B47">
      <w:pPr>
        <w:pStyle w:val="ad"/>
      </w:pPr>
    </w:p>
    <w:p w14:paraId="5BA52D6E" w14:textId="77777777" w:rsidR="004B6B47" w:rsidRDefault="004B6B47" w:rsidP="004B6B47">
      <w:r w:rsidRPr="004B6B47">
        <w:drawing>
          <wp:inline distT="0" distB="0" distL="0" distR="0" wp14:anchorId="62591BFF" wp14:editId="5EA5752A">
            <wp:extent cx="5940425" cy="113030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1130300"/>
                    </a:xfrm>
                    <a:prstGeom prst="rect">
                      <a:avLst/>
                    </a:prstGeom>
                  </pic:spPr>
                </pic:pic>
              </a:graphicData>
            </a:graphic>
          </wp:inline>
        </w:drawing>
      </w:r>
    </w:p>
    <w:p w14:paraId="68E56761" w14:textId="77777777" w:rsidR="004B6B47" w:rsidRDefault="004B6B47" w:rsidP="004B6B47"/>
    <w:p w14:paraId="278C988A" w14:textId="2044DED3" w:rsidR="009878CC" w:rsidRDefault="004B6B47" w:rsidP="009878CC">
      <w:pPr>
        <w:spacing w:after="0"/>
        <w:jc w:val="center"/>
      </w:pPr>
      <w:r>
        <w:t xml:space="preserve">Рисунок 3.15 – Документация </w:t>
      </w:r>
      <w:r>
        <w:rPr>
          <w:lang w:val="en-US"/>
        </w:rPr>
        <w:t xml:space="preserve">API </w:t>
      </w:r>
      <w:r w:rsidR="009878CC">
        <w:t>авторизации</w:t>
      </w:r>
    </w:p>
    <w:p w14:paraId="0D24FD87" w14:textId="77777777" w:rsidR="009878CC" w:rsidRPr="009878CC" w:rsidRDefault="009878CC" w:rsidP="009878CC">
      <w:pPr>
        <w:spacing w:after="0"/>
        <w:jc w:val="center"/>
      </w:pPr>
    </w:p>
    <w:p w14:paraId="4D399042" w14:textId="14A4C6A6" w:rsidR="009878CC" w:rsidRDefault="009878CC" w:rsidP="009878CC">
      <w:pPr>
        <w:pStyle w:val="ad"/>
      </w:pPr>
      <w:r>
        <w:t xml:space="preserve">Разработанная документация для </w:t>
      </w:r>
      <w:r>
        <w:rPr>
          <w:lang w:val="en-US"/>
        </w:rPr>
        <w:t>API</w:t>
      </w:r>
      <w:r w:rsidRPr="004B6B47">
        <w:t xml:space="preserve"> </w:t>
      </w:r>
      <w:r>
        <w:t>заказов представлена на рисунке 3.16.</w:t>
      </w:r>
    </w:p>
    <w:p w14:paraId="346007E6" w14:textId="77777777" w:rsidR="009878CC" w:rsidRDefault="009878CC" w:rsidP="009878CC">
      <w:pPr>
        <w:pStyle w:val="ad"/>
      </w:pPr>
    </w:p>
    <w:p w14:paraId="631BC6D0" w14:textId="35FE1615" w:rsidR="009878CC" w:rsidRDefault="009878CC" w:rsidP="009878CC">
      <w:pPr>
        <w:pStyle w:val="ad"/>
        <w:ind w:firstLine="0"/>
        <w:jc w:val="center"/>
      </w:pPr>
      <w:r w:rsidRPr="009878CC">
        <w:drawing>
          <wp:inline distT="0" distB="0" distL="0" distR="0" wp14:anchorId="6FA1E9D6" wp14:editId="65044175">
            <wp:extent cx="5738970" cy="3697357"/>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9983" cy="3717337"/>
                    </a:xfrm>
                    <a:prstGeom prst="rect">
                      <a:avLst/>
                    </a:prstGeom>
                  </pic:spPr>
                </pic:pic>
              </a:graphicData>
            </a:graphic>
          </wp:inline>
        </w:drawing>
      </w:r>
    </w:p>
    <w:p w14:paraId="3BA7059C" w14:textId="77777777" w:rsidR="009878CC" w:rsidRDefault="009878CC" w:rsidP="009878CC">
      <w:pPr>
        <w:pStyle w:val="ad"/>
      </w:pPr>
    </w:p>
    <w:p w14:paraId="584A4A8B" w14:textId="4E1A3F00" w:rsidR="009878CC" w:rsidRDefault="009878CC" w:rsidP="009878CC">
      <w:pPr>
        <w:pStyle w:val="ad"/>
        <w:ind w:firstLine="0"/>
        <w:jc w:val="center"/>
      </w:pPr>
      <w:r>
        <w:t xml:space="preserve">Рисунок 3.16 – Документация </w:t>
      </w:r>
      <w:r>
        <w:rPr>
          <w:lang w:val="en-US"/>
        </w:rPr>
        <w:t>API</w:t>
      </w:r>
      <w:r w:rsidRPr="009878CC">
        <w:t xml:space="preserve"> </w:t>
      </w:r>
      <w:r>
        <w:t xml:space="preserve">заказов </w:t>
      </w:r>
    </w:p>
    <w:p w14:paraId="49F0B45A" w14:textId="0194C4CB" w:rsidR="009878CC" w:rsidRPr="009878CC" w:rsidRDefault="009878CC" w:rsidP="009878CC">
      <w:pPr>
        <w:rPr>
          <w:rFonts w:cs="Times New Roman"/>
          <w:color w:val="000000" w:themeColor="text1"/>
          <w:szCs w:val="28"/>
        </w:rPr>
      </w:pPr>
      <w:r>
        <w:br w:type="page"/>
      </w:r>
    </w:p>
    <w:p w14:paraId="2E568ABF" w14:textId="41754576" w:rsidR="009878CC" w:rsidRDefault="009878CC" w:rsidP="009878CC">
      <w:pPr>
        <w:pStyle w:val="ad"/>
      </w:pPr>
      <w:r>
        <w:lastRenderedPageBreak/>
        <w:t xml:space="preserve">Разработанная документация для </w:t>
      </w:r>
      <w:r>
        <w:rPr>
          <w:lang w:val="en-US"/>
        </w:rPr>
        <w:t>API</w:t>
      </w:r>
      <w:r w:rsidRPr="004B6B47">
        <w:t xml:space="preserve"> </w:t>
      </w:r>
      <w:r>
        <w:t>товаров представлена на рисунке 3.17.</w:t>
      </w:r>
    </w:p>
    <w:p w14:paraId="49159AB3" w14:textId="77777777" w:rsidR="009878CC" w:rsidRDefault="009878CC" w:rsidP="009878CC">
      <w:pPr>
        <w:pStyle w:val="ad"/>
      </w:pPr>
    </w:p>
    <w:p w14:paraId="5CDCB2A5" w14:textId="29D0FBAF" w:rsidR="009878CC" w:rsidRDefault="009878CC" w:rsidP="009878CC">
      <w:pPr>
        <w:pStyle w:val="ad"/>
        <w:ind w:firstLine="0"/>
        <w:jc w:val="center"/>
      </w:pPr>
      <w:r w:rsidRPr="009878CC">
        <w:drawing>
          <wp:inline distT="0" distB="0" distL="0" distR="0" wp14:anchorId="51543E24" wp14:editId="65473947">
            <wp:extent cx="5940425" cy="2666365"/>
            <wp:effectExtent l="0" t="0" r="3175" b="63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2666365"/>
                    </a:xfrm>
                    <a:prstGeom prst="rect">
                      <a:avLst/>
                    </a:prstGeom>
                  </pic:spPr>
                </pic:pic>
              </a:graphicData>
            </a:graphic>
          </wp:inline>
        </w:drawing>
      </w:r>
    </w:p>
    <w:p w14:paraId="19BE5A2E" w14:textId="77777777" w:rsidR="009878CC" w:rsidRDefault="009878CC" w:rsidP="009878CC">
      <w:pPr>
        <w:pStyle w:val="ad"/>
      </w:pPr>
    </w:p>
    <w:p w14:paraId="394D31F7" w14:textId="532DD1DE" w:rsidR="004B6B47" w:rsidRDefault="009878CC" w:rsidP="009878CC">
      <w:pPr>
        <w:spacing w:after="0"/>
        <w:jc w:val="center"/>
      </w:pPr>
      <w:r>
        <w:t xml:space="preserve">Рисунок 3.17 – Документация </w:t>
      </w:r>
      <w:r>
        <w:rPr>
          <w:lang w:val="en-US"/>
        </w:rPr>
        <w:t>API</w:t>
      </w:r>
      <w:r w:rsidRPr="009878CC">
        <w:t xml:space="preserve"> </w:t>
      </w:r>
      <w:r>
        <w:t xml:space="preserve">товаров </w:t>
      </w:r>
    </w:p>
    <w:p w14:paraId="750D2FB3" w14:textId="77777777" w:rsidR="009878CC" w:rsidRPr="009878CC" w:rsidRDefault="009878CC" w:rsidP="009878CC">
      <w:pPr>
        <w:spacing w:after="0"/>
        <w:jc w:val="center"/>
        <w:rPr>
          <w:rFonts w:cs="Times New Roman"/>
          <w:color w:val="000000" w:themeColor="text1"/>
          <w:szCs w:val="28"/>
        </w:rPr>
      </w:pPr>
    </w:p>
    <w:p w14:paraId="36A379A2" w14:textId="04784A4F" w:rsidR="009878CC" w:rsidRDefault="009878CC" w:rsidP="009878CC">
      <w:pPr>
        <w:pStyle w:val="ad"/>
      </w:pPr>
      <w:r>
        <w:t xml:space="preserve">Разработанная документация для </w:t>
      </w:r>
      <w:r>
        <w:rPr>
          <w:lang w:val="en-US"/>
        </w:rPr>
        <w:t>API</w:t>
      </w:r>
      <w:r w:rsidRPr="004B6B47">
        <w:t xml:space="preserve"> </w:t>
      </w:r>
      <w:r>
        <w:t>аналитики представлена на рисунке 3.18.</w:t>
      </w:r>
    </w:p>
    <w:p w14:paraId="387E0C40" w14:textId="77777777" w:rsidR="009878CC" w:rsidRDefault="009878CC" w:rsidP="009878CC">
      <w:pPr>
        <w:pStyle w:val="ad"/>
      </w:pPr>
    </w:p>
    <w:p w14:paraId="56A8C944" w14:textId="0ED0CC25" w:rsidR="009878CC" w:rsidRDefault="009878CC" w:rsidP="009878CC">
      <w:pPr>
        <w:pStyle w:val="ad"/>
        <w:ind w:firstLine="0"/>
        <w:jc w:val="center"/>
      </w:pPr>
      <w:r w:rsidRPr="009878CC">
        <w:drawing>
          <wp:inline distT="0" distB="0" distL="0" distR="0" wp14:anchorId="7B3455D2" wp14:editId="47805743">
            <wp:extent cx="5494352" cy="350804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03575" cy="3513934"/>
                    </a:xfrm>
                    <a:prstGeom prst="rect">
                      <a:avLst/>
                    </a:prstGeom>
                  </pic:spPr>
                </pic:pic>
              </a:graphicData>
            </a:graphic>
          </wp:inline>
        </w:drawing>
      </w:r>
    </w:p>
    <w:p w14:paraId="243E23A0" w14:textId="77777777" w:rsidR="009878CC" w:rsidRDefault="009878CC" w:rsidP="009878CC">
      <w:pPr>
        <w:pStyle w:val="ad"/>
      </w:pPr>
    </w:p>
    <w:p w14:paraId="49490C39" w14:textId="16457090" w:rsidR="009878CC" w:rsidRDefault="009878CC" w:rsidP="009878CC">
      <w:pPr>
        <w:spacing w:after="0"/>
        <w:jc w:val="center"/>
      </w:pPr>
      <w:r>
        <w:t xml:space="preserve">Рисунок 3.18 – Документация </w:t>
      </w:r>
      <w:r>
        <w:rPr>
          <w:lang w:val="en-US"/>
        </w:rPr>
        <w:t>API</w:t>
      </w:r>
      <w:r w:rsidRPr="009878CC">
        <w:t xml:space="preserve"> </w:t>
      </w:r>
      <w:r>
        <w:t xml:space="preserve">аналитики </w:t>
      </w:r>
    </w:p>
    <w:p w14:paraId="459162B3" w14:textId="49CD31FD" w:rsidR="009878CC" w:rsidRDefault="009878CC" w:rsidP="009878CC">
      <w:r>
        <w:br w:type="page"/>
      </w:r>
    </w:p>
    <w:p w14:paraId="637CABBA" w14:textId="6BAAB5BB" w:rsidR="009878CC" w:rsidRDefault="009878CC" w:rsidP="009878CC">
      <w:pPr>
        <w:pStyle w:val="ad"/>
      </w:pPr>
      <w:r>
        <w:lastRenderedPageBreak/>
        <w:t xml:space="preserve">Разработанная документация для </w:t>
      </w:r>
      <w:r>
        <w:rPr>
          <w:lang w:val="en-US"/>
        </w:rPr>
        <w:t>API</w:t>
      </w:r>
      <w:r w:rsidRPr="004B6B47">
        <w:t xml:space="preserve"> </w:t>
      </w:r>
      <w:r>
        <w:t>складов представлена на рисунке 3.19.</w:t>
      </w:r>
    </w:p>
    <w:p w14:paraId="0F0AAC51" w14:textId="77777777" w:rsidR="009878CC" w:rsidRDefault="009878CC" w:rsidP="009878CC">
      <w:pPr>
        <w:pStyle w:val="ad"/>
      </w:pPr>
    </w:p>
    <w:p w14:paraId="40D4EC1E" w14:textId="2CBEC21C" w:rsidR="009878CC" w:rsidRDefault="009878CC" w:rsidP="009878CC">
      <w:pPr>
        <w:pStyle w:val="ad"/>
        <w:ind w:firstLine="0"/>
        <w:jc w:val="center"/>
      </w:pPr>
      <w:r w:rsidRPr="009878CC">
        <w:drawing>
          <wp:inline distT="0" distB="0" distL="0" distR="0" wp14:anchorId="2D298051" wp14:editId="4988CD9C">
            <wp:extent cx="5383033" cy="3624556"/>
            <wp:effectExtent l="0" t="0" r="825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5920" cy="3633233"/>
                    </a:xfrm>
                    <a:prstGeom prst="rect">
                      <a:avLst/>
                    </a:prstGeom>
                  </pic:spPr>
                </pic:pic>
              </a:graphicData>
            </a:graphic>
          </wp:inline>
        </w:drawing>
      </w:r>
    </w:p>
    <w:p w14:paraId="2E65C590" w14:textId="738DAFD5" w:rsidR="009878CC" w:rsidRDefault="009878CC" w:rsidP="009878CC">
      <w:pPr>
        <w:pStyle w:val="ad"/>
        <w:ind w:firstLine="0"/>
      </w:pPr>
    </w:p>
    <w:p w14:paraId="2152A241" w14:textId="6EF43AB0" w:rsidR="009878CC" w:rsidRDefault="009878CC" w:rsidP="009878CC">
      <w:pPr>
        <w:spacing w:after="0"/>
        <w:jc w:val="center"/>
      </w:pPr>
      <w:r>
        <w:t xml:space="preserve">Рисунок 3.19 – Документация </w:t>
      </w:r>
      <w:r>
        <w:rPr>
          <w:lang w:val="en-US"/>
        </w:rPr>
        <w:t>API</w:t>
      </w:r>
      <w:r w:rsidRPr="009878CC">
        <w:t xml:space="preserve"> </w:t>
      </w:r>
      <w:r>
        <w:t>складов</w:t>
      </w:r>
    </w:p>
    <w:p w14:paraId="1F112E1B" w14:textId="77777777" w:rsidR="009878CC" w:rsidRDefault="009878CC" w:rsidP="009878CC">
      <w:pPr>
        <w:spacing w:after="0"/>
        <w:jc w:val="center"/>
      </w:pPr>
    </w:p>
    <w:p w14:paraId="7C7D72B6" w14:textId="58005486" w:rsidR="009878CC" w:rsidRDefault="009878CC" w:rsidP="009878CC">
      <w:pPr>
        <w:pStyle w:val="ad"/>
      </w:pPr>
      <w:r>
        <w:t xml:space="preserve">Разработанная документация для </w:t>
      </w:r>
      <w:r>
        <w:rPr>
          <w:lang w:val="en-US"/>
        </w:rPr>
        <w:t>API</w:t>
      </w:r>
      <w:r w:rsidRPr="004B6B47">
        <w:t xml:space="preserve"> </w:t>
      </w:r>
      <w:r>
        <w:t>клиентов представлена на рисунке 3.20.</w:t>
      </w:r>
    </w:p>
    <w:p w14:paraId="73A6ADB2" w14:textId="77777777" w:rsidR="009878CC" w:rsidRDefault="009878CC" w:rsidP="009878CC">
      <w:pPr>
        <w:pStyle w:val="ad"/>
      </w:pPr>
    </w:p>
    <w:p w14:paraId="5C626FFC" w14:textId="77777777" w:rsidR="009878CC" w:rsidRDefault="009878CC" w:rsidP="009878CC">
      <w:pPr>
        <w:pStyle w:val="ad"/>
        <w:ind w:firstLine="0"/>
        <w:jc w:val="center"/>
      </w:pPr>
      <w:r w:rsidRPr="004B6B47">
        <w:drawing>
          <wp:inline distT="0" distB="0" distL="0" distR="0" wp14:anchorId="05E4379F" wp14:editId="1F369366">
            <wp:extent cx="5940425" cy="268986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689860"/>
                    </a:xfrm>
                    <a:prstGeom prst="rect">
                      <a:avLst/>
                    </a:prstGeom>
                  </pic:spPr>
                </pic:pic>
              </a:graphicData>
            </a:graphic>
          </wp:inline>
        </w:drawing>
      </w:r>
    </w:p>
    <w:p w14:paraId="476F0D29" w14:textId="77777777" w:rsidR="009878CC" w:rsidRDefault="009878CC" w:rsidP="009878CC">
      <w:pPr>
        <w:pStyle w:val="ad"/>
      </w:pPr>
    </w:p>
    <w:p w14:paraId="0A58A5FB" w14:textId="546D9391" w:rsidR="009878CC" w:rsidRDefault="009878CC" w:rsidP="009878CC">
      <w:pPr>
        <w:pStyle w:val="ad"/>
        <w:ind w:firstLine="0"/>
        <w:jc w:val="center"/>
      </w:pPr>
      <w:r>
        <w:t xml:space="preserve">Рисунок 3.20 – Документация </w:t>
      </w:r>
      <w:r>
        <w:rPr>
          <w:lang w:val="en-US"/>
        </w:rPr>
        <w:t>API</w:t>
      </w:r>
      <w:r w:rsidRPr="006D4698">
        <w:t xml:space="preserve"> </w:t>
      </w:r>
      <w:r>
        <w:t xml:space="preserve">клиентов </w:t>
      </w:r>
    </w:p>
    <w:p w14:paraId="14F568D1" w14:textId="77777777" w:rsidR="009878CC" w:rsidRDefault="009878CC" w:rsidP="009878CC">
      <w:pPr>
        <w:spacing w:after="0"/>
        <w:jc w:val="center"/>
      </w:pPr>
    </w:p>
    <w:p w14:paraId="78D152F9" w14:textId="67579D30" w:rsidR="006D4698" w:rsidRPr="006D4698" w:rsidRDefault="009878CC" w:rsidP="006D4698">
      <w:pPr>
        <w:rPr>
          <w:b/>
          <w:bCs/>
        </w:rPr>
      </w:pPr>
      <w:r>
        <w:br w:type="page"/>
      </w:r>
    </w:p>
    <w:p w14:paraId="11690F33" w14:textId="77777777" w:rsidR="006D4698" w:rsidRPr="006D4698" w:rsidRDefault="006D4698" w:rsidP="006D4698">
      <w:pPr>
        <w:spacing w:after="0"/>
        <w:ind w:firstLine="720"/>
        <w:jc w:val="both"/>
      </w:pPr>
      <w:r w:rsidRPr="006D4698">
        <w:lastRenderedPageBreak/>
        <w:t>В разработанной системе анализа заказов и продаж реализован комплексный подход к обеспечению информационной безопасности, включающий несколько уровней защиты.</w:t>
      </w:r>
    </w:p>
    <w:p w14:paraId="6310B709" w14:textId="7849F9A7" w:rsidR="006D4698" w:rsidRPr="006D4698" w:rsidRDefault="006D4698" w:rsidP="006D4698">
      <w:pPr>
        <w:spacing w:after="0"/>
        <w:ind w:firstLine="709"/>
        <w:jc w:val="both"/>
        <w:rPr>
          <w:bCs/>
        </w:rPr>
      </w:pPr>
      <w:r w:rsidRPr="006D4698">
        <w:rPr>
          <w:bCs/>
        </w:rPr>
        <w:t>Аутентификация и авторизация</w:t>
      </w:r>
      <w:r>
        <w:rPr>
          <w:bCs/>
        </w:rPr>
        <w:t xml:space="preserve">. </w:t>
      </w:r>
      <w:r w:rsidRPr="006D4698">
        <w:t>Система использует</w:t>
      </w:r>
      <w:r w:rsidRPr="006D4698">
        <w:rPr>
          <w:lang w:val="en-US"/>
        </w:rPr>
        <w:t> </w:t>
      </w:r>
      <w:r w:rsidRPr="006D4698">
        <w:t xml:space="preserve">современный механизм аутентификации на основе </w:t>
      </w:r>
      <w:r w:rsidRPr="006D4698">
        <w:rPr>
          <w:lang w:val="en-US"/>
        </w:rPr>
        <w:t>JWT</w:t>
      </w:r>
      <w:r w:rsidRPr="006D4698">
        <w:t xml:space="preserve"> (</w:t>
      </w:r>
      <w:r w:rsidRPr="006D4698">
        <w:rPr>
          <w:lang w:val="en-US"/>
        </w:rPr>
        <w:t>JSON</w:t>
      </w:r>
      <w:r w:rsidRPr="006D4698">
        <w:t xml:space="preserve"> </w:t>
      </w:r>
      <w:r w:rsidRPr="006D4698">
        <w:rPr>
          <w:lang w:val="en-US"/>
        </w:rPr>
        <w:t>Web</w:t>
      </w:r>
      <w:r w:rsidRPr="006D4698">
        <w:t xml:space="preserve"> </w:t>
      </w:r>
      <w:r w:rsidRPr="006D4698">
        <w:rPr>
          <w:lang w:val="en-US"/>
        </w:rPr>
        <w:t>Tokens</w:t>
      </w:r>
      <w:r w:rsidRPr="006D4698">
        <w:t>). При успешной аутентификации пользователь получает токен, который содержит информацию о</w:t>
      </w:r>
      <w:r w:rsidRPr="006D4698">
        <w:rPr>
          <w:lang w:val="en-US"/>
        </w:rPr>
        <w:t> </w:t>
      </w:r>
      <w:r w:rsidRPr="006D4698">
        <w:t>его идентификаторе, роли и времени</w:t>
      </w:r>
      <w:r w:rsidRPr="006D4698">
        <w:rPr>
          <w:lang w:val="en-US"/>
        </w:rPr>
        <w:t> </w:t>
      </w:r>
      <w:r w:rsidRPr="006D4698">
        <w:t>действия. Токен подписывается с использованием алгоритма</w:t>
      </w:r>
      <w:r w:rsidRPr="006D4698">
        <w:rPr>
          <w:lang w:val="en-US"/>
        </w:rPr>
        <w:t> HMAC</w:t>
      </w:r>
      <w:r w:rsidRPr="006D4698">
        <w:t>-</w:t>
      </w:r>
      <w:r w:rsidRPr="006D4698">
        <w:rPr>
          <w:lang w:val="en-US"/>
        </w:rPr>
        <w:t>SHA</w:t>
      </w:r>
      <w:r w:rsidRPr="006D4698">
        <w:t>256 и имеет ограниченный срок действия, что</w:t>
      </w:r>
      <w:r w:rsidRPr="006D4698">
        <w:rPr>
          <w:lang w:val="en-US"/>
        </w:rPr>
        <w:t> </w:t>
      </w:r>
      <w:r w:rsidRPr="006D4698">
        <w:t>обеспечивает защиту от перехвата и повторного использования. На стороне клиента токен хранится в</w:t>
      </w:r>
      <w:r w:rsidRPr="006D4698">
        <w:rPr>
          <w:lang w:val="en-US"/>
        </w:rPr>
        <w:t> </w:t>
      </w:r>
      <w:r w:rsidRPr="006D4698">
        <w:t xml:space="preserve">защищенном </w:t>
      </w:r>
      <w:r w:rsidRPr="006D4698">
        <w:rPr>
          <w:lang w:val="en-US"/>
        </w:rPr>
        <w:t>HTTP</w:t>
      </w:r>
      <w:r w:rsidRPr="006D4698">
        <w:t>-</w:t>
      </w:r>
      <w:r w:rsidRPr="006D4698">
        <w:rPr>
          <w:lang w:val="en-US"/>
        </w:rPr>
        <w:t>only</w:t>
      </w:r>
      <w:r w:rsidRPr="006D4698">
        <w:t xml:space="preserve"> </w:t>
      </w:r>
      <w:r w:rsidRPr="006D4698">
        <w:rPr>
          <w:lang w:val="en-US"/>
        </w:rPr>
        <w:t>cookie</w:t>
      </w:r>
      <w:r w:rsidRPr="006D4698">
        <w:t xml:space="preserve"> с</w:t>
      </w:r>
      <w:r w:rsidRPr="006D4698">
        <w:rPr>
          <w:lang w:val="en-US"/>
        </w:rPr>
        <w:t> </w:t>
      </w:r>
      <w:r w:rsidRPr="006D4698">
        <w:t xml:space="preserve">флагом </w:t>
      </w:r>
      <w:r w:rsidRPr="006D4698">
        <w:rPr>
          <w:lang w:val="en-US"/>
        </w:rPr>
        <w:t>Secure</w:t>
      </w:r>
      <w:r w:rsidRPr="006D4698">
        <w:t xml:space="preserve"> и </w:t>
      </w:r>
      <w:r w:rsidRPr="006D4698">
        <w:rPr>
          <w:lang w:val="en-US"/>
        </w:rPr>
        <w:t>SameSite</w:t>
      </w:r>
      <w:r w:rsidRPr="006D4698">
        <w:t>=</w:t>
      </w:r>
      <w:r w:rsidRPr="006D4698">
        <w:rPr>
          <w:lang w:val="en-US"/>
        </w:rPr>
        <w:t>Strict</w:t>
      </w:r>
      <w:r w:rsidRPr="006D4698">
        <w:t xml:space="preserve">, что предотвращает атаки </w:t>
      </w:r>
      <w:r w:rsidRPr="006D4698">
        <w:rPr>
          <w:lang w:val="en-US"/>
        </w:rPr>
        <w:t>XSS</w:t>
      </w:r>
      <w:r w:rsidRPr="006D4698">
        <w:t xml:space="preserve"> и </w:t>
      </w:r>
      <w:r w:rsidRPr="006D4698">
        <w:rPr>
          <w:lang w:val="en-US"/>
        </w:rPr>
        <w:t>CSRF</w:t>
      </w:r>
      <w:r w:rsidRPr="006D4698">
        <w:t>.Реализована двухуровневая</w:t>
      </w:r>
      <w:r w:rsidRPr="006D4698">
        <w:rPr>
          <w:lang w:val="en-US"/>
        </w:rPr>
        <w:t> </w:t>
      </w:r>
      <w:r w:rsidRPr="006D4698">
        <w:t>система ролей:</w:t>
      </w:r>
    </w:p>
    <w:p w14:paraId="134AADA9" w14:textId="77777777" w:rsidR="006D4698" w:rsidRPr="006D4698" w:rsidRDefault="006D4698" w:rsidP="007A25D6">
      <w:pPr>
        <w:numPr>
          <w:ilvl w:val="0"/>
          <w:numId w:val="54"/>
        </w:numPr>
        <w:spacing w:after="0"/>
        <w:ind w:left="0" w:firstLine="709"/>
        <w:jc w:val="both"/>
      </w:pPr>
      <w:r w:rsidRPr="006D4698">
        <w:t>Менеджер (</w:t>
      </w:r>
      <w:r w:rsidRPr="006D4698">
        <w:rPr>
          <w:lang w:val="en-US"/>
        </w:rPr>
        <w:t>Manager</w:t>
      </w:r>
      <w:r w:rsidRPr="006D4698">
        <w:t>) - имеет полный доступ к системе</w:t>
      </w:r>
    </w:p>
    <w:p w14:paraId="32F4FA9F" w14:textId="77777777" w:rsidR="006D4698" w:rsidRPr="006D4698" w:rsidRDefault="006D4698" w:rsidP="007A25D6">
      <w:pPr>
        <w:numPr>
          <w:ilvl w:val="0"/>
          <w:numId w:val="54"/>
        </w:numPr>
        <w:spacing w:after="0"/>
        <w:ind w:left="0" w:firstLine="709"/>
        <w:jc w:val="both"/>
      </w:pPr>
      <w:r w:rsidRPr="006D4698">
        <w:t>Клиент (</w:t>
      </w:r>
      <w:r w:rsidRPr="006D4698">
        <w:rPr>
          <w:lang w:val="en-US"/>
        </w:rPr>
        <w:t>Client</w:t>
      </w:r>
      <w:r w:rsidRPr="006D4698">
        <w:t>) - имеет ограниченный доступ к функционалу</w:t>
      </w:r>
    </w:p>
    <w:p w14:paraId="7B3F7183" w14:textId="6F8C6A91" w:rsidR="006D4698" w:rsidRPr="006D4698" w:rsidRDefault="006D4698" w:rsidP="007A25D6">
      <w:pPr>
        <w:spacing w:after="0"/>
        <w:ind w:firstLine="709"/>
        <w:jc w:val="both"/>
      </w:pPr>
      <w:r w:rsidRPr="006D4698">
        <w:t xml:space="preserve">Для каждой роли определены соответствующие политики авторизации, которые проверяются при доступе к защищенным ресурсам. </w:t>
      </w:r>
    </w:p>
    <w:p w14:paraId="3614AB7E" w14:textId="60E10834" w:rsidR="006D4698" w:rsidRPr="007A25D6" w:rsidRDefault="007A25D6" w:rsidP="007A25D6">
      <w:pPr>
        <w:spacing w:after="0"/>
        <w:ind w:firstLine="709"/>
        <w:jc w:val="both"/>
        <w:rPr>
          <w:bCs/>
        </w:rPr>
      </w:pPr>
      <w:r>
        <w:rPr>
          <w:bCs/>
        </w:rPr>
        <w:t xml:space="preserve">Защита данных. </w:t>
      </w:r>
      <w:r w:rsidR="006D4698" w:rsidRPr="006D4698">
        <w:t xml:space="preserve">Все пароли пользователей хранятся в хешированном виде с использованием стандартных механизмов </w:t>
      </w:r>
      <w:r w:rsidR="006D4698" w:rsidRPr="006D4698">
        <w:rPr>
          <w:lang w:val="en-US"/>
        </w:rPr>
        <w:t>ASP</w:t>
      </w:r>
      <w:r w:rsidR="006D4698" w:rsidRPr="006D4698">
        <w:t>.</w:t>
      </w:r>
      <w:r w:rsidR="006D4698" w:rsidRPr="006D4698">
        <w:rPr>
          <w:lang w:val="en-US"/>
        </w:rPr>
        <w:t>NET</w:t>
      </w:r>
      <w:r w:rsidR="006D4698" w:rsidRPr="006D4698">
        <w:t xml:space="preserve"> </w:t>
      </w:r>
      <w:r w:rsidR="006D4698" w:rsidRPr="006D4698">
        <w:rPr>
          <w:lang w:val="en-US"/>
        </w:rPr>
        <w:t>Core</w:t>
      </w:r>
      <w:r w:rsidR="006D4698" w:rsidRPr="006D4698">
        <w:t xml:space="preserve"> </w:t>
      </w:r>
      <w:r w:rsidR="006D4698" w:rsidRPr="006D4698">
        <w:rPr>
          <w:lang w:val="en-US"/>
        </w:rPr>
        <w:t>Identity</w:t>
      </w:r>
      <w:r w:rsidR="006D4698" w:rsidRPr="006D4698">
        <w:t>. При регистрации и</w:t>
      </w:r>
      <w:r w:rsidR="006D4698" w:rsidRPr="006D4698">
        <w:rPr>
          <w:lang w:val="en-US"/>
        </w:rPr>
        <w:t> </w:t>
      </w:r>
      <w:r w:rsidR="006D4698" w:rsidRPr="006D4698">
        <w:t>смене пароля применяются строгие требования к сложности:</w:t>
      </w:r>
    </w:p>
    <w:p w14:paraId="5203E33A" w14:textId="77777777" w:rsidR="006D4698" w:rsidRPr="006D4698" w:rsidRDefault="006D4698" w:rsidP="007A25D6">
      <w:pPr>
        <w:numPr>
          <w:ilvl w:val="0"/>
          <w:numId w:val="55"/>
        </w:numPr>
        <w:spacing w:after="0"/>
        <w:ind w:left="0" w:firstLine="709"/>
        <w:jc w:val="both"/>
        <w:rPr>
          <w:lang w:val="en-US"/>
        </w:rPr>
      </w:pPr>
      <w:r w:rsidRPr="006D4698">
        <w:rPr>
          <w:lang w:val="en-US"/>
        </w:rPr>
        <w:t>Минимальная длина 8 символов</w:t>
      </w:r>
    </w:p>
    <w:p w14:paraId="7A311BD5" w14:textId="77777777" w:rsidR="006D4698" w:rsidRPr="006D4698" w:rsidRDefault="006D4698" w:rsidP="007A25D6">
      <w:pPr>
        <w:numPr>
          <w:ilvl w:val="0"/>
          <w:numId w:val="55"/>
        </w:numPr>
        <w:spacing w:after="0"/>
        <w:ind w:left="0" w:firstLine="709"/>
        <w:jc w:val="both"/>
      </w:pPr>
      <w:r w:rsidRPr="006D4698">
        <w:t>Обязательное наличие заглавных и строчных букв</w:t>
      </w:r>
    </w:p>
    <w:p w14:paraId="4905AC92" w14:textId="77777777" w:rsidR="006D4698" w:rsidRPr="006D4698" w:rsidRDefault="006D4698" w:rsidP="007A25D6">
      <w:pPr>
        <w:numPr>
          <w:ilvl w:val="0"/>
          <w:numId w:val="55"/>
        </w:numPr>
        <w:spacing w:after="0"/>
        <w:ind w:left="0" w:firstLine="709"/>
        <w:jc w:val="both"/>
        <w:rPr>
          <w:lang w:val="en-US"/>
        </w:rPr>
      </w:pPr>
      <w:r w:rsidRPr="006D4698">
        <w:rPr>
          <w:lang w:val="en-US"/>
        </w:rPr>
        <w:t>Обязательное наличие цифр</w:t>
      </w:r>
    </w:p>
    <w:p w14:paraId="79BA2FFB" w14:textId="77777777" w:rsidR="006D4698" w:rsidRPr="006D4698" w:rsidRDefault="006D4698" w:rsidP="007A25D6">
      <w:pPr>
        <w:spacing w:after="0"/>
        <w:ind w:firstLine="709"/>
        <w:jc w:val="both"/>
      </w:pPr>
      <w:r w:rsidRPr="006D4698">
        <w:t xml:space="preserve">Для защиты от </w:t>
      </w:r>
      <w:r w:rsidRPr="006D4698">
        <w:rPr>
          <w:lang w:val="en-US"/>
        </w:rPr>
        <w:t>SQL</w:t>
      </w:r>
      <w:r w:rsidRPr="006D4698">
        <w:t>-инъекций</w:t>
      </w:r>
      <w:r w:rsidRPr="006D4698">
        <w:rPr>
          <w:lang w:val="en-US"/>
        </w:rPr>
        <w:t> </w:t>
      </w:r>
      <w:r w:rsidRPr="006D4698">
        <w:t xml:space="preserve">используется </w:t>
      </w:r>
      <w:r w:rsidRPr="006D4698">
        <w:rPr>
          <w:lang w:val="en-US"/>
        </w:rPr>
        <w:t>Entity</w:t>
      </w:r>
      <w:r w:rsidRPr="006D4698">
        <w:t xml:space="preserve"> </w:t>
      </w:r>
      <w:r w:rsidRPr="006D4698">
        <w:rPr>
          <w:lang w:val="en-US"/>
        </w:rPr>
        <w:t>Framework</w:t>
      </w:r>
      <w:r w:rsidRPr="006D4698">
        <w:t xml:space="preserve"> </w:t>
      </w:r>
      <w:r w:rsidRPr="006D4698">
        <w:rPr>
          <w:lang w:val="en-US"/>
        </w:rPr>
        <w:t>Core</w:t>
      </w:r>
      <w:r w:rsidRPr="006D4698">
        <w:t>, который автоматически экранирует все параметры запросов. Дополнительно реализована</w:t>
      </w:r>
      <w:r w:rsidRPr="006D4698">
        <w:rPr>
          <w:lang w:val="en-US"/>
        </w:rPr>
        <w:t> </w:t>
      </w:r>
      <w:r w:rsidRPr="006D4698">
        <w:t>валидация всех входных данных на стороне сервера с</w:t>
      </w:r>
      <w:r w:rsidRPr="006D4698">
        <w:rPr>
          <w:lang w:val="en-US"/>
        </w:rPr>
        <w:t> </w:t>
      </w:r>
      <w:r w:rsidRPr="006D4698">
        <w:t>использованием атрибутов валидации и</w:t>
      </w:r>
      <w:r w:rsidRPr="006D4698">
        <w:rPr>
          <w:lang w:val="en-US"/>
        </w:rPr>
        <w:t> FluentValidation</w:t>
      </w:r>
      <w:r w:rsidRPr="006D4698">
        <w:t>.</w:t>
      </w:r>
    </w:p>
    <w:p w14:paraId="191EB2BF" w14:textId="2B3A5BEE" w:rsidR="006D4698" w:rsidRPr="007A25D6" w:rsidRDefault="006D4698" w:rsidP="007A25D6">
      <w:pPr>
        <w:spacing w:after="0"/>
        <w:ind w:firstLine="709"/>
        <w:jc w:val="both"/>
        <w:rPr>
          <w:bCs/>
        </w:rPr>
      </w:pPr>
      <w:r w:rsidRPr="007A25D6">
        <w:rPr>
          <w:bCs/>
        </w:rPr>
        <w:t xml:space="preserve">Безопасность </w:t>
      </w:r>
      <w:r w:rsidRPr="007A25D6">
        <w:rPr>
          <w:bCs/>
          <w:lang w:val="en-US"/>
        </w:rPr>
        <w:t>API</w:t>
      </w:r>
      <w:r w:rsidR="007A25D6">
        <w:rPr>
          <w:bCs/>
        </w:rPr>
        <w:t xml:space="preserve">. </w:t>
      </w:r>
      <w:r w:rsidRPr="006D4698">
        <w:rPr>
          <w:lang w:val="en-US"/>
        </w:rPr>
        <w:t>REST</w:t>
      </w:r>
      <w:r w:rsidRPr="006D4698">
        <w:t xml:space="preserve"> </w:t>
      </w:r>
      <w:r w:rsidRPr="006D4698">
        <w:rPr>
          <w:lang w:val="en-US"/>
        </w:rPr>
        <w:t>API</w:t>
      </w:r>
      <w:r w:rsidRPr="006D4698">
        <w:t xml:space="preserve"> защищен несколькими механизмами:</w:t>
      </w:r>
    </w:p>
    <w:p w14:paraId="49BC0328" w14:textId="77777777" w:rsidR="006D4698" w:rsidRPr="006D4698" w:rsidRDefault="006D4698" w:rsidP="007A25D6">
      <w:pPr>
        <w:numPr>
          <w:ilvl w:val="0"/>
          <w:numId w:val="56"/>
        </w:numPr>
        <w:spacing w:after="0"/>
        <w:ind w:left="0" w:firstLine="709"/>
        <w:jc w:val="both"/>
      </w:pPr>
      <w:r w:rsidRPr="006D4698">
        <w:t>Обязательная аутентификация для всех эндпоинтов (кроме публичных)</w:t>
      </w:r>
    </w:p>
    <w:p w14:paraId="4CD1F118" w14:textId="77777777" w:rsidR="006D4698" w:rsidRPr="006D4698" w:rsidRDefault="006D4698" w:rsidP="007A25D6">
      <w:pPr>
        <w:numPr>
          <w:ilvl w:val="0"/>
          <w:numId w:val="56"/>
        </w:numPr>
        <w:spacing w:after="0"/>
        <w:ind w:left="0" w:firstLine="709"/>
        <w:jc w:val="both"/>
      </w:pPr>
      <w:r w:rsidRPr="006D4698">
        <w:t xml:space="preserve">Валидация входных данных на уровне </w:t>
      </w:r>
      <w:r w:rsidRPr="006D4698">
        <w:rPr>
          <w:lang w:val="en-US"/>
        </w:rPr>
        <w:t>DTO</w:t>
      </w:r>
    </w:p>
    <w:p w14:paraId="2D1AFE36" w14:textId="77777777" w:rsidR="006D4698" w:rsidRPr="006D4698" w:rsidRDefault="006D4698" w:rsidP="007A25D6">
      <w:pPr>
        <w:numPr>
          <w:ilvl w:val="0"/>
          <w:numId w:val="56"/>
        </w:numPr>
        <w:spacing w:after="0"/>
        <w:ind w:left="0" w:firstLine="709"/>
        <w:jc w:val="both"/>
        <w:rPr>
          <w:lang w:val="en-US"/>
        </w:rPr>
      </w:pPr>
      <w:r w:rsidRPr="006D4698">
        <w:rPr>
          <w:lang w:val="en-US"/>
        </w:rPr>
        <w:t>Централизованная обработка ошибок через middleware</w:t>
      </w:r>
    </w:p>
    <w:p w14:paraId="7F9724F2" w14:textId="77777777" w:rsidR="006D4698" w:rsidRPr="006D4698" w:rsidRDefault="006D4698" w:rsidP="007A25D6">
      <w:pPr>
        <w:numPr>
          <w:ilvl w:val="0"/>
          <w:numId w:val="56"/>
        </w:numPr>
        <w:spacing w:after="0"/>
        <w:ind w:left="0" w:firstLine="709"/>
        <w:jc w:val="both"/>
      </w:pPr>
      <w:r w:rsidRPr="006D4698">
        <w:t>Защита от переполнения запросами (</w:t>
      </w:r>
      <w:r w:rsidRPr="006D4698">
        <w:rPr>
          <w:lang w:val="en-US"/>
        </w:rPr>
        <w:t>rate</w:t>
      </w:r>
      <w:r w:rsidRPr="006D4698">
        <w:t xml:space="preserve"> </w:t>
      </w:r>
      <w:r w:rsidRPr="006D4698">
        <w:rPr>
          <w:lang w:val="en-US"/>
        </w:rPr>
        <w:t>limiting</w:t>
      </w:r>
      <w:r w:rsidRPr="006D4698">
        <w:t>)</w:t>
      </w:r>
    </w:p>
    <w:p w14:paraId="6471551E" w14:textId="77777777" w:rsidR="006D4698" w:rsidRPr="006D4698" w:rsidRDefault="006D4698" w:rsidP="007A25D6">
      <w:pPr>
        <w:numPr>
          <w:ilvl w:val="0"/>
          <w:numId w:val="56"/>
        </w:numPr>
        <w:spacing w:after="0"/>
        <w:ind w:left="0" w:firstLine="709"/>
        <w:jc w:val="both"/>
      </w:pPr>
      <w:r w:rsidRPr="006D4698">
        <w:rPr>
          <w:lang w:val="en-US"/>
        </w:rPr>
        <w:t>CORS</w:t>
      </w:r>
      <w:r w:rsidRPr="006D4698">
        <w:t xml:space="preserve"> политики, ограничивающие доступ только с доверенных источников</w:t>
      </w:r>
    </w:p>
    <w:p w14:paraId="7A4536AB" w14:textId="25C3D66D" w:rsidR="006D4698" w:rsidRPr="007A25D6" w:rsidRDefault="006D4698" w:rsidP="007A25D6">
      <w:pPr>
        <w:spacing w:after="0"/>
        <w:ind w:firstLine="709"/>
        <w:jc w:val="both"/>
        <w:rPr>
          <w:bCs/>
        </w:rPr>
      </w:pPr>
      <w:r w:rsidRPr="007A25D6">
        <w:rPr>
          <w:bCs/>
        </w:rPr>
        <w:t>Безопасность клиентской части</w:t>
      </w:r>
      <w:r w:rsidR="007A25D6">
        <w:rPr>
          <w:bCs/>
        </w:rPr>
        <w:t xml:space="preserve">. </w:t>
      </w:r>
      <w:r w:rsidRPr="006D4698">
        <w:t>На стороне клиента реализованы следующие меры безопасности:</w:t>
      </w:r>
    </w:p>
    <w:p w14:paraId="4C4F461E" w14:textId="77777777" w:rsidR="006D4698" w:rsidRPr="006D4698" w:rsidRDefault="006D4698" w:rsidP="007A25D6">
      <w:pPr>
        <w:numPr>
          <w:ilvl w:val="0"/>
          <w:numId w:val="57"/>
        </w:numPr>
        <w:spacing w:after="0"/>
        <w:ind w:left="0" w:firstLine="709"/>
        <w:jc w:val="both"/>
        <w:rPr>
          <w:lang w:val="en-US"/>
        </w:rPr>
      </w:pPr>
      <w:r w:rsidRPr="006D4698">
        <w:rPr>
          <w:lang w:val="en-US"/>
        </w:rPr>
        <w:t>Валидация форм на стороне клиента</w:t>
      </w:r>
    </w:p>
    <w:p w14:paraId="1841BA74" w14:textId="77777777" w:rsidR="006D4698" w:rsidRPr="006D4698" w:rsidRDefault="006D4698" w:rsidP="007A25D6">
      <w:pPr>
        <w:numPr>
          <w:ilvl w:val="0"/>
          <w:numId w:val="57"/>
        </w:numPr>
        <w:spacing w:after="0"/>
        <w:ind w:left="0" w:firstLine="709"/>
        <w:jc w:val="both"/>
      </w:pPr>
      <w:r w:rsidRPr="006D4698">
        <w:t xml:space="preserve">Защита от </w:t>
      </w:r>
      <w:r w:rsidRPr="006D4698">
        <w:rPr>
          <w:lang w:val="en-US"/>
        </w:rPr>
        <w:t>XSS </w:t>
      </w:r>
      <w:r w:rsidRPr="006D4698">
        <w:t>через автоматическое экранирование данных</w:t>
      </w:r>
    </w:p>
    <w:p w14:paraId="2C9AA78B" w14:textId="77777777" w:rsidR="006D4698" w:rsidRPr="006D4698" w:rsidRDefault="006D4698" w:rsidP="007A25D6">
      <w:pPr>
        <w:numPr>
          <w:ilvl w:val="0"/>
          <w:numId w:val="57"/>
        </w:numPr>
        <w:spacing w:after="0"/>
        <w:ind w:left="0" w:firstLine="709"/>
        <w:jc w:val="both"/>
        <w:rPr>
          <w:lang w:val="en-US"/>
        </w:rPr>
      </w:pPr>
      <w:r w:rsidRPr="006D4698">
        <w:rPr>
          <w:lang w:val="en-US"/>
        </w:rPr>
        <w:t>Безопасное хранение JWT токена</w:t>
      </w:r>
    </w:p>
    <w:p w14:paraId="441A4A33" w14:textId="77777777" w:rsidR="006D4698" w:rsidRPr="006D4698" w:rsidRDefault="006D4698" w:rsidP="007A25D6">
      <w:pPr>
        <w:numPr>
          <w:ilvl w:val="0"/>
          <w:numId w:val="57"/>
        </w:numPr>
        <w:spacing w:after="0"/>
        <w:ind w:left="0" w:firstLine="709"/>
        <w:jc w:val="both"/>
        <w:rPr>
          <w:lang w:val="en-US"/>
        </w:rPr>
      </w:pPr>
      <w:r w:rsidRPr="006D4698">
        <w:rPr>
          <w:lang w:val="en-US"/>
        </w:rPr>
        <w:t>Обработка истечения срока действия токена</w:t>
      </w:r>
    </w:p>
    <w:p w14:paraId="3F9D640A" w14:textId="77777777" w:rsidR="006D4698" w:rsidRPr="006D4698" w:rsidRDefault="006D4698" w:rsidP="007A25D6">
      <w:pPr>
        <w:numPr>
          <w:ilvl w:val="0"/>
          <w:numId w:val="57"/>
        </w:numPr>
        <w:spacing w:after="0"/>
        <w:ind w:left="0" w:firstLine="709"/>
        <w:jc w:val="both"/>
        <w:rPr>
          <w:lang w:val="en-US"/>
        </w:rPr>
      </w:pPr>
      <w:r w:rsidRPr="007A25D6">
        <w:t>Защита от</w:t>
      </w:r>
      <w:r w:rsidRPr="006D4698">
        <w:rPr>
          <w:lang w:val="en-US"/>
        </w:rPr>
        <w:t> CSRF</w:t>
      </w:r>
      <w:r w:rsidRPr="007A25D6">
        <w:t xml:space="preserve"> через </w:t>
      </w:r>
      <w:r w:rsidRPr="006D4698">
        <w:rPr>
          <w:lang w:val="en-US"/>
        </w:rPr>
        <w:t>SameSite</w:t>
      </w:r>
      <w:r w:rsidRPr="007A25D6">
        <w:t xml:space="preserve"> </w:t>
      </w:r>
      <w:r w:rsidRPr="006D4698">
        <w:rPr>
          <w:lang w:val="en-US"/>
        </w:rPr>
        <w:t>cookies</w:t>
      </w:r>
    </w:p>
    <w:p w14:paraId="16BFA065" w14:textId="0B819DCA" w:rsidR="00D91ABC" w:rsidRDefault="006D4698" w:rsidP="00881B1E">
      <w:pPr>
        <w:spacing w:after="0"/>
        <w:ind w:firstLine="709"/>
        <w:jc w:val="both"/>
      </w:pPr>
      <w:r w:rsidRPr="006D4698">
        <w:lastRenderedPageBreak/>
        <w:t>Реализованные механизмы безопасности обеспечивают надежную защиту</w:t>
      </w:r>
      <w:r w:rsidRPr="006D4698">
        <w:rPr>
          <w:lang w:val="en-US"/>
        </w:rPr>
        <w:t> </w:t>
      </w:r>
      <w:r w:rsidRPr="006D4698">
        <w:t>системы от различных типов атак и</w:t>
      </w:r>
      <w:r w:rsidRPr="006D4698">
        <w:rPr>
          <w:lang w:val="en-US"/>
        </w:rPr>
        <w:t> </w:t>
      </w:r>
      <w:r w:rsidRPr="006D4698">
        <w:t>несанкционированного</w:t>
      </w:r>
      <w:r w:rsidRPr="006D4698">
        <w:rPr>
          <w:lang w:val="en-US"/>
        </w:rPr>
        <w:t> </w:t>
      </w:r>
      <w:r w:rsidRPr="006D4698">
        <w:t xml:space="preserve">доступа, соответствуя современным стандартам информационной безопасности. </w:t>
      </w:r>
      <w:r>
        <w:br w:type="page"/>
      </w:r>
    </w:p>
    <w:p w14:paraId="413DAAF8" w14:textId="5534A9D1" w:rsidR="00844FAA" w:rsidRPr="00F82C6B" w:rsidRDefault="00F82C6B" w:rsidP="004E393D">
      <w:pPr>
        <w:pStyle w:val="1"/>
        <w:spacing w:line="240" w:lineRule="auto"/>
        <w:ind w:left="993" w:hanging="284"/>
        <w:rPr>
          <w:rFonts w:ascii="Times New Roman" w:eastAsia="Times New Roman" w:hAnsi="Times New Roman" w:cs="Times New Roman"/>
          <w:b/>
          <w:color w:val="000000"/>
          <w:sz w:val="28"/>
          <w:szCs w:val="20"/>
        </w:rPr>
      </w:pPr>
      <w:bookmarkStart w:id="32" w:name="_Toc197047769"/>
      <w:r w:rsidRPr="00F82C6B">
        <w:rPr>
          <w:rFonts w:ascii="Times New Roman" w:eastAsia="Arial" w:hAnsi="Times New Roman" w:cs="Times New Roman"/>
          <w:b/>
          <w:color w:val="0D0D0D" w:themeColor="text1" w:themeTint="F2"/>
          <w:sz w:val="28"/>
          <w:szCs w:val="28"/>
        </w:rPr>
        <w:lastRenderedPageBreak/>
        <w:t>4</w:t>
      </w:r>
      <w:r w:rsidRPr="00F82C6B">
        <w:rPr>
          <w:rFonts w:ascii="Times New Roman" w:eastAsia="Arial" w:hAnsi="Times New Roman" w:cs="Times New Roman"/>
          <w:sz w:val="28"/>
          <w:szCs w:val="28"/>
        </w:rPr>
        <w:t xml:space="preserve"> </w:t>
      </w:r>
      <w:bookmarkStart w:id="33" w:name="_Toc196856062"/>
      <w:r w:rsidR="00844FAA" w:rsidRPr="00F82C6B">
        <w:rPr>
          <w:rFonts w:ascii="Times New Roman" w:eastAsia="Times New Roman" w:hAnsi="Times New Roman" w:cs="Times New Roman"/>
          <w:b/>
          <w:color w:val="000000"/>
          <w:sz w:val="28"/>
          <w:szCs w:val="20"/>
        </w:rPr>
        <w:t xml:space="preserve">ТЕСТИРОВАНИЕ И ПРОГРАММНАЯ ДОКУМЕНТАЦИЯ </w:t>
      </w:r>
      <w:r w:rsidR="00844FAA" w:rsidRPr="00F82C6B">
        <w:rPr>
          <w:rFonts w:ascii="Times New Roman" w:eastAsia="Times New Roman" w:hAnsi="Times New Roman" w:cs="Times New Roman"/>
          <w:b/>
          <w:color w:val="000000"/>
          <w:sz w:val="28"/>
          <w:szCs w:val="20"/>
        </w:rPr>
        <w:br/>
        <w:t>К ПРОГРАММНОМУ СРЕДСТВУ</w:t>
      </w:r>
      <w:bookmarkEnd w:id="33"/>
      <w:bookmarkEnd w:id="32"/>
    </w:p>
    <w:p w14:paraId="0E990B59" w14:textId="77777777" w:rsidR="00844FAA" w:rsidRDefault="00844FAA" w:rsidP="00DE15C5">
      <w:pPr>
        <w:spacing w:line="240" w:lineRule="auto"/>
        <w:rPr>
          <w:rFonts w:eastAsia="Arial" w:cs="Times New Roman"/>
          <w:szCs w:val="28"/>
        </w:rPr>
      </w:pPr>
    </w:p>
    <w:p w14:paraId="6311483F" w14:textId="068CDA65" w:rsidR="00844FAA" w:rsidRPr="004E393D" w:rsidRDefault="00844FAA" w:rsidP="00DE15C5">
      <w:pPr>
        <w:keepNext/>
        <w:keepLines/>
        <w:numPr>
          <w:ilvl w:val="1"/>
          <w:numId w:val="0"/>
        </w:numPr>
        <w:spacing w:after="0" w:line="240" w:lineRule="auto"/>
        <w:ind w:right="108" w:firstLine="709"/>
        <w:outlineLvl w:val="1"/>
        <w:rPr>
          <w:rFonts w:eastAsia="Times New Roman" w:cs="Times New Roman"/>
          <w:color w:val="000000"/>
          <w:szCs w:val="20"/>
        </w:rPr>
      </w:pPr>
      <w:bookmarkStart w:id="34" w:name="_Toc196856063"/>
      <w:bookmarkStart w:id="35" w:name="_Toc197047770"/>
      <w:r>
        <w:rPr>
          <w:rFonts w:eastAsia="Times New Roman" w:cs="Times New Roman"/>
          <w:b/>
          <w:color w:val="000000"/>
          <w:szCs w:val="20"/>
        </w:rPr>
        <w:t xml:space="preserve">4.1 </w:t>
      </w:r>
      <w:r w:rsidRPr="004E393D">
        <w:rPr>
          <w:rFonts w:eastAsia="Times New Roman" w:cs="Times New Roman"/>
          <w:b/>
          <w:color w:val="000000"/>
          <w:szCs w:val="20"/>
        </w:rPr>
        <w:t>Функциональное тестирование программного средства</w:t>
      </w:r>
      <w:bookmarkEnd w:id="34"/>
      <w:bookmarkEnd w:id="35"/>
    </w:p>
    <w:p w14:paraId="03904793" w14:textId="77777777" w:rsidR="004E393D" w:rsidRDefault="004E393D" w:rsidP="004E393D">
      <w:pPr>
        <w:spacing w:after="240" w:line="276" w:lineRule="auto"/>
        <w:ind w:firstLine="709"/>
        <w:contextualSpacing/>
        <w:jc w:val="both"/>
        <w:rPr>
          <w:rFonts w:eastAsia="Times New Roman" w:cs="Times New Roman"/>
          <w:szCs w:val="24"/>
          <w:lang w:eastAsia="ru-RU"/>
        </w:rPr>
      </w:pPr>
    </w:p>
    <w:p w14:paraId="2184C5E3" w14:textId="55BB0A8B" w:rsidR="004E393D" w:rsidRPr="004E393D" w:rsidRDefault="004E393D" w:rsidP="004E393D">
      <w:pPr>
        <w:spacing w:after="240" w:line="276" w:lineRule="auto"/>
        <w:ind w:firstLine="709"/>
        <w:contextualSpacing/>
        <w:jc w:val="both"/>
        <w:rPr>
          <w:rFonts w:eastAsia="Times New Roman" w:cs="Times New Roman"/>
          <w:szCs w:val="24"/>
          <w:lang w:eastAsia="ru-RU"/>
        </w:rPr>
      </w:pPr>
      <w:r w:rsidRPr="004E393D">
        <w:rPr>
          <w:rFonts w:eastAsia="Times New Roman" w:cs="Times New Roman"/>
          <w:szCs w:val="24"/>
          <w:lang w:eastAsia="ru-RU"/>
        </w:rPr>
        <w:t xml:space="preserve">Тестирование является неотъемлемой частью процесса разработки программного продукта. Его основная цель заключается в проверке работоспособности продукта на соответствие заранее заданным требованиям и критериям. Тестирование может проводиться как на уровне всего продукта в целом, так и на уровне его отдельных компонентов. Тестирование является необходимым этапом, который позволяет выявить и устранить ошибки и недочеты в продукте, а также повысить его качество и надежность. Тест кейс представляет собой описание процесса тестирования какой-либо части или функции проекта. Это текстовое описание, которое содержит информацию о том, какие шаги нужно выполнить, чтобы проверить работоспособность тестируемого компонента или функции. </w:t>
      </w:r>
    </w:p>
    <w:p w14:paraId="14185E4B" w14:textId="77777777" w:rsidR="00596879" w:rsidRPr="00596879" w:rsidRDefault="00596879" w:rsidP="00596879">
      <w:pPr>
        <w:spacing w:after="0" w:line="276" w:lineRule="auto"/>
        <w:ind w:firstLine="709"/>
        <w:contextualSpacing/>
        <w:jc w:val="both"/>
        <w:rPr>
          <w:rFonts w:eastAsia="Times New Roman" w:cs="Times New Roman"/>
          <w:szCs w:val="24"/>
          <w:lang w:eastAsia="ru-RU"/>
        </w:rPr>
      </w:pPr>
      <w:r w:rsidRPr="00596879">
        <w:rPr>
          <w:rFonts w:eastAsia="Times New Roman" w:cs="Times New Roman"/>
          <w:szCs w:val="24"/>
          <w:lang w:eastAsia="ru-RU"/>
        </w:rPr>
        <w:t>В таблице 4.1 описаны тест-кейсы для разработанного программного средства.</w:t>
      </w:r>
    </w:p>
    <w:p w14:paraId="05E631DA" w14:textId="77777777" w:rsidR="00596879" w:rsidRPr="00596879" w:rsidRDefault="00596879" w:rsidP="00596879">
      <w:pPr>
        <w:spacing w:after="0" w:line="276" w:lineRule="auto"/>
        <w:ind w:firstLine="709"/>
        <w:contextualSpacing/>
        <w:jc w:val="both"/>
        <w:rPr>
          <w:rFonts w:eastAsia="Times New Roman" w:cs="Times New Roman"/>
          <w:szCs w:val="24"/>
          <w:lang w:eastAsia="ru-RU"/>
        </w:rPr>
      </w:pPr>
    </w:p>
    <w:p w14:paraId="6B131A10" w14:textId="77777777" w:rsidR="00596879" w:rsidRPr="00596879" w:rsidRDefault="00596879" w:rsidP="00596879">
      <w:pPr>
        <w:spacing w:after="0" w:line="276" w:lineRule="auto"/>
        <w:contextualSpacing/>
        <w:jc w:val="both"/>
        <w:rPr>
          <w:rFonts w:eastAsia="Times New Roman" w:cs="Times New Roman"/>
          <w:szCs w:val="24"/>
          <w:lang w:eastAsia="ru-RU"/>
        </w:rPr>
      </w:pPr>
      <w:r w:rsidRPr="00596879">
        <w:rPr>
          <w:rFonts w:eastAsia="Times New Roman" w:cs="Times New Roman"/>
          <w:szCs w:val="24"/>
          <w:lang w:eastAsia="ru-RU"/>
        </w:rPr>
        <w:t>Таблица 4.1 – Тест-кейсы</w:t>
      </w:r>
    </w:p>
    <w:tbl>
      <w:tblPr>
        <w:tblStyle w:val="1631"/>
        <w:tblW w:w="0" w:type="auto"/>
        <w:tblLook w:val="04A0" w:firstRow="1" w:lastRow="0" w:firstColumn="1" w:lastColumn="0" w:noHBand="0" w:noVBand="1"/>
      </w:tblPr>
      <w:tblGrid>
        <w:gridCol w:w="1271"/>
        <w:gridCol w:w="1701"/>
        <w:gridCol w:w="3260"/>
        <w:gridCol w:w="3113"/>
      </w:tblGrid>
      <w:tr w:rsidR="00596879" w:rsidRPr="00596879" w14:paraId="7A829880" w14:textId="77777777" w:rsidTr="00C91B8A">
        <w:tc>
          <w:tcPr>
            <w:tcW w:w="1271" w:type="dxa"/>
            <w:vAlign w:val="center"/>
          </w:tcPr>
          <w:p w14:paraId="56DBB58C" w14:textId="77777777" w:rsidR="00596879" w:rsidRPr="00596879" w:rsidRDefault="00596879" w:rsidP="00596879">
            <w:pPr>
              <w:jc w:val="center"/>
              <w:rPr>
                <w:rFonts w:eastAsia="Calibri"/>
                <w:szCs w:val="28"/>
              </w:rPr>
            </w:pPr>
            <w:r w:rsidRPr="00596879">
              <w:rPr>
                <w:rFonts w:eastAsia="Calibri"/>
                <w:szCs w:val="28"/>
              </w:rPr>
              <w:t>Иденти-</w:t>
            </w:r>
            <w:r w:rsidRPr="00596879">
              <w:rPr>
                <w:rFonts w:eastAsia="Calibri"/>
                <w:szCs w:val="28"/>
              </w:rPr>
              <w:br/>
              <w:t>фикатор тест-кейса</w:t>
            </w:r>
          </w:p>
        </w:tc>
        <w:tc>
          <w:tcPr>
            <w:tcW w:w="1701" w:type="dxa"/>
            <w:vAlign w:val="center"/>
          </w:tcPr>
          <w:p w14:paraId="45D09EB1" w14:textId="77777777" w:rsidR="00596879" w:rsidRPr="00596879" w:rsidRDefault="00596879" w:rsidP="00596879">
            <w:pPr>
              <w:jc w:val="center"/>
              <w:rPr>
                <w:rFonts w:eastAsia="Calibri"/>
                <w:szCs w:val="28"/>
              </w:rPr>
            </w:pPr>
            <w:r w:rsidRPr="00596879">
              <w:rPr>
                <w:rFonts w:eastAsia="Calibri"/>
                <w:szCs w:val="28"/>
              </w:rPr>
              <w:t>Заглавие</w:t>
            </w:r>
            <w:r w:rsidRPr="00596879">
              <w:rPr>
                <w:rFonts w:eastAsia="Calibri"/>
                <w:szCs w:val="28"/>
              </w:rPr>
              <w:br/>
              <w:t>тест-кейса</w:t>
            </w:r>
          </w:p>
        </w:tc>
        <w:tc>
          <w:tcPr>
            <w:tcW w:w="3260" w:type="dxa"/>
            <w:vAlign w:val="center"/>
          </w:tcPr>
          <w:p w14:paraId="6F64B62D" w14:textId="77777777" w:rsidR="00596879" w:rsidRPr="00596879" w:rsidRDefault="00596879" w:rsidP="00596879">
            <w:pPr>
              <w:jc w:val="center"/>
              <w:rPr>
                <w:rFonts w:eastAsia="Calibri"/>
                <w:szCs w:val="28"/>
              </w:rPr>
            </w:pPr>
            <w:r w:rsidRPr="00596879">
              <w:rPr>
                <w:rFonts w:eastAsia="Calibri"/>
                <w:szCs w:val="28"/>
              </w:rPr>
              <w:t>Шаги тест-кейса</w:t>
            </w:r>
          </w:p>
        </w:tc>
        <w:tc>
          <w:tcPr>
            <w:tcW w:w="3113" w:type="dxa"/>
            <w:vAlign w:val="center"/>
          </w:tcPr>
          <w:p w14:paraId="05ADE04D" w14:textId="77777777" w:rsidR="00596879" w:rsidRPr="00596879" w:rsidRDefault="00596879" w:rsidP="00596879">
            <w:pPr>
              <w:jc w:val="center"/>
              <w:rPr>
                <w:rFonts w:eastAsia="Calibri"/>
                <w:szCs w:val="28"/>
              </w:rPr>
            </w:pPr>
            <w:r w:rsidRPr="00596879">
              <w:rPr>
                <w:rFonts w:eastAsia="Calibri"/>
                <w:szCs w:val="28"/>
              </w:rPr>
              <w:t>Ожидаемый результат</w:t>
            </w:r>
          </w:p>
        </w:tc>
      </w:tr>
      <w:tr w:rsidR="00596879" w:rsidRPr="00596879" w14:paraId="2EFB5689" w14:textId="77777777" w:rsidTr="00C91B8A">
        <w:tc>
          <w:tcPr>
            <w:tcW w:w="1271" w:type="dxa"/>
            <w:vAlign w:val="center"/>
          </w:tcPr>
          <w:p w14:paraId="7F215EFB" w14:textId="77777777" w:rsidR="00596879" w:rsidRPr="00596879" w:rsidRDefault="00596879" w:rsidP="00596879">
            <w:pPr>
              <w:jc w:val="center"/>
              <w:rPr>
                <w:rFonts w:eastAsia="Calibri"/>
                <w:szCs w:val="28"/>
              </w:rPr>
            </w:pPr>
            <w:r w:rsidRPr="00596879">
              <w:rPr>
                <w:rFonts w:eastAsia="Calibri"/>
                <w:szCs w:val="28"/>
              </w:rPr>
              <w:t>1</w:t>
            </w:r>
          </w:p>
        </w:tc>
        <w:tc>
          <w:tcPr>
            <w:tcW w:w="1701" w:type="dxa"/>
            <w:vAlign w:val="center"/>
          </w:tcPr>
          <w:p w14:paraId="3E45C662" w14:textId="77777777" w:rsidR="00596879" w:rsidRPr="00596879" w:rsidRDefault="00596879" w:rsidP="00596879">
            <w:pPr>
              <w:jc w:val="center"/>
              <w:rPr>
                <w:rFonts w:eastAsia="Calibri"/>
                <w:szCs w:val="28"/>
              </w:rPr>
            </w:pPr>
            <w:r w:rsidRPr="00596879">
              <w:rPr>
                <w:rFonts w:eastAsia="Calibri"/>
                <w:szCs w:val="28"/>
              </w:rPr>
              <w:t>2</w:t>
            </w:r>
          </w:p>
        </w:tc>
        <w:tc>
          <w:tcPr>
            <w:tcW w:w="3260" w:type="dxa"/>
            <w:vAlign w:val="center"/>
          </w:tcPr>
          <w:p w14:paraId="15D8798B" w14:textId="77777777" w:rsidR="00596879" w:rsidRPr="00596879" w:rsidRDefault="00596879" w:rsidP="00596879">
            <w:pPr>
              <w:jc w:val="center"/>
              <w:rPr>
                <w:rFonts w:eastAsia="Calibri"/>
                <w:szCs w:val="28"/>
              </w:rPr>
            </w:pPr>
            <w:r w:rsidRPr="00596879">
              <w:rPr>
                <w:rFonts w:eastAsia="Calibri"/>
                <w:szCs w:val="28"/>
              </w:rPr>
              <w:t>3</w:t>
            </w:r>
          </w:p>
        </w:tc>
        <w:tc>
          <w:tcPr>
            <w:tcW w:w="3113" w:type="dxa"/>
            <w:vAlign w:val="center"/>
          </w:tcPr>
          <w:p w14:paraId="2CBB781A" w14:textId="77777777" w:rsidR="00596879" w:rsidRPr="00596879" w:rsidRDefault="00596879" w:rsidP="00596879">
            <w:pPr>
              <w:jc w:val="center"/>
              <w:rPr>
                <w:rFonts w:eastAsia="Calibri"/>
                <w:szCs w:val="28"/>
              </w:rPr>
            </w:pPr>
            <w:r w:rsidRPr="00596879">
              <w:rPr>
                <w:rFonts w:eastAsia="Calibri"/>
                <w:szCs w:val="28"/>
              </w:rPr>
              <w:t>4</w:t>
            </w:r>
          </w:p>
        </w:tc>
      </w:tr>
      <w:tr w:rsidR="00596879" w:rsidRPr="00596879" w14:paraId="1FD5A444" w14:textId="77777777" w:rsidTr="00596879">
        <w:tc>
          <w:tcPr>
            <w:tcW w:w="1271" w:type="dxa"/>
          </w:tcPr>
          <w:p w14:paraId="7B339E7B" w14:textId="77777777" w:rsidR="00596879" w:rsidRPr="00596879" w:rsidRDefault="00596879" w:rsidP="00596879">
            <w:pPr>
              <w:jc w:val="center"/>
              <w:rPr>
                <w:rFonts w:eastAsia="Calibri"/>
                <w:i/>
                <w:szCs w:val="28"/>
              </w:rPr>
            </w:pPr>
            <w:r w:rsidRPr="00596879">
              <w:rPr>
                <w:color w:val="1F2328"/>
              </w:rPr>
              <w:t>UC-1</w:t>
            </w:r>
          </w:p>
        </w:tc>
        <w:tc>
          <w:tcPr>
            <w:tcW w:w="1701" w:type="dxa"/>
          </w:tcPr>
          <w:p w14:paraId="0653D74A" w14:textId="77777777" w:rsidR="00596879" w:rsidRPr="00596879" w:rsidRDefault="00596879" w:rsidP="00596879">
            <w:pPr>
              <w:jc w:val="center"/>
              <w:rPr>
                <w:rFonts w:eastAsia="Calibri"/>
                <w:szCs w:val="28"/>
              </w:rPr>
            </w:pPr>
            <w:r w:rsidRPr="00596879">
              <w:rPr>
                <w:color w:val="1F2328"/>
              </w:rPr>
              <w:t>Просмотр аналитики заказов и продаж</w:t>
            </w:r>
          </w:p>
        </w:tc>
        <w:tc>
          <w:tcPr>
            <w:tcW w:w="3260" w:type="dxa"/>
          </w:tcPr>
          <w:p w14:paraId="5976D612" w14:textId="77777777" w:rsidR="00596879" w:rsidRPr="00596879" w:rsidRDefault="00596879" w:rsidP="00596879">
            <w:pPr>
              <w:tabs>
                <w:tab w:val="left" w:pos="411"/>
              </w:tabs>
              <w:ind w:left="181"/>
              <w:contextualSpacing/>
              <w:rPr>
                <w:color w:val="1F2328"/>
              </w:rPr>
            </w:pPr>
            <w:r w:rsidRPr="00596879">
              <w:rPr>
                <w:color w:val="1F2328"/>
              </w:rPr>
              <w:t>1. Перейти в раздел "Аналитика" через главное меню</w:t>
            </w:r>
            <w:r w:rsidRPr="00596879">
              <w:rPr>
                <w:color w:val="1F2328"/>
              </w:rPr>
              <w:br/>
              <w:t>2. В календаре выбрать период для анализа (например, последний месяц)</w:t>
            </w:r>
            <w:r w:rsidRPr="00596879">
              <w:rPr>
                <w:color w:val="1F2328"/>
              </w:rPr>
              <w:br/>
              <w:t>3. Нажать кнопку "Применить фильтр"</w:t>
            </w:r>
            <w:r w:rsidRPr="00596879">
              <w:rPr>
                <w:color w:val="1F2328"/>
              </w:rPr>
              <w:br/>
              <w:t>4. Просмотреть основные метрики:</w:t>
            </w:r>
            <w:r w:rsidRPr="00596879">
              <w:rPr>
                <w:color w:val="1F2328"/>
              </w:rPr>
              <w:br/>
              <w:t>- Общий объем продаж</w:t>
            </w:r>
            <w:r w:rsidRPr="00596879">
              <w:rPr>
                <w:color w:val="1F2328"/>
              </w:rPr>
              <w:br/>
              <w:t>- Количество заказов</w:t>
            </w:r>
            <w:r w:rsidRPr="00596879">
              <w:rPr>
                <w:color w:val="1F2328"/>
              </w:rPr>
              <w:br/>
              <w:t>- Средний чек</w:t>
            </w:r>
            <w:r w:rsidRPr="00596879">
              <w:rPr>
                <w:color w:val="1F2328"/>
              </w:rPr>
              <w:br/>
              <w:t>- Конверсия заказов</w:t>
            </w:r>
            <w:r w:rsidRPr="00596879">
              <w:rPr>
                <w:color w:val="1F2328"/>
              </w:rPr>
              <w:br/>
            </w:r>
          </w:p>
        </w:tc>
        <w:tc>
          <w:tcPr>
            <w:tcW w:w="3113" w:type="dxa"/>
          </w:tcPr>
          <w:p w14:paraId="3EFF667A" w14:textId="77777777" w:rsidR="00596879" w:rsidRPr="00596879" w:rsidRDefault="00596879" w:rsidP="00596879">
            <w:pPr>
              <w:tabs>
                <w:tab w:val="left" w:pos="583"/>
              </w:tabs>
              <w:ind w:left="31"/>
              <w:contextualSpacing/>
              <w:rPr>
                <w:color w:val="1F2328"/>
              </w:rPr>
            </w:pPr>
            <w:r w:rsidRPr="00596879">
              <w:rPr>
                <w:color w:val="1F2328"/>
              </w:rPr>
              <w:t>1. Открытие раздела аналитики</w:t>
            </w:r>
          </w:p>
          <w:p w14:paraId="670B2C69" w14:textId="77777777" w:rsidR="00596879" w:rsidRPr="00596879" w:rsidRDefault="00596879" w:rsidP="00596879">
            <w:pPr>
              <w:tabs>
                <w:tab w:val="left" w:pos="583"/>
              </w:tabs>
              <w:ind w:left="31"/>
              <w:contextualSpacing/>
              <w:rPr>
                <w:color w:val="1F2328"/>
              </w:rPr>
            </w:pPr>
            <w:r w:rsidRPr="00596879">
              <w:rPr>
                <w:color w:val="1F2328"/>
              </w:rPr>
              <w:br/>
              <w:t>2. Применение выбранного периода</w:t>
            </w:r>
          </w:p>
          <w:p w14:paraId="32B3AD09" w14:textId="77777777" w:rsidR="00596879" w:rsidRPr="00596879" w:rsidRDefault="00596879" w:rsidP="00596879">
            <w:pPr>
              <w:tabs>
                <w:tab w:val="left" w:pos="583"/>
              </w:tabs>
              <w:ind w:left="31"/>
              <w:contextualSpacing/>
              <w:rPr>
                <w:color w:val="1F2328"/>
              </w:rPr>
            </w:pPr>
          </w:p>
          <w:p w14:paraId="3201F389" w14:textId="77777777" w:rsidR="00596879" w:rsidRPr="00596879" w:rsidRDefault="00596879" w:rsidP="00596879">
            <w:pPr>
              <w:tabs>
                <w:tab w:val="left" w:pos="583"/>
              </w:tabs>
              <w:ind w:left="31"/>
              <w:contextualSpacing/>
              <w:rPr>
                <w:color w:val="1F2328"/>
              </w:rPr>
            </w:pPr>
          </w:p>
          <w:p w14:paraId="0FE88A44" w14:textId="77777777" w:rsidR="00596879" w:rsidRPr="00596879" w:rsidRDefault="00596879" w:rsidP="00596879">
            <w:pPr>
              <w:tabs>
                <w:tab w:val="left" w:pos="583"/>
              </w:tabs>
              <w:ind w:left="31"/>
              <w:contextualSpacing/>
              <w:rPr>
                <w:color w:val="1F2328"/>
              </w:rPr>
            </w:pPr>
            <w:r w:rsidRPr="00596879">
              <w:rPr>
                <w:color w:val="1F2328"/>
              </w:rPr>
              <w:t>3. Отображение актуальных метрик</w:t>
            </w:r>
            <w:r w:rsidRPr="00596879">
              <w:rPr>
                <w:color w:val="1F2328"/>
              </w:rPr>
              <w:br/>
              <w:t>4. Корректное отображение всех графиков</w:t>
            </w:r>
            <w:r w:rsidRPr="00596879">
              <w:rPr>
                <w:color w:val="1F2328"/>
              </w:rPr>
              <w:br/>
            </w:r>
          </w:p>
          <w:p w14:paraId="670D0EB8" w14:textId="77777777" w:rsidR="00596879" w:rsidRPr="00596879" w:rsidRDefault="00596879" w:rsidP="00596879">
            <w:pPr>
              <w:tabs>
                <w:tab w:val="left" w:pos="583"/>
              </w:tabs>
              <w:ind w:left="31"/>
              <w:contextualSpacing/>
              <w:rPr>
                <w:color w:val="1F2328"/>
              </w:rPr>
            </w:pPr>
          </w:p>
          <w:p w14:paraId="7A4B8486" w14:textId="77777777" w:rsidR="00596879" w:rsidRPr="00596879" w:rsidRDefault="00596879" w:rsidP="00596879">
            <w:pPr>
              <w:tabs>
                <w:tab w:val="left" w:pos="583"/>
              </w:tabs>
              <w:ind w:left="31"/>
              <w:rPr>
                <w:color w:val="1F2328"/>
              </w:rPr>
            </w:pPr>
          </w:p>
          <w:p w14:paraId="3E2801B0" w14:textId="77777777" w:rsidR="00596879" w:rsidRPr="00596879" w:rsidRDefault="00596879" w:rsidP="00596879">
            <w:pPr>
              <w:tabs>
                <w:tab w:val="left" w:pos="583"/>
              </w:tabs>
              <w:ind w:left="31"/>
              <w:rPr>
                <w:szCs w:val="28"/>
              </w:rPr>
            </w:pPr>
          </w:p>
        </w:tc>
      </w:tr>
    </w:tbl>
    <w:p w14:paraId="620B8AAF" w14:textId="77777777" w:rsidR="00596879" w:rsidRPr="00596879" w:rsidRDefault="00596879" w:rsidP="00596879">
      <w:pPr>
        <w:spacing w:after="0" w:line="240" w:lineRule="auto"/>
        <w:jc w:val="both"/>
        <w:rPr>
          <w:rFonts w:eastAsia="Calibri" w:cs="Times New Roman"/>
        </w:rPr>
      </w:pPr>
      <w:r w:rsidRPr="00596879">
        <w:rPr>
          <w:rFonts w:eastAsia="Calibri" w:cs="Times New Roman"/>
        </w:rPr>
        <w:br w:type="page"/>
      </w:r>
      <w:r w:rsidRPr="00596879">
        <w:rPr>
          <w:rFonts w:eastAsia="Calibri" w:cs="Times New Roman"/>
        </w:rPr>
        <w:lastRenderedPageBreak/>
        <w:t>Продолжение таблицы 4.1</w:t>
      </w:r>
    </w:p>
    <w:tbl>
      <w:tblPr>
        <w:tblStyle w:val="1631"/>
        <w:tblW w:w="0" w:type="auto"/>
        <w:tblLook w:val="04A0" w:firstRow="1" w:lastRow="0" w:firstColumn="1" w:lastColumn="0" w:noHBand="0" w:noVBand="1"/>
      </w:tblPr>
      <w:tblGrid>
        <w:gridCol w:w="1271"/>
        <w:gridCol w:w="1701"/>
        <w:gridCol w:w="3260"/>
        <w:gridCol w:w="3113"/>
      </w:tblGrid>
      <w:tr w:rsidR="00596879" w:rsidRPr="00596879" w14:paraId="462A8D7B" w14:textId="77777777" w:rsidTr="00C91B8A">
        <w:tc>
          <w:tcPr>
            <w:tcW w:w="1271" w:type="dxa"/>
          </w:tcPr>
          <w:p w14:paraId="6FD44E70" w14:textId="77777777" w:rsidR="00596879" w:rsidRPr="00596879" w:rsidRDefault="00596879" w:rsidP="00596879">
            <w:pPr>
              <w:jc w:val="center"/>
              <w:rPr>
                <w:rFonts w:eastAsia="Calibri"/>
                <w:szCs w:val="28"/>
              </w:rPr>
            </w:pPr>
            <w:r w:rsidRPr="00596879">
              <w:rPr>
                <w:rFonts w:eastAsia="Calibri"/>
                <w:szCs w:val="28"/>
              </w:rPr>
              <w:t>1</w:t>
            </w:r>
          </w:p>
        </w:tc>
        <w:tc>
          <w:tcPr>
            <w:tcW w:w="1701" w:type="dxa"/>
          </w:tcPr>
          <w:p w14:paraId="3ED209FC" w14:textId="77777777" w:rsidR="00596879" w:rsidRPr="00596879" w:rsidRDefault="00596879" w:rsidP="00596879">
            <w:pPr>
              <w:jc w:val="center"/>
              <w:rPr>
                <w:rFonts w:eastAsia="Calibri"/>
                <w:szCs w:val="28"/>
              </w:rPr>
            </w:pPr>
            <w:r w:rsidRPr="00596879">
              <w:rPr>
                <w:rFonts w:eastAsia="Calibri"/>
                <w:szCs w:val="28"/>
              </w:rPr>
              <w:t>2</w:t>
            </w:r>
          </w:p>
        </w:tc>
        <w:tc>
          <w:tcPr>
            <w:tcW w:w="3260" w:type="dxa"/>
          </w:tcPr>
          <w:p w14:paraId="1AD5E696" w14:textId="77777777" w:rsidR="00596879" w:rsidRPr="00596879" w:rsidRDefault="00596879" w:rsidP="00596879">
            <w:pPr>
              <w:jc w:val="center"/>
              <w:rPr>
                <w:rFonts w:eastAsia="Calibri"/>
                <w:szCs w:val="28"/>
              </w:rPr>
            </w:pPr>
            <w:r w:rsidRPr="00596879">
              <w:rPr>
                <w:rFonts w:eastAsia="Calibri"/>
                <w:szCs w:val="28"/>
              </w:rPr>
              <w:t>3</w:t>
            </w:r>
          </w:p>
        </w:tc>
        <w:tc>
          <w:tcPr>
            <w:tcW w:w="3113" w:type="dxa"/>
          </w:tcPr>
          <w:p w14:paraId="1AFBBA66" w14:textId="77777777" w:rsidR="00596879" w:rsidRPr="00596879" w:rsidRDefault="00596879" w:rsidP="00596879">
            <w:pPr>
              <w:jc w:val="center"/>
              <w:rPr>
                <w:rFonts w:eastAsia="Calibri"/>
                <w:szCs w:val="28"/>
              </w:rPr>
            </w:pPr>
            <w:r w:rsidRPr="00596879">
              <w:rPr>
                <w:rFonts w:eastAsia="Calibri"/>
                <w:szCs w:val="28"/>
              </w:rPr>
              <w:t>4</w:t>
            </w:r>
          </w:p>
        </w:tc>
      </w:tr>
      <w:tr w:rsidR="00596879" w:rsidRPr="00596879" w14:paraId="25AE7BFD" w14:textId="77777777" w:rsidTr="00596879">
        <w:tc>
          <w:tcPr>
            <w:tcW w:w="1271" w:type="dxa"/>
          </w:tcPr>
          <w:p w14:paraId="69828AE3" w14:textId="77777777" w:rsidR="00596879" w:rsidRPr="00596879" w:rsidRDefault="00596879" w:rsidP="00596879">
            <w:pPr>
              <w:jc w:val="center"/>
              <w:rPr>
                <w:color w:val="1F2328"/>
              </w:rPr>
            </w:pPr>
          </w:p>
        </w:tc>
        <w:tc>
          <w:tcPr>
            <w:tcW w:w="1701" w:type="dxa"/>
          </w:tcPr>
          <w:p w14:paraId="5017132F" w14:textId="77777777" w:rsidR="00596879" w:rsidRPr="00596879" w:rsidRDefault="00596879" w:rsidP="00596879">
            <w:pPr>
              <w:jc w:val="center"/>
              <w:rPr>
                <w:color w:val="1F2328"/>
              </w:rPr>
            </w:pPr>
          </w:p>
        </w:tc>
        <w:tc>
          <w:tcPr>
            <w:tcW w:w="3260" w:type="dxa"/>
          </w:tcPr>
          <w:p w14:paraId="2047E16B" w14:textId="77777777" w:rsidR="00596879" w:rsidRPr="00596879" w:rsidRDefault="00596879" w:rsidP="00596879">
            <w:pPr>
              <w:tabs>
                <w:tab w:val="left" w:pos="411"/>
              </w:tabs>
              <w:ind w:left="181"/>
              <w:contextualSpacing/>
              <w:rPr>
                <w:color w:val="1F2328"/>
              </w:rPr>
            </w:pPr>
            <w:r w:rsidRPr="00596879">
              <w:rPr>
                <w:color w:val="1F2328"/>
              </w:rPr>
              <w:t>5. Изучить графики:</w:t>
            </w:r>
            <w:r w:rsidRPr="00596879">
              <w:rPr>
                <w:color w:val="1F2328"/>
              </w:rPr>
              <w:br/>
              <w:t>- Динамика продаж по дням</w:t>
            </w:r>
            <w:r w:rsidRPr="00596879">
              <w:rPr>
                <w:color w:val="1F2328"/>
              </w:rPr>
              <w:br/>
              <w:t>- Распределение по категориям товаров</w:t>
            </w:r>
            <w:r w:rsidRPr="00596879">
              <w:rPr>
                <w:color w:val="1F2328"/>
              </w:rPr>
              <w:br/>
              <w:t>- Топ продаваемых товаров</w:t>
            </w:r>
            <w:r w:rsidRPr="00596879">
              <w:rPr>
                <w:color w:val="1F2328"/>
              </w:rPr>
              <w:br/>
              <w:t xml:space="preserve">6. </w:t>
            </w:r>
            <w:r w:rsidRPr="00596879">
              <w:rPr>
                <w:color w:val="1F2328"/>
                <w:lang w:val="en-US"/>
              </w:rPr>
              <w:t>При необходимости изменить период или параметры отображения</w:t>
            </w:r>
          </w:p>
        </w:tc>
        <w:tc>
          <w:tcPr>
            <w:tcW w:w="3113" w:type="dxa"/>
          </w:tcPr>
          <w:p w14:paraId="009F9C91" w14:textId="77777777" w:rsidR="00596879" w:rsidRPr="00596879" w:rsidRDefault="00596879" w:rsidP="00596879">
            <w:pPr>
              <w:tabs>
                <w:tab w:val="left" w:pos="583"/>
              </w:tabs>
              <w:ind w:left="31"/>
              <w:rPr>
                <w:color w:val="1F2328"/>
              </w:rPr>
            </w:pPr>
            <w:r w:rsidRPr="00596879">
              <w:rPr>
                <w:color w:val="1F2328"/>
              </w:rPr>
              <w:t>5. Возможность изменения параметров отображения</w:t>
            </w:r>
            <w:r w:rsidRPr="00596879">
              <w:rPr>
                <w:color w:val="1F2328"/>
              </w:rPr>
              <w:br/>
            </w:r>
          </w:p>
          <w:p w14:paraId="06462039" w14:textId="77777777" w:rsidR="00596879" w:rsidRPr="00596879" w:rsidRDefault="00596879" w:rsidP="00596879">
            <w:pPr>
              <w:tabs>
                <w:tab w:val="left" w:pos="583"/>
              </w:tabs>
              <w:ind w:left="31"/>
              <w:rPr>
                <w:color w:val="1F2328"/>
              </w:rPr>
            </w:pPr>
          </w:p>
          <w:p w14:paraId="4B4EF15D" w14:textId="77777777" w:rsidR="00596879" w:rsidRPr="00596879" w:rsidRDefault="00596879" w:rsidP="00596879">
            <w:pPr>
              <w:tabs>
                <w:tab w:val="left" w:pos="583"/>
              </w:tabs>
              <w:ind w:left="31"/>
              <w:rPr>
                <w:color w:val="1F2328"/>
              </w:rPr>
            </w:pPr>
          </w:p>
          <w:p w14:paraId="2E8E6D23" w14:textId="77777777" w:rsidR="00596879" w:rsidRPr="00596879" w:rsidRDefault="00596879" w:rsidP="00596879">
            <w:pPr>
              <w:tabs>
                <w:tab w:val="left" w:pos="583"/>
              </w:tabs>
              <w:ind w:left="31"/>
              <w:rPr>
                <w:color w:val="1F2328"/>
              </w:rPr>
            </w:pPr>
          </w:p>
          <w:p w14:paraId="28FDA4F8" w14:textId="77777777" w:rsidR="00596879" w:rsidRPr="00596879" w:rsidRDefault="00596879" w:rsidP="00596879">
            <w:pPr>
              <w:tabs>
                <w:tab w:val="left" w:pos="583"/>
              </w:tabs>
              <w:ind w:left="31"/>
              <w:contextualSpacing/>
              <w:rPr>
                <w:color w:val="1F2328"/>
              </w:rPr>
            </w:pPr>
            <w:r w:rsidRPr="00596879">
              <w:rPr>
                <w:color w:val="1F2328"/>
              </w:rPr>
              <w:t>6. Обновление данных при изменении параметров</w:t>
            </w:r>
          </w:p>
        </w:tc>
      </w:tr>
      <w:tr w:rsidR="00596879" w:rsidRPr="00596879" w14:paraId="72C5B65D" w14:textId="77777777" w:rsidTr="00596879">
        <w:tc>
          <w:tcPr>
            <w:tcW w:w="1271" w:type="dxa"/>
          </w:tcPr>
          <w:p w14:paraId="31D74DBC" w14:textId="77777777" w:rsidR="00596879" w:rsidRPr="00596879" w:rsidRDefault="00596879" w:rsidP="00596879">
            <w:pPr>
              <w:jc w:val="center"/>
              <w:rPr>
                <w:color w:val="1F2328"/>
                <w:szCs w:val="28"/>
              </w:rPr>
            </w:pPr>
            <w:r w:rsidRPr="00596879">
              <w:rPr>
                <w:color w:val="1F2328"/>
                <w:szCs w:val="28"/>
              </w:rPr>
              <w:t>UC-2</w:t>
            </w:r>
          </w:p>
        </w:tc>
        <w:tc>
          <w:tcPr>
            <w:tcW w:w="1701" w:type="dxa"/>
          </w:tcPr>
          <w:p w14:paraId="2BCE014F" w14:textId="77777777" w:rsidR="00596879" w:rsidRPr="00596879" w:rsidRDefault="00596879" w:rsidP="00596879">
            <w:pPr>
              <w:jc w:val="center"/>
              <w:rPr>
                <w:color w:val="1F2328"/>
                <w:szCs w:val="28"/>
              </w:rPr>
            </w:pPr>
            <w:r w:rsidRPr="00596879">
              <w:rPr>
                <w:color w:val="1F2328"/>
                <w:szCs w:val="28"/>
              </w:rPr>
              <w:t>Генерация отчета по продажам</w:t>
            </w:r>
          </w:p>
        </w:tc>
        <w:tc>
          <w:tcPr>
            <w:tcW w:w="3260" w:type="dxa"/>
          </w:tcPr>
          <w:p w14:paraId="19150FA4" w14:textId="77777777" w:rsidR="00596879" w:rsidRPr="00596879" w:rsidRDefault="00596879" w:rsidP="00596879">
            <w:pPr>
              <w:tabs>
                <w:tab w:val="left" w:pos="411"/>
              </w:tabs>
              <w:ind w:left="181"/>
              <w:contextualSpacing/>
              <w:rPr>
                <w:color w:val="1F2328"/>
                <w:szCs w:val="28"/>
              </w:rPr>
            </w:pPr>
            <w:r w:rsidRPr="00596879">
              <w:rPr>
                <w:color w:val="1F2328"/>
                <w:szCs w:val="28"/>
              </w:rPr>
              <w:t>1. Перейти в раздел "Отчеты" через главное меню</w:t>
            </w:r>
            <w:r w:rsidRPr="00596879">
              <w:rPr>
                <w:color w:val="1F2328"/>
                <w:szCs w:val="28"/>
              </w:rPr>
              <w:br/>
              <w:t>2. Выбрать тип отчета "Продажи"</w:t>
            </w:r>
            <w:r w:rsidRPr="00596879">
              <w:rPr>
                <w:color w:val="1F2328"/>
                <w:szCs w:val="28"/>
              </w:rPr>
              <w:br/>
              <w:t>3. Указать параметры отчета:</w:t>
            </w:r>
            <w:r w:rsidRPr="00596879">
              <w:rPr>
                <w:color w:val="1F2328"/>
                <w:szCs w:val="28"/>
              </w:rPr>
              <w:br/>
              <w:t>- Период (дата начала и окончания)</w:t>
            </w:r>
            <w:r w:rsidRPr="00596879">
              <w:rPr>
                <w:color w:val="1F2328"/>
                <w:szCs w:val="28"/>
              </w:rPr>
              <w:br/>
              <w:t>- Формат отчета (</w:t>
            </w:r>
            <w:r w:rsidRPr="00596879">
              <w:rPr>
                <w:color w:val="1F2328"/>
                <w:szCs w:val="28"/>
                <w:lang w:val="en-US"/>
              </w:rPr>
              <w:t>PDF</w:t>
            </w:r>
            <w:r w:rsidRPr="00596879">
              <w:rPr>
                <w:color w:val="1F2328"/>
                <w:szCs w:val="28"/>
              </w:rPr>
              <w:t xml:space="preserve">, </w:t>
            </w:r>
            <w:r w:rsidRPr="00596879">
              <w:rPr>
                <w:color w:val="1F2328"/>
                <w:szCs w:val="28"/>
                <w:lang w:val="en-US"/>
              </w:rPr>
              <w:t>Excel</w:t>
            </w:r>
            <w:r w:rsidRPr="00596879">
              <w:rPr>
                <w:color w:val="1F2328"/>
                <w:szCs w:val="28"/>
              </w:rPr>
              <w:t xml:space="preserve">, </w:t>
            </w:r>
            <w:r w:rsidRPr="00596879">
              <w:rPr>
                <w:color w:val="1F2328"/>
                <w:szCs w:val="28"/>
                <w:lang w:val="en-US"/>
              </w:rPr>
              <w:t>CSV</w:t>
            </w:r>
            <w:r w:rsidRPr="00596879">
              <w:rPr>
                <w:color w:val="1F2328"/>
                <w:szCs w:val="28"/>
              </w:rPr>
              <w:t>)</w:t>
            </w:r>
            <w:r w:rsidRPr="00596879">
              <w:rPr>
                <w:color w:val="1F2328"/>
                <w:szCs w:val="28"/>
              </w:rPr>
              <w:br/>
              <w:t>- Уровень детализации (ежедневно, еженедельно, ежемесячно)</w:t>
            </w:r>
            <w:r w:rsidRPr="00596879">
              <w:rPr>
                <w:color w:val="1F2328"/>
                <w:szCs w:val="28"/>
              </w:rPr>
              <w:br/>
              <w:t>- Дополнительные параметры (фильтры по товарам, категориям)</w:t>
            </w:r>
            <w:r w:rsidRPr="00596879">
              <w:rPr>
                <w:color w:val="1F2328"/>
                <w:szCs w:val="28"/>
              </w:rPr>
              <w:br/>
              <w:t>4. Нажать кнопку "Сгенерировать отчет"</w:t>
            </w:r>
            <w:r w:rsidRPr="00596879">
              <w:rPr>
                <w:color w:val="1F2328"/>
                <w:szCs w:val="28"/>
              </w:rPr>
              <w:br/>
              <w:t>5. Дождаться завершения генерации</w:t>
            </w:r>
            <w:r w:rsidRPr="00596879">
              <w:rPr>
                <w:color w:val="1F2328"/>
                <w:szCs w:val="28"/>
              </w:rPr>
              <w:br/>
              <w:t>6. Скачать сгенерированный отчет</w:t>
            </w:r>
          </w:p>
        </w:tc>
        <w:tc>
          <w:tcPr>
            <w:tcW w:w="3113" w:type="dxa"/>
          </w:tcPr>
          <w:p w14:paraId="5805B52F" w14:textId="77777777" w:rsidR="00596879" w:rsidRPr="00596879" w:rsidRDefault="00596879" w:rsidP="00596879">
            <w:pPr>
              <w:tabs>
                <w:tab w:val="left" w:pos="583"/>
              </w:tabs>
              <w:ind w:left="31"/>
              <w:rPr>
                <w:color w:val="1F2328"/>
                <w:szCs w:val="28"/>
              </w:rPr>
            </w:pPr>
            <w:r w:rsidRPr="00596879">
              <w:rPr>
                <w:color w:val="1F2328"/>
                <w:szCs w:val="28"/>
              </w:rPr>
              <w:t>1. Открытие формы генерации отчета</w:t>
            </w:r>
            <w:r w:rsidRPr="00596879">
              <w:rPr>
                <w:color w:val="1F2328"/>
                <w:szCs w:val="28"/>
              </w:rPr>
              <w:br/>
              <w:t>2. Возможность настройки всех параметров</w:t>
            </w:r>
            <w:r w:rsidRPr="00596879">
              <w:rPr>
                <w:color w:val="1F2328"/>
                <w:szCs w:val="28"/>
              </w:rPr>
              <w:br/>
              <w:t>3. Корректная генерация отчета</w:t>
            </w:r>
            <w:r w:rsidRPr="00596879">
              <w:rPr>
                <w:color w:val="1F2328"/>
                <w:szCs w:val="28"/>
              </w:rPr>
              <w:br/>
            </w:r>
          </w:p>
          <w:p w14:paraId="6E04A529" w14:textId="77777777" w:rsidR="00596879" w:rsidRPr="00596879" w:rsidRDefault="00596879" w:rsidP="00596879">
            <w:pPr>
              <w:tabs>
                <w:tab w:val="left" w:pos="583"/>
              </w:tabs>
              <w:ind w:left="31"/>
              <w:rPr>
                <w:color w:val="1F2328"/>
                <w:szCs w:val="28"/>
              </w:rPr>
            </w:pPr>
          </w:p>
          <w:p w14:paraId="434114F9" w14:textId="77777777" w:rsidR="00596879" w:rsidRPr="00596879" w:rsidRDefault="00596879" w:rsidP="00596879">
            <w:pPr>
              <w:tabs>
                <w:tab w:val="left" w:pos="583"/>
              </w:tabs>
              <w:ind w:left="31"/>
              <w:rPr>
                <w:color w:val="1F2328"/>
                <w:szCs w:val="28"/>
              </w:rPr>
            </w:pPr>
          </w:p>
          <w:p w14:paraId="32CE70B2" w14:textId="77777777" w:rsidR="00596879" w:rsidRPr="00596879" w:rsidRDefault="00596879" w:rsidP="00596879">
            <w:pPr>
              <w:tabs>
                <w:tab w:val="left" w:pos="583"/>
              </w:tabs>
              <w:ind w:left="31"/>
              <w:rPr>
                <w:color w:val="1F2328"/>
                <w:szCs w:val="28"/>
              </w:rPr>
            </w:pPr>
          </w:p>
          <w:p w14:paraId="34C62725" w14:textId="77777777" w:rsidR="00596879" w:rsidRPr="00596879" w:rsidRDefault="00596879" w:rsidP="00596879">
            <w:pPr>
              <w:tabs>
                <w:tab w:val="left" w:pos="583"/>
              </w:tabs>
              <w:ind w:left="31"/>
              <w:rPr>
                <w:color w:val="1F2328"/>
                <w:szCs w:val="28"/>
              </w:rPr>
            </w:pPr>
          </w:p>
          <w:p w14:paraId="30D87F0C" w14:textId="77777777" w:rsidR="00596879" w:rsidRPr="00596879" w:rsidRDefault="00596879" w:rsidP="00596879">
            <w:pPr>
              <w:tabs>
                <w:tab w:val="left" w:pos="583"/>
              </w:tabs>
              <w:ind w:left="31"/>
              <w:rPr>
                <w:color w:val="1F2328"/>
                <w:szCs w:val="28"/>
              </w:rPr>
            </w:pPr>
          </w:p>
          <w:p w14:paraId="7C8EC992" w14:textId="77777777" w:rsidR="00596879" w:rsidRPr="00596879" w:rsidRDefault="00596879" w:rsidP="00596879">
            <w:pPr>
              <w:tabs>
                <w:tab w:val="left" w:pos="583"/>
              </w:tabs>
              <w:ind w:left="31"/>
              <w:rPr>
                <w:color w:val="1F2328"/>
                <w:szCs w:val="28"/>
              </w:rPr>
            </w:pPr>
          </w:p>
          <w:p w14:paraId="0CD7DA8E" w14:textId="77777777" w:rsidR="00596879" w:rsidRPr="00596879" w:rsidRDefault="00596879" w:rsidP="00596879">
            <w:pPr>
              <w:tabs>
                <w:tab w:val="left" w:pos="583"/>
              </w:tabs>
              <w:ind w:left="31"/>
              <w:rPr>
                <w:color w:val="1F2328"/>
                <w:szCs w:val="28"/>
              </w:rPr>
            </w:pPr>
          </w:p>
          <w:p w14:paraId="4FE83E72" w14:textId="77777777" w:rsidR="00596879" w:rsidRPr="00596879" w:rsidRDefault="00596879" w:rsidP="00596879">
            <w:pPr>
              <w:tabs>
                <w:tab w:val="left" w:pos="583"/>
              </w:tabs>
              <w:ind w:left="31"/>
              <w:rPr>
                <w:color w:val="1F2328"/>
                <w:szCs w:val="28"/>
              </w:rPr>
            </w:pPr>
          </w:p>
          <w:p w14:paraId="1BB0727C" w14:textId="77777777" w:rsidR="00596879" w:rsidRPr="00596879" w:rsidRDefault="00596879" w:rsidP="00596879">
            <w:pPr>
              <w:tabs>
                <w:tab w:val="left" w:pos="583"/>
              </w:tabs>
              <w:ind w:left="31"/>
              <w:rPr>
                <w:color w:val="1F2328"/>
                <w:szCs w:val="28"/>
              </w:rPr>
            </w:pPr>
          </w:p>
          <w:p w14:paraId="5B24B512" w14:textId="77777777" w:rsidR="00596879" w:rsidRPr="00596879" w:rsidRDefault="00596879" w:rsidP="00596879">
            <w:pPr>
              <w:tabs>
                <w:tab w:val="left" w:pos="583"/>
              </w:tabs>
              <w:ind w:left="31"/>
              <w:rPr>
                <w:color w:val="1F2328"/>
                <w:szCs w:val="28"/>
              </w:rPr>
            </w:pPr>
            <w:r w:rsidRPr="00596879">
              <w:rPr>
                <w:color w:val="1F2328"/>
                <w:szCs w:val="28"/>
              </w:rPr>
              <w:t>4. Создание отчета в выбранном формате</w:t>
            </w:r>
            <w:r w:rsidRPr="00596879">
              <w:rPr>
                <w:color w:val="1F2328"/>
                <w:szCs w:val="28"/>
              </w:rPr>
              <w:br/>
              <w:t>5. Возможность скачивания отчета</w:t>
            </w:r>
          </w:p>
          <w:p w14:paraId="2A434BF5" w14:textId="77777777" w:rsidR="00596879" w:rsidRPr="00596879" w:rsidRDefault="00596879" w:rsidP="00596879">
            <w:pPr>
              <w:tabs>
                <w:tab w:val="left" w:pos="583"/>
              </w:tabs>
              <w:ind w:left="31"/>
              <w:rPr>
                <w:color w:val="1F2328"/>
                <w:szCs w:val="28"/>
              </w:rPr>
            </w:pPr>
            <w:r w:rsidRPr="00596879">
              <w:rPr>
                <w:color w:val="1F2328"/>
                <w:szCs w:val="28"/>
              </w:rPr>
              <w:t>6. Корректность данных в</w:t>
            </w:r>
          </w:p>
        </w:tc>
      </w:tr>
    </w:tbl>
    <w:p w14:paraId="25F20F1D" w14:textId="77777777" w:rsidR="00596879" w:rsidRPr="00596879" w:rsidRDefault="00596879" w:rsidP="00596879">
      <w:pPr>
        <w:spacing w:after="0" w:line="240" w:lineRule="auto"/>
        <w:jc w:val="both"/>
        <w:rPr>
          <w:rFonts w:eastAsia="Calibri" w:cs="Times New Roman"/>
        </w:rPr>
      </w:pPr>
      <w:r w:rsidRPr="00596879">
        <w:rPr>
          <w:rFonts w:eastAsia="Calibri" w:cs="Times New Roman"/>
        </w:rPr>
        <w:br w:type="page"/>
      </w:r>
      <w:r w:rsidRPr="00596879">
        <w:rPr>
          <w:rFonts w:eastAsia="Calibri" w:cs="Times New Roman"/>
        </w:rPr>
        <w:lastRenderedPageBreak/>
        <w:t>Продолжение таблицы 4.1</w:t>
      </w:r>
    </w:p>
    <w:tbl>
      <w:tblPr>
        <w:tblStyle w:val="1631"/>
        <w:tblW w:w="0" w:type="auto"/>
        <w:tblLook w:val="04A0" w:firstRow="1" w:lastRow="0" w:firstColumn="1" w:lastColumn="0" w:noHBand="0" w:noVBand="1"/>
      </w:tblPr>
      <w:tblGrid>
        <w:gridCol w:w="1271"/>
        <w:gridCol w:w="1701"/>
        <w:gridCol w:w="3260"/>
        <w:gridCol w:w="3113"/>
      </w:tblGrid>
      <w:tr w:rsidR="00596879" w:rsidRPr="00596879" w14:paraId="4AEE4E90" w14:textId="77777777" w:rsidTr="00C91B8A">
        <w:tc>
          <w:tcPr>
            <w:tcW w:w="1271" w:type="dxa"/>
          </w:tcPr>
          <w:p w14:paraId="523A92CB" w14:textId="77777777" w:rsidR="00596879" w:rsidRPr="00596879" w:rsidRDefault="00596879" w:rsidP="00596879">
            <w:pPr>
              <w:jc w:val="center"/>
              <w:rPr>
                <w:rFonts w:eastAsia="Calibri"/>
                <w:szCs w:val="28"/>
              </w:rPr>
            </w:pPr>
            <w:r w:rsidRPr="00596879">
              <w:rPr>
                <w:rFonts w:eastAsia="Calibri"/>
                <w:szCs w:val="28"/>
              </w:rPr>
              <w:t>1</w:t>
            </w:r>
          </w:p>
        </w:tc>
        <w:tc>
          <w:tcPr>
            <w:tcW w:w="1701" w:type="dxa"/>
          </w:tcPr>
          <w:p w14:paraId="2C1E459F" w14:textId="77777777" w:rsidR="00596879" w:rsidRPr="00596879" w:rsidRDefault="00596879" w:rsidP="00596879">
            <w:pPr>
              <w:jc w:val="center"/>
              <w:rPr>
                <w:rFonts w:eastAsia="Calibri"/>
                <w:szCs w:val="28"/>
              </w:rPr>
            </w:pPr>
            <w:r w:rsidRPr="00596879">
              <w:rPr>
                <w:rFonts w:eastAsia="Calibri"/>
                <w:szCs w:val="28"/>
              </w:rPr>
              <w:t>2</w:t>
            </w:r>
          </w:p>
        </w:tc>
        <w:tc>
          <w:tcPr>
            <w:tcW w:w="3260" w:type="dxa"/>
          </w:tcPr>
          <w:p w14:paraId="2061B05E" w14:textId="77777777" w:rsidR="00596879" w:rsidRPr="00596879" w:rsidRDefault="00596879" w:rsidP="00596879">
            <w:pPr>
              <w:jc w:val="center"/>
              <w:rPr>
                <w:rFonts w:eastAsia="Calibri"/>
                <w:szCs w:val="28"/>
              </w:rPr>
            </w:pPr>
            <w:r w:rsidRPr="00596879">
              <w:rPr>
                <w:rFonts w:eastAsia="Calibri"/>
                <w:szCs w:val="28"/>
              </w:rPr>
              <w:t>3</w:t>
            </w:r>
          </w:p>
        </w:tc>
        <w:tc>
          <w:tcPr>
            <w:tcW w:w="3113" w:type="dxa"/>
          </w:tcPr>
          <w:p w14:paraId="5EB7C430" w14:textId="77777777" w:rsidR="00596879" w:rsidRPr="00596879" w:rsidRDefault="00596879" w:rsidP="00596879">
            <w:pPr>
              <w:jc w:val="center"/>
              <w:rPr>
                <w:rFonts w:eastAsia="Calibri"/>
                <w:szCs w:val="28"/>
              </w:rPr>
            </w:pPr>
            <w:r w:rsidRPr="00596879">
              <w:rPr>
                <w:rFonts w:eastAsia="Calibri"/>
                <w:szCs w:val="28"/>
              </w:rPr>
              <w:t>4</w:t>
            </w:r>
          </w:p>
        </w:tc>
      </w:tr>
      <w:tr w:rsidR="00596879" w:rsidRPr="00596879" w14:paraId="6F3671B4" w14:textId="77777777" w:rsidTr="00596879">
        <w:tc>
          <w:tcPr>
            <w:tcW w:w="1271" w:type="dxa"/>
          </w:tcPr>
          <w:p w14:paraId="3348BE15" w14:textId="77777777" w:rsidR="00596879" w:rsidRPr="00596879" w:rsidRDefault="00596879" w:rsidP="00596879">
            <w:pPr>
              <w:jc w:val="center"/>
              <w:rPr>
                <w:color w:val="1F2328"/>
                <w:szCs w:val="28"/>
              </w:rPr>
            </w:pPr>
            <w:r w:rsidRPr="00596879">
              <w:rPr>
                <w:color w:val="1F2328"/>
                <w:szCs w:val="28"/>
              </w:rPr>
              <w:t>UC-3</w:t>
            </w:r>
          </w:p>
        </w:tc>
        <w:tc>
          <w:tcPr>
            <w:tcW w:w="1701" w:type="dxa"/>
          </w:tcPr>
          <w:p w14:paraId="08B10852" w14:textId="77777777" w:rsidR="00596879" w:rsidRPr="00596879" w:rsidRDefault="00596879" w:rsidP="00596879">
            <w:pPr>
              <w:jc w:val="center"/>
              <w:rPr>
                <w:color w:val="1F2328"/>
                <w:szCs w:val="28"/>
              </w:rPr>
            </w:pPr>
            <w:r w:rsidRPr="00596879">
              <w:rPr>
                <w:color w:val="1F2328"/>
                <w:szCs w:val="28"/>
              </w:rPr>
              <w:t>Генерация отчета по заказам</w:t>
            </w:r>
          </w:p>
        </w:tc>
        <w:tc>
          <w:tcPr>
            <w:tcW w:w="3260" w:type="dxa"/>
          </w:tcPr>
          <w:p w14:paraId="0A98D95B" w14:textId="77777777" w:rsidR="00596879" w:rsidRPr="00596879" w:rsidRDefault="00596879" w:rsidP="00596879">
            <w:pPr>
              <w:tabs>
                <w:tab w:val="left" w:pos="411"/>
              </w:tabs>
              <w:ind w:left="181"/>
              <w:contextualSpacing/>
              <w:rPr>
                <w:color w:val="1F2328"/>
                <w:szCs w:val="28"/>
              </w:rPr>
            </w:pPr>
            <w:r w:rsidRPr="00596879">
              <w:rPr>
                <w:color w:val="1F2328"/>
                <w:szCs w:val="28"/>
              </w:rPr>
              <w:t>1. Перейти в раздел "Отчеты" через главное меню</w:t>
            </w:r>
            <w:r w:rsidRPr="00596879">
              <w:rPr>
                <w:color w:val="1F2328"/>
                <w:szCs w:val="28"/>
              </w:rPr>
              <w:br/>
              <w:t>2. Выбрать тип отчета "Заказы"</w:t>
            </w:r>
            <w:r w:rsidRPr="00596879">
              <w:rPr>
                <w:color w:val="1F2328"/>
                <w:szCs w:val="28"/>
              </w:rPr>
              <w:br/>
              <w:t>3. Указать параметры отчета:</w:t>
            </w:r>
            <w:r w:rsidRPr="00596879">
              <w:rPr>
                <w:color w:val="1F2328"/>
                <w:szCs w:val="28"/>
              </w:rPr>
              <w:br/>
              <w:t>- Период (дата начала и окончания)</w:t>
            </w:r>
            <w:r w:rsidRPr="00596879">
              <w:rPr>
                <w:color w:val="1F2328"/>
                <w:szCs w:val="28"/>
              </w:rPr>
              <w:br/>
              <w:t>- Формат отчета (</w:t>
            </w:r>
            <w:r w:rsidRPr="00596879">
              <w:rPr>
                <w:color w:val="1F2328"/>
                <w:szCs w:val="28"/>
                <w:lang w:val="en-US"/>
              </w:rPr>
              <w:t>PDF</w:t>
            </w:r>
            <w:r w:rsidRPr="00596879">
              <w:rPr>
                <w:color w:val="1F2328"/>
                <w:szCs w:val="28"/>
              </w:rPr>
              <w:t xml:space="preserve">, </w:t>
            </w:r>
            <w:r w:rsidRPr="00596879">
              <w:rPr>
                <w:color w:val="1F2328"/>
                <w:szCs w:val="28"/>
                <w:lang w:val="en-US"/>
              </w:rPr>
              <w:t>Excel</w:t>
            </w:r>
            <w:r w:rsidRPr="00596879">
              <w:rPr>
                <w:color w:val="1F2328"/>
                <w:szCs w:val="28"/>
              </w:rPr>
              <w:t xml:space="preserve">, </w:t>
            </w:r>
            <w:r w:rsidRPr="00596879">
              <w:rPr>
                <w:color w:val="1F2328"/>
                <w:szCs w:val="28"/>
                <w:lang w:val="en-US"/>
              </w:rPr>
              <w:t>CSV</w:t>
            </w:r>
            <w:r w:rsidRPr="00596879">
              <w:rPr>
                <w:color w:val="1F2328"/>
                <w:szCs w:val="28"/>
              </w:rPr>
              <w:t>)</w:t>
            </w:r>
            <w:r w:rsidRPr="00596879">
              <w:rPr>
                <w:color w:val="1F2328"/>
                <w:szCs w:val="28"/>
              </w:rPr>
              <w:br/>
              <w:t>- Статусы заказов для включения в отчет</w:t>
            </w:r>
            <w:r w:rsidRPr="00596879">
              <w:rPr>
                <w:color w:val="1F2328"/>
                <w:szCs w:val="28"/>
              </w:rPr>
              <w:br/>
              <w:t>4. Нажать кнопку "Сгенерировать отчет"</w:t>
            </w:r>
            <w:r w:rsidRPr="00596879">
              <w:rPr>
                <w:color w:val="1F2328"/>
                <w:szCs w:val="28"/>
              </w:rPr>
              <w:br/>
              <w:t>5. Дождаться завершения генерации</w:t>
            </w:r>
            <w:r w:rsidRPr="00596879">
              <w:rPr>
                <w:color w:val="1F2328"/>
                <w:szCs w:val="28"/>
              </w:rPr>
              <w:br/>
              <w:t>6. Скачать сгенерированный отчет</w:t>
            </w:r>
          </w:p>
        </w:tc>
        <w:tc>
          <w:tcPr>
            <w:tcW w:w="3113" w:type="dxa"/>
          </w:tcPr>
          <w:p w14:paraId="24D727F1" w14:textId="77777777" w:rsidR="00596879" w:rsidRPr="00596879" w:rsidRDefault="00596879" w:rsidP="00596879">
            <w:pPr>
              <w:tabs>
                <w:tab w:val="left" w:pos="583"/>
              </w:tabs>
              <w:ind w:left="31"/>
              <w:contextualSpacing/>
              <w:rPr>
                <w:color w:val="1F2328"/>
                <w:szCs w:val="28"/>
              </w:rPr>
            </w:pPr>
            <w:r w:rsidRPr="00596879">
              <w:rPr>
                <w:color w:val="1F2328"/>
                <w:szCs w:val="28"/>
              </w:rPr>
              <w:t>1. Открытие формы генерации отчета</w:t>
            </w:r>
            <w:r w:rsidRPr="00596879">
              <w:rPr>
                <w:color w:val="1F2328"/>
                <w:szCs w:val="28"/>
              </w:rPr>
              <w:br/>
              <w:t>2. Возможность настройки всех параметров</w:t>
            </w:r>
            <w:r w:rsidRPr="00596879">
              <w:rPr>
                <w:color w:val="1F2328"/>
                <w:szCs w:val="28"/>
              </w:rPr>
              <w:br/>
              <w:t>3. Корректная генерация отчета</w:t>
            </w:r>
            <w:r w:rsidRPr="00596879">
              <w:rPr>
                <w:color w:val="1F2328"/>
                <w:szCs w:val="28"/>
              </w:rPr>
              <w:br/>
            </w:r>
          </w:p>
          <w:p w14:paraId="6D23FEA6" w14:textId="77777777" w:rsidR="00596879" w:rsidRPr="00596879" w:rsidRDefault="00596879" w:rsidP="00596879">
            <w:pPr>
              <w:tabs>
                <w:tab w:val="left" w:pos="583"/>
              </w:tabs>
              <w:ind w:left="31"/>
              <w:contextualSpacing/>
              <w:rPr>
                <w:color w:val="1F2328"/>
                <w:szCs w:val="28"/>
              </w:rPr>
            </w:pPr>
          </w:p>
          <w:p w14:paraId="18ED05B1" w14:textId="77777777" w:rsidR="00596879" w:rsidRPr="00596879" w:rsidRDefault="00596879" w:rsidP="00596879">
            <w:pPr>
              <w:tabs>
                <w:tab w:val="left" w:pos="583"/>
              </w:tabs>
              <w:ind w:left="31"/>
              <w:contextualSpacing/>
              <w:rPr>
                <w:color w:val="1F2328"/>
                <w:szCs w:val="28"/>
              </w:rPr>
            </w:pPr>
          </w:p>
          <w:p w14:paraId="5800139E" w14:textId="77777777" w:rsidR="00596879" w:rsidRPr="00596879" w:rsidRDefault="00596879" w:rsidP="00596879">
            <w:pPr>
              <w:tabs>
                <w:tab w:val="left" w:pos="583"/>
              </w:tabs>
              <w:ind w:left="31"/>
              <w:contextualSpacing/>
              <w:rPr>
                <w:color w:val="1F2328"/>
                <w:szCs w:val="28"/>
              </w:rPr>
            </w:pPr>
          </w:p>
          <w:p w14:paraId="15FD76B5" w14:textId="77777777" w:rsidR="00596879" w:rsidRPr="00596879" w:rsidRDefault="00596879" w:rsidP="00596879">
            <w:pPr>
              <w:tabs>
                <w:tab w:val="left" w:pos="583"/>
              </w:tabs>
              <w:ind w:left="31"/>
              <w:contextualSpacing/>
              <w:rPr>
                <w:color w:val="1F2328"/>
                <w:szCs w:val="28"/>
              </w:rPr>
            </w:pPr>
          </w:p>
          <w:p w14:paraId="37BFBD38" w14:textId="77777777" w:rsidR="00596879" w:rsidRPr="00596879" w:rsidRDefault="00596879" w:rsidP="00596879">
            <w:pPr>
              <w:tabs>
                <w:tab w:val="left" w:pos="583"/>
              </w:tabs>
              <w:rPr>
                <w:color w:val="1F2328"/>
                <w:szCs w:val="28"/>
              </w:rPr>
            </w:pPr>
          </w:p>
          <w:p w14:paraId="51CAE16A" w14:textId="77777777" w:rsidR="00596879" w:rsidRPr="00596879" w:rsidRDefault="00596879" w:rsidP="00596879">
            <w:pPr>
              <w:tabs>
                <w:tab w:val="left" w:pos="583"/>
              </w:tabs>
              <w:ind w:left="31"/>
              <w:contextualSpacing/>
              <w:rPr>
                <w:color w:val="1F2328"/>
                <w:szCs w:val="28"/>
              </w:rPr>
            </w:pPr>
            <w:r w:rsidRPr="00596879">
              <w:rPr>
                <w:color w:val="1F2328"/>
                <w:szCs w:val="28"/>
              </w:rPr>
              <w:t>4. Создание отчета в выбранном формате</w:t>
            </w:r>
            <w:r w:rsidRPr="00596879">
              <w:rPr>
                <w:color w:val="1F2328"/>
                <w:szCs w:val="28"/>
              </w:rPr>
              <w:br/>
              <w:t>5. Возможность скачивания отчета</w:t>
            </w:r>
            <w:r w:rsidRPr="00596879">
              <w:rPr>
                <w:color w:val="1F2328"/>
                <w:szCs w:val="28"/>
              </w:rPr>
              <w:br/>
              <w:t>6. Корректность данных в</w:t>
            </w:r>
          </w:p>
        </w:tc>
      </w:tr>
      <w:tr w:rsidR="00596879" w:rsidRPr="00596879" w14:paraId="06754203" w14:textId="77777777" w:rsidTr="00596879">
        <w:tc>
          <w:tcPr>
            <w:tcW w:w="1271" w:type="dxa"/>
          </w:tcPr>
          <w:p w14:paraId="16B4EA33" w14:textId="77777777" w:rsidR="00596879" w:rsidRPr="00596879" w:rsidRDefault="00596879" w:rsidP="00596879">
            <w:pPr>
              <w:jc w:val="center"/>
              <w:rPr>
                <w:color w:val="1F2328"/>
                <w:szCs w:val="28"/>
              </w:rPr>
            </w:pPr>
            <w:r w:rsidRPr="00596879">
              <w:rPr>
                <w:color w:val="1F2328"/>
              </w:rPr>
              <w:t>UC-4</w:t>
            </w:r>
          </w:p>
        </w:tc>
        <w:tc>
          <w:tcPr>
            <w:tcW w:w="1701" w:type="dxa"/>
          </w:tcPr>
          <w:p w14:paraId="358957E8" w14:textId="77777777" w:rsidR="00596879" w:rsidRPr="00596879" w:rsidRDefault="00596879" w:rsidP="00596879">
            <w:pPr>
              <w:jc w:val="center"/>
              <w:rPr>
                <w:color w:val="1F2328"/>
                <w:szCs w:val="28"/>
              </w:rPr>
            </w:pPr>
            <w:r w:rsidRPr="00596879">
              <w:rPr>
                <w:color w:val="1F2328"/>
              </w:rPr>
              <w:t>Генерация отчета ключевых показателей</w:t>
            </w:r>
          </w:p>
        </w:tc>
        <w:tc>
          <w:tcPr>
            <w:tcW w:w="3260" w:type="dxa"/>
          </w:tcPr>
          <w:p w14:paraId="70FE2DA7" w14:textId="77777777" w:rsidR="00596879" w:rsidRPr="00596879" w:rsidRDefault="00596879" w:rsidP="00596879">
            <w:pPr>
              <w:tabs>
                <w:tab w:val="left" w:pos="411"/>
              </w:tabs>
              <w:ind w:left="181"/>
              <w:contextualSpacing/>
              <w:rPr>
                <w:color w:val="1F2328"/>
                <w:szCs w:val="28"/>
              </w:rPr>
            </w:pPr>
            <w:r w:rsidRPr="00596879">
              <w:rPr>
                <w:color w:val="1F2328"/>
              </w:rPr>
              <w:t>1. Перейти в раздел "Отчеты" через главное меню</w:t>
            </w:r>
            <w:r w:rsidRPr="00596879">
              <w:rPr>
                <w:color w:val="1F2328"/>
              </w:rPr>
              <w:br/>
              <w:t>2. Выбрать тип отчета "Ключевые показатели"</w:t>
            </w:r>
            <w:r w:rsidRPr="00596879">
              <w:rPr>
                <w:color w:val="1F2328"/>
              </w:rPr>
              <w:br/>
              <w:t>3. Указать параметры отчета:</w:t>
            </w:r>
            <w:r w:rsidRPr="00596879">
              <w:rPr>
                <w:color w:val="1F2328"/>
              </w:rPr>
              <w:br/>
              <w:t>- Период (дата начала и окончания)</w:t>
            </w:r>
            <w:r w:rsidRPr="00596879">
              <w:rPr>
                <w:color w:val="1F2328"/>
              </w:rPr>
              <w:br/>
              <w:t>- Формат отчета (</w:t>
            </w:r>
            <w:r w:rsidRPr="00596879">
              <w:rPr>
                <w:color w:val="1F2328"/>
                <w:lang w:val="en-US"/>
              </w:rPr>
              <w:t>PDF</w:t>
            </w:r>
            <w:r w:rsidRPr="00596879">
              <w:rPr>
                <w:color w:val="1F2328"/>
              </w:rPr>
              <w:t xml:space="preserve">, </w:t>
            </w:r>
            <w:r w:rsidRPr="00596879">
              <w:rPr>
                <w:color w:val="1F2328"/>
                <w:lang w:val="en-US"/>
              </w:rPr>
              <w:t>Excel</w:t>
            </w:r>
            <w:r w:rsidRPr="00596879">
              <w:rPr>
                <w:color w:val="1F2328"/>
              </w:rPr>
              <w:t xml:space="preserve">, </w:t>
            </w:r>
            <w:r w:rsidRPr="00596879">
              <w:rPr>
                <w:color w:val="1F2328"/>
                <w:lang w:val="en-US"/>
              </w:rPr>
              <w:t>CSV</w:t>
            </w:r>
            <w:r w:rsidRPr="00596879">
              <w:rPr>
                <w:color w:val="1F2328"/>
              </w:rPr>
              <w:t>)</w:t>
            </w:r>
            <w:r w:rsidRPr="00596879">
              <w:rPr>
                <w:color w:val="1F2328"/>
              </w:rPr>
              <w:br/>
              <w:t>4. Нажать кнопку "Сгенерировать отчет"</w:t>
            </w:r>
            <w:r w:rsidRPr="00596879">
              <w:rPr>
                <w:color w:val="1F2328"/>
              </w:rPr>
              <w:br/>
              <w:t>5. Дождаться завершения генерации</w:t>
            </w:r>
            <w:r w:rsidRPr="00596879">
              <w:rPr>
                <w:color w:val="1F2328"/>
              </w:rPr>
              <w:br/>
              <w:t>6. Скачать сгенерированный отчет</w:t>
            </w:r>
          </w:p>
        </w:tc>
        <w:tc>
          <w:tcPr>
            <w:tcW w:w="3113" w:type="dxa"/>
          </w:tcPr>
          <w:p w14:paraId="622A5FB8" w14:textId="77777777" w:rsidR="00596879" w:rsidRPr="00596879" w:rsidRDefault="00596879" w:rsidP="00596879">
            <w:pPr>
              <w:tabs>
                <w:tab w:val="left" w:pos="583"/>
              </w:tabs>
              <w:ind w:left="31"/>
              <w:contextualSpacing/>
              <w:rPr>
                <w:color w:val="1F2328"/>
              </w:rPr>
            </w:pPr>
            <w:r w:rsidRPr="00596879">
              <w:rPr>
                <w:color w:val="1F2328"/>
              </w:rPr>
              <w:t>1. Открытие формы генерации отчета</w:t>
            </w:r>
            <w:r w:rsidRPr="00596879">
              <w:rPr>
                <w:color w:val="1F2328"/>
              </w:rPr>
              <w:br/>
              <w:t>2. Возможность выбора показателей</w:t>
            </w:r>
            <w:r w:rsidRPr="00596879">
              <w:rPr>
                <w:color w:val="1F2328"/>
              </w:rPr>
              <w:br/>
              <w:t>3. Корректная генерация отчета</w:t>
            </w:r>
            <w:r w:rsidRPr="00596879">
              <w:rPr>
                <w:color w:val="1F2328"/>
              </w:rPr>
              <w:br/>
            </w:r>
          </w:p>
          <w:p w14:paraId="0EA70005" w14:textId="77777777" w:rsidR="00596879" w:rsidRPr="00596879" w:rsidRDefault="00596879" w:rsidP="00596879">
            <w:pPr>
              <w:tabs>
                <w:tab w:val="left" w:pos="583"/>
              </w:tabs>
              <w:ind w:left="31"/>
              <w:contextualSpacing/>
              <w:rPr>
                <w:color w:val="1F2328"/>
              </w:rPr>
            </w:pPr>
          </w:p>
          <w:p w14:paraId="37B8820E" w14:textId="77777777" w:rsidR="00596879" w:rsidRPr="00596879" w:rsidRDefault="00596879" w:rsidP="00596879">
            <w:pPr>
              <w:tabs>
                <w:tab w:val="left" w:pos="583"/>
              </w:tabs>
              <w:ind w:left="31"/>
              <w:contextualSpacing/>
              <w:rPr>
                <w:color w:val="1F2328"/>
              </w:rPr>
            </w:pPr>
          </w:p>
          <w:p w14:paraId="3C621C71" w14:textId="77777777" w:rsidR="00596879" w:rsidRPr="00596879" w:rsidRDefault="00596879" w:rsidP="00596879">
            <w:pPr>
              <w:tabs>
                <w:tab w:val="left" w:pos="583"/>
              </w:tabs>
              <w:ind w:left="31"/>
              <w:contextualSpacing/>
              <w:rPr>
                <w:color w:val="1F2328"/>
              </w:rPr>
            </w:pPr>
          </w:p>
          <w:p w14:paraId="1AE9EE39" w14:textId="77777777" w:rsidR="00596879" w:rsidRPr="00596879" w:rsidRDefault="00596879" w:rsidP="00596879">
            <w:pPr>
              <w:tabs>
                <w:tab w:val="left" w:pos="583"/>
              </w:tabs>
              <w:rPr>
                <w:color w:val="1F2328"/>
              </w:rPr>
            </w:pPr>
          </w:p>
          <w:p w14:paraId="1B64CC03" w14:textId="77777777" w:rsidR="00596879" w:rsidRPr="00596879" w:rsidRDefault="00596879" w:rsidP="00596879">
            <w:pPr>
              <w:tabs>
                <w:tab w:val="left" w:pos="583"/>
              </w:tabs>
              <w:rPr>
                <w:color w:val="1F2328"/>
              </w:rPr>
            </w:pPr>
          </w:p>
          <w:p w14:paraId="04F357A0" w14:textId="77777777" w:rsidR="00596879" w:rsidRPr="00596879" w:rsidRDefault="00596879" w:rsidP="00596879">
            <w:pPr>
              <w:tabs>
                <w:tab w:val="left" w:pos="583"/>
              </w:tabs>
              <w:ind w:left="31"/>
              <w:contextualSpacing/>
              <w:rPr>
                <w:color w:val="1F2328"/>
                <w:szCs w:val="28"/>
              </w:rPr>
            </w:pPr>
            <w:r w:rsidRPr="00596879">
              <w:rPr>
                <w:color w:val="1F2328"/>
              </w:rPr>
              <w:t>4. Создание отчета в выбранном формате</w:t>
            </w:r>
            <w:r w:rsidRPr="00596879">
              <w:rPr>
                <w:color w:val="1F2328"/>
              </w:rPr>
              <w:br/>
              <w:t>5. Возможность скачивания отчета</w:t>
            </w:r>
            <w:r w:rsidRPr="00596879">
              <w:rPr>
                <w:color w:val="1F2328"/>
              </w:rPr>
              <w:br/>
              <w:t>6. Корректность данных в отчете</w:t>
            </w:r>
          </w:p>
        </w:tc>
      </w:tr>
    </w:tbl>
    <w:p w14:paraId="5B7218FF" w14:textId="77777777" w:rsidR="00596879" w:rsidRPr="00596879" w:rsidRDefault="00596879" w:rsidP="00596879">
      <w:pPr>
        <w:spacing w:after="0" w:line="240" w:lineRule="auto"/>
        <w:ind w:firstLine="709"/>
        <w:jc w:val="both"/>
        <w:rPr>
          <w:rFonts w:eastAsia="Calibri" w:cs="Times New Roman"/>
        </w:rPr>
      </w:pPr>
    </w:p>
    <w:p w14:paraId="4335D969" w14:textId="77777777" w:rsidR="00596879" w:rsidRPr="00596879" w:rsidRDefault="00596879" w:rsidP="00596879">
      <w:pPr>
        <w:spacing w:line="240" w:lineRule="auto"/>
        <w:rPr>
          <w:rFonts w:eastAsia="Calibri" w:cs="Times New Roman"/>
        </w:rPr>
      </w:pPr>
      <w:r w:rsidRPr="00596879">
        <w:rPr>
          <w:rFonts w:eastAsia="Calibri" w:cs="Times New Roman"/>
        </w:rPr>
        <w:br w:type="page"/>
      </w:r>
    </w:p>
    <w:p w14:paraId="03E264C5" w14:textId="77777777" w:rsidR="00596879" w:rsidRPr="00596879" w:rsidRDefault="00596879" w:rsidP="00596879">
      <w:pPr>
        <w:spacing w:after="0" w:line="240" w:lineRule="auto"/>
        <w:jc w:val="both"/>
        <w:rPr>
          <w:rFonts w:eastAsia="Calibri" w:cs="Times New Roman"/>
        </w:rPr>
      </w:pPr>
      <w:r w:rsidRPr="00596879">
        <w:rPr>
          <w:rFonts w:eastAsia="Calibri" w:cs="Times New Roman"/>
        </w:rPr>
        <w:lastRenderedPageBreak/>
        <w:t>Продолжение таблицы 4.1</w:t>
      </w:r>
    </w:p>
    <w:tbl>
      <w:tblPr>
        <w:tblStyle w:val="1631"/>
        <w:tblW w:w="0" w:type="auto"/>
        <w:tblLook w:val="04A0" w:firstRow="1" w:lastRow="0" w:firstColumn="1" w:lastColumn="0" w:noHBand="0" w:noVBand="1"/>
      </w:tblPr>
      <w:tblGrid>
        <w:gridCol w:w="1271"/>
        <w:gridCol w:w="1701"/>
        <w:gridCol w:w="3260"/>
        <w:gridCol w:w="3113"/>
      </w:tblGrid>
      <w:tr w:rsidR="00596879" w:rsidRPr="00596879" w14:paraId="76AA5F10" w14:textId="77777777" w:rsidTr="00C91B8A">
        <w:tc>
          <w:tcPr>
            <w:tcW w:w="1271" w:type="dxa"/>
          </w:tcPr>
          <w:p w14:paraId="1F4081F5" w14:textId="77777777" w:rsidR="00596879" w:rsidRPr="00596879" w:rsidRDefault="00596879" w:rsidP="00596879">
            <w:pPr>
              <w:jc w:val="center"/>
              <w:rPr>
                <w:rFonts w:eastAsia="Calibri"/>
                <w:szCs w:val="28"/>
              </w:rPr>
            </w:pPr>
            <w:r w:rsidRPr="00596879">
              <w:rPr>
                <w:rFonts w:eastAsia="Calibri"/>
                <w:szCs w:val="28"/>
              </w:rPr>
              <w:t>1</w:t>
            </w:r>
          </w:p>
        </w:tc>
        <w:tc>
          <w:tcPr>
            <w:tcW w:w="1701" w:type="dxa"/>
          </w:tcPr>
          <w:p w14:paraId="08C643D0" w14:textId="77777777" w:rsidR="00596879" w:rsidRPr="00596879" w:rsidRDefault="00596879" w:rsidP="00596879">
            <w:pPr>
              <w:jc w:val="center"/>
              <w:rPr>
                <w:rFonts w:eastAsia="Calibri"/>
                <w:szCs w:val="28"/>
              </w:rPr>
            </w:pPr>
            <w:r w:rsidRPr="00596879">
              <w:rPr>
                <w:rFonts w:eastAsia="Calibri"/>
                <w:szCs w:val="28"/>
              </w:rPr>
              <w:t>2</w:t>
            </w:r>
          </w:p>
        </w:tc>
        <w:tc>
          <w:tcPr>
            <w:tcW w:w="3260" w:type="dxa"/>
          </w:tcPr>
          <w:p w14:paraId="392431B1" w14:textId="77777777" w:rsidR="00596879" w:rsidRPr="00596879" w:rsidRDefault="00596879" w:rsidP="00596879">
            <w:pPr>
              <w:jc w:val="center"/>
              <w:rPr>
                <w:rFonts w:eastAsia="Calibri"/>
                <w:szCs w:val="28"/>
              </w:rPr>
            </w:pPr>
            <w:r w:rsidRPr="00596879">
              <w:rPr>
                <w:rFonts w:eastAsia="Calibri"/>
                <w:szCs w:val="28"/>
              </w:rPr>
              <w:t>3</w:t>
            </w:r>
          </w:p>
        </w:tc>
        <w:tc>
          <w:tcPr>
            <w:tcW w:w="3113" w:type="dxa"/>
          </w:tcPr>
          <w:p w14:paraId="3C9336CE" w14:textId="77777777" w:rsidR="00596879" w:rsidRPr="00596879" w:rsidRDefault="00596879" w:rsidP="00596879">
            <w:pPr>
              <w:jc w:val="center"/>
              <w:rPr>
                <w:rFonts w:eastAsia="Calibri"/>
                <w:szCs w:val="28"/>
              </w:rPr>
            </w:pPr>
            <w:r w:rsidRPr="00596879">
              <w:rPr>
                <w:rFonts w:eastAsia="Calibri"/>
                <w:szCs w:val="28"/>
              </w:rPr>
              <w:t>4</w:t>
            </w:r>
          </w:p>
        </w:tc>
      </w:tr>
      <w:tr w:rsidR="00596879" w:rsidRPr="00596879" w14:paraId="22D4243E" w14:textId="77777777" w:rsidTr="00596879">
        <w:tc>
          <w:tcPr>
            <w:tcW w:w="1271" w:type="dxa"/>
          </w:tcPr>
          <w:p w14:paraId="010DEE0A" w14:textId="77777777" w:rsidR="00596879" w:rsidRPr="00596879" w:rsidRDefault="00596879" w:rsidP="00596879">
            <w:pPr>
              <w:jc w:val="center"/>
              <w:rPr>
                <w:color w:val="1F2328"/>
                <w:szCs w:val="28"/>
              </w:rPr>
            </w:pPr>
            <w:r w:rsidRPr="00596879">
              <w:rPr>
                <w:color w:val="1F2328"/>
              </w:rPr>
              <w:t>UC-5</w:t>
            </w:r>
          </w:p>
        </w:tc>
        <w:tc>
          <w:tcPr>
            <w:tcW w:w="1701" w:type="dxa"/>
          </w:tcPr>
          <w:p w14:paraId="0E71A79D" w14:textId="77777777" w:rsidR="00596879" w:rsidRPr="00596879" w:rsidRDefault="00596879" w:rsidP="00596879">
            <w:pPr>
              <w:jc w:val="center"/>
              <w:rPr>
                <w:color w:val="1F2328"/>
                <w:szCs w:val="28"/>
              </w:rPr>
            </w:pPr>
            <w:r w:rsidRPr="00596879">
              <w:rPr>
                <w:color w:val="1F2328"/>
              </w:rPr>
              <w:t>Просмотр списка заказов клиентов</w:t>
            </w:r>
          </w:p>
        </w:tc>
        <w:tc>
          <w:tcPr>
            <w:tcW w:w="3260" w:type="dxa"/>
          </w:tcPr>
          <w:p w14:paraId="3937EB6F" w14:textId="77777777" w:rsidR="00596879" w:rsidRPr="00596879" w:rsidRDefault="00596879" w:rsidP="00596879">
            <w:pPr>
              <w:tabs>
                <w:tab w:val="left" w:pos="411"/>
              </w:tabs>
              <w:ind w:left="181"/>
              <w:contextualSpacing/>
              <w:rPr>
                <w:color w:val="1F2328"/>
                <w:szCs w:val="28"/>
              </w:rPr>
            </w:pPr>
            <w:r w:rsidRPr="00596879">
              <w:rPr>
                <w:color w:val="1F2328"/>
              </w:rPr>
              <w:t>1. Перейти в раздел "Заказы" через главное меню</w:t>
            </w:r>
            <w:r w:rsidRPr="00596879">
              <w:rPr>
                <w:color w:val="1F2328"/>
              </w:rPr>
              <w:br/>
              <w:t>2. Применить фильтры:</w:t>
            </w:r>
            <w:r w:rsidRPr="00596879">
              <w:rPr>
                <w:color w:val="1F2328"/>
              </w:rPr>
              <w:br/>
              <w:t>- По дате создания</w:t>
            </w:r>
            <w:r w:rsidRPr="00596879">
              <w:rPr>
                <w:color w:val="1F2328"/>
              </w:rPr>
              <w:br/>
              <w:t>- По статусу заказа</w:t>
            </w:r>
            <w:r w:rsidRPr="00596879">
              <w:rPr>
                <w:color w:val="1F2328"/>
              </w:rPr>
              <w:br/>
              <w:t>- По клиенту</w:t>
            </w:r>
            <w:r w:rsidRPr="00596879">
              <w:rPr>
                <w:color w:val="1F2328"/>
              </w:rPr>
              <w:br/>
              <w:t>- По сумме заказа</w:t>
            </w:r>
            <w:r w:rsidRPr="00596879">
              <w:rPr>
                <w:color w:val="1F2328"/>
              </w:rPr>
              <w:br/>
              <w:t>3. Настроить сортировку (по дате, сумме, статусу)</w:t>
            </w:r>
            <w:r w:rsidRPr="00596879">
              <w:rPr>
                <w:color w:val="1F2328"/>
              </w:rPr>
              <w:br/>
              <w:t>4. Просмотреть детали заказа</w:t>
            </w:r>
            <w:r w:rsidRPr="00596879">
              <w:rPr>
                <w:color w:val="1F2328"/>
              </w:rPr>
              <w:br/>
              <w:t>5. При необходимости экспортировать список</w:t>
            </w:r>
          </w:p>
        </w:tc>
        <w:tc>
          <w:tcPr>
            <w:tcW w:w="3113" w:type="dxa"/>
          </w:tcPr>
          <w:p w14:paraId="314FC58C" w14:textId="77777777" w:rsidR="00596879" w:rsidRPr="00596879" w:rsidRDefault="00596879" w:rsidP="00596879">
            <w:pPr>
              <w:tabs>
                <w:tab w:val="left" w:pos="583"/>
              </w:tabs>
              <w:ind w:left="31"/>
              <w:contextualSpacing/>
              <w:rPr>
                <w:color w:val="1F2328"/>
              </w:rPr>
            </w:pPr>
            <w:r w:rsidRPr="00596879">
              <w:rPr>
                <w:color w:val="1F2328"/>
              </w:rPr>
              <w:t>1. Отображение списка заказов</w:t>
            </w:r>
            <w:r w:rsidRPr="00596879">
              <w:rPr>
                <w:color w:val="1F2328"/>
              </w:rPr>
              <w:br/>
            </w:r>
          </w:p>
          <w:p w14:paraId="5C5A6147" w14:textId="77777777" w:rsidR="00596879" w:rsidRPr="00596879" w:rsidRDefault="00596879" w:rsidP="00596879">
            <w:pPr>
              <w:tabs>
                <w:tab w:val="left" w:pos="583"/>
              </w:tabs>
              <w:ind w:left="31"/>
              <w:contextualSpacing/>
              <w:rPr>
                <w:color w:val="1F2328"/>
              </w:rPr>
            </w:pPr>
            <w:r w:rsidRPr="00596879">
              <w:rPr>
                <w:color w:val="1F2328"/>
              </w:rPr>
              <w:t>2. Корректное применение фильтров</w:t>
            </w:r>
            <w:r w:rsidRPr="00596879">
              <w:rPr>
                <w:color w:val="1F2328"/>
              </w:rPr>
              <w:br/>
            </w:r>
          </w:p>
          <w:p w14:paraId="1252BD55" w14:textId="77777777" w:rsidR="00596879" w:rsidRPr="00596879" w:rsidRDefault="00596879" w:rsidP="00596879">
            <w:pPr>
              <w:tabs>
                <w:tab w:val="left" w:pos="583"/>
              </w:tabs>
              <w:ind w:left="31"/>
              <w:contextualSpacing/>
              <w:rPr>
                <w:color w:val="1F2328"/>
              </w:rPr>
            </w:pPr>
          </w:p>
          <w:p w14:paraId="0B3625DF" w14:textId="77777777" w:rsidR="00596879" w:rsidRPr="00596879" w:rsidRDefault="00596879" w:rsidP="00596879">
            <w:pPr>
              <w:tabs>
                <w:tab w:val="left" w:pos="583"/>
              </w:tabs>
              <w:ind w:left="31"/>
              <w:contextualSpacing/>
              <w:rPr>
                <w:color w:val="1F2328"/>
              </w:rPr>
            </w:pPr>
          </w:p>
          <w:p w14:paraId="37579422" w14:textId="77777777" w:rsidR="00596879" w:rsidRPr="00596879" w:rsidRDefault="00596879" w:rsidP="00596879">
            <w:pPr>
              <w:tabs>
                <w:tab w:val="left" w:pos="583"/>
              </w:tabs>
              <w:ind w:left="31"/>
              <w:contextualSpacing/>
              <w:rPr>
                <w:color w:val="1F2328"/>
              </w:rPr>
            </w:pPr>
          </w:p>
          <w:p w14:paraId="35DAB811" w14:textId="77777777" w:rsidR="00596879" w:rsidRPr="00596879" w:rsidRDefault="00596879" w:rsidP="00596879">
            <w:pPr>
              <w:tabs>
                <w:tab w:val="left" w:pos="583"/>
              </w:tabs>
              <w:ind w:left="31"/>
              <w:contextualSpacing/>
              <w:rPr>
                <w:color w:val="1F2328"/>
                <w:szCs w:val="28"/>
              </w:rPr>
            </w:pPr>
            <w:r w:rsidRPr="00596879">
              <w:rPr>
                <w:color w:val="1F2328"/>
              </w:rPr>
              <w:t>3. Правильная сортировка данных</w:t>
            </w:r>
            <w:r w:rsidRPr="00596879">
              <w:rPr>
                <w:color w:val="1F2328"/>
              </w:rPr>
              <w:br/>
              <w:t>4. Возможность просмотра деталей</w:t>
            </w:r>
            <w:r w:rsidRPr="00596879">
              <w:rPr>
                <w:color w:val="1F2328"/>
              </w:rPr>
              <w:br/>
              <w:t>5. Возможность экспорта данных</w:t>
            </w:r>
          </w:p>
        </w:tc>
      </w:tr>
      <w:tr w:rsidR="00596879" w:rsidRPr="00596879" w14:paraId="6B81B9BA" w14:textId="77777777" w:rsidTr="00596879">
        <w:tc>
          <w:tcPr>
            <w:tcW w:w="1271" w:type="dxa"/>
          </w:tcPr>
          <w:p w14:paraId="3F7F1D9D" w14:textId="77777777" w:rsidR="00596879" w:rsidRPr="00596879" w:rsidRDefault="00596879" w:rsidP="00596879">
            <w:pPr>
              <w:jc w:val="center"/>
              <w:rPr>
                <w:color w:val="1F2328"/>
              </w:rPr>
            </w:pPr>
            <w:r w:rsidRPr="00596879">
              <w:rPr>
                <w:color w:val="1F2328"/>
              </w:rPr>
              <w:t>UC-6</w:t>
            </w:r>
          </w:p>
        </w:tc>
        <w:tc>
          <w:tcPr>
            <w:tcW w:w="1701" w:type="dxa"/>
          </w:tcPr>
          <w:p w14:paraId="0A9FE7A1" w14:textId="77777777" w:rsidR="00596879" w:rsidRPr="00596879" w:rsidRDefault="00596879" w:rsidP="00596879">
            <w:pPr>
              <w:jc w:val="center"/>
              <w:rPr>
                <w:color w:val="1F2328"/>
              </w:rPr>
            </w:pPr>
            <w:r w:rsidRPr="00596879">
              <w:rPr>
                <w:color w:val="1F2328"/>
              </w:rPr>
              <w:t>Управление заказами клиентов</w:t>
            </w:r>
          </w:p>
        </w:tc>
        <w:tc>
          <w:tcPr>
            <w:tcW w:w="3260" w:type="dxa"/>
          </w:tcPr>
          <w:p w14:paraId="3385CBED" w14:textId="77777777" w:rsidR="00596879" w:rsidRPr="00596879" w:rsidRDefault="00596879" w:rsidP="00596879">
            <w:pPr>
              <w:tabs>
                <w:tab w:val="left" w:pos="411"/>
              </w:tabs>
              <w:ind w:left="181"/>
              <w:contextualSpacing/>
              <w:rPr>
                <w:color w:val="1F2328"/>
              </w:rPr>
            </w:pPr>
            <w:r w:rsidRPr="00596879">
              <w:rPr>
                <w:color w:val="1F2328"/>
              </w:rPr>
              <w:t>1. Перейти в раздел "Заказы" через главное меню</w:t>
            </w:r>
            <w:r w:rsidRPr="00596879">
              <w:rPr>
                <w:color w:val="1F2328"/>
              </w:rPr>
              <w:br/>
              <w:t>2. Выбрать заказ для редактирования</w:t>
            </w:r>
            <w:r w:rsidRPr="00596879">
              <w:rPr>
                <w:color w:val="1F2328"/>
              </w:rPr>
              <w:br/>
              <w:t>3. Внести изменения:</w:t>
            </w:r>
            <w:r w:rsidRPr="00596879">
              <w:rPr>
                <w:color w:val="1F2328"/>
              </w:rPr>
              <w:br/>
              <w:t>- Изменить статус заказа</w:t>
            </w:r>
            <w:r w:rsidRPr="00596879">
              <w:rPr>
                <w:color w:val="1F2328"/>
              </w:rPr>
              <w:br/>
              <w:t>- Добавить/удалить товары</w:t>
            </w:r>
            <w:r w:rsidRPr="00596879">
              <w:rPr>
                <w:color w:val="1F2328"/>
              </w:rPr>
              <w:br/>
              <w:t>- Изменить количество товаров</w:t>
            </w:r>
            <w:r w:rsidRPr="00596879">
              <w:rPr>
                <w:color w:val="1F2328"/>
              </w:rPr>
              <w:br/>
              <w:t>- Добавить комментарий</w:t>
            </w:r>
            <w:r w:rsidRPr="00596879">
              <w:rPr>
                <w:color w:val="1F2328"/>
              </w:rPr>
              <w:br/>
              <w:t xml:space="preserve">4. </w:t>
            </w:r>
            <w:r w:rsidRPr="00596879">
              <w:rPr>
                <w:color w:val="1F2328"/>
                <w:lang w:val="en-US"/>
              </w:rPr>
              <w:t>Сохранить изменения</w:t>
            </w:r>
            <w:r w:rsidRPr="00596879">
              <w:rPr>
                <w:color w:val="1F2328"/>
                <w:lang w:val="en-US"/>
              </w:rPr>
              <w:br/>
              <w:t>5. Подтвердить успешное обновление</w:t>
            </w:r>
          </w:p>
        </w:tc>
        <w:tc>
          <w:tcPr>
            <w:tcW w:w="3113" w:type="dxa"/>
          </w:tcPr>
          <w:p w14:paraId="2EED2508" w14:textId="77777777" w:rsidR="00596879" w:rsidRPr="00596879" w:rsidRDefault="00596879" w:rsidP="00596879">
            <w:pPr>
              <w:tabs>
                <w:tab w:val="left" w:pos="583"/>
              </w:tabs>
              <w:ind w:left="31"/>
              <w:contextualSpacing/>
              <w:rPr>
                <w:color w:val="1F2328"/>
              </w:rPr>
            </w:pPr>
            <w:r w:rsidRPr="00596879">
              <w:rPr>
                <w:color w:val="1F2328"/>
              </w:rPr>
              <w:t>1. Открытие формы редактирования</w:t>
            </w:r>
            <w:r w:rsidRPr="00596879">
              <w:rPr>
                <w:color w:val="1F2328"/>
              </w:rPr>
              <w:br/>
              <w:t>2. Возможность внесения изменений</w:t>
            </w:r>
            <w:r w:rsidRPr="00596879">
              <w:rPr>
                <w:color w:val="1F2328"/>
              </w:rPr>
              <w:br/>
              <w:t>3. Корректное сохранение изменений</w:t>
            </w:r>
            <w:r w:rsidRPr="00596879">
              <w:rPr>
                <w:color w:val="1F2328"/>
              </w:rPr>
              <w:br/>
            </w:r>
          </w:p>
          <w:p w14:paraId="5AB266E4" w14:textId="77777777" w:rsidR="00596879" w:rsidRPr="00596879" w:rsidRDefault="00596879" w:rsidP="00596879">
            <w:pPr>
              <w:tabs>
                <w:tab w:val="left" w:pos="583"/>
              </w:tabs>
              <w:ind w:left="31"/>
              <w:contextualSpacing/>
              <w:rPr>
                <w:color w:val="1F2328"/>
              </w:rPr>
            </w:pPr>
          </w:p>
          <w:p w14:paraId="09222182" w14:textId="77777777" w:rsidR="00596879" w:rsidRPr="00596879" w:rsidRDefault="00596879" w:rsidP="00596879">
            <w:pPr>
              <w:tabs>
                <w:tab w:val="left" w:pos="583"/>
              </w:tabs>
              <w:ind w:left="31"/>
              <w:contextualSpacing/>
              <w:rPr>
                <w:color w:val="1F2328"/>
              </w:rPr>
            </w:pPr>
          </w:p>
          <w:p w14:paraId="7D6C222F" w14:textId="77777777" w:rsidR="00596879" w:rsidRPr="00596879" w:rsidRDefault="00596879" w:rsidP="00596879">
            <w:pPr>
              <w:tabs>
                <w:tab w:val="left" w:pos="583"/>
              </w:tabs>
              <w:ind w:left="31"/>
              <w:contextualSpacing/>
              <w:rPr>
                <w:color w:val="1F2328"/>
              </w:rPr>
            </w:pPr>
          </w:p>
          <w:p w14:paraId="38685A7D" w14:textId="77777777" w:rsidR="00596879" w:rsidRPr="00596879" w:rsidRDefault="00596879" w:rsidP="00596879">
            <w:pPr>
              <w:tabs>
                <w:tab w:val="left" w:pos="583"/>
              </w:tabs>
              <w:ind w:left="31"/>
              <w:contextualSpacing/>
              <w:rPr>
                <w:color w:val="1F2328"/>
              </w:rPr>
            </w:pPr>
          </w:p>
          <w:p w14:paraId="1664392A" w14:textId="77777777" w:rsidR="00596879" w:rsidRPr="00596879" w:rsidRDefault="00596879" w:rsidP="00596879">
            <w:pPr>
              <w:tabs>
                <w:tab w:val="left" w:pos="583"/>
              </w:tabs>
              <w:ind w:left="31"/>
              <w:contextualSpacing/>
              <w:rPr>
                <w:color w:val="1F2328"/>
              </w:rPr>
            </w:pPr>
          </w:p>
          <w:p w14:paraId="1DF1CC3D" w14:textId="77777777" w:rsidR="00596879" w:rsidRPr="00596879" w:rsidRDefault="00596879" w:rsidP="00596879">
            <w:pPr>
              <w:tabs>
                <w:tab w:val="left" w:pos="583"/>
              </w:tabs>
              <w:ind w:left="31"/>
              <w:contextualSpacing/>
              <w:rPr>
                <w:color w:val="1F2328"/>
              </w:rPr>
            </w:pPr>
          </w:p>
          <w:p w14:paraId="6034FAAD" w14:textId="77777777" w:rsidR="00596879" w:rsidRPr="00596879" w:rsidRDefault="00596879" w:rsidP="00596879">
            <w:pPr>
              <w:tabs>
                <w:tab w:val="left" w:pos="583"/>
              </w:tabs>
              <w:ind w:left="31"/>
              <w:contextualSpacing/>
              <w:rPr>
                <w:color w:val="1F2328"/>
              </w:rPr>
            </w:pPr>
            <w:r w:rsidRPr="00596879">
              <w:rPr>
                <w:color w:val="1F2328"/>
              </w:rPr>
              <w:t>4. Обновление статуса заказа</w:t>
            </w:r>
            <w:r w:rsidRPr="00596879">
              <w:rPr>
                <w:color w:val="1F2328"/>
              </w:rPr>
              <w:br/>
              <w:t>5. Отображение уведомления об успешном обновлении</w:t>
            </w:r>
          </w:p>
        </w:tc>
      </w:tr>
    </w:tbl>
    <w:p w14:paraId="6ABF1093" w14:textId="77777777" w:rsidR="00596879" w:rsidRPr="00596879" w:rsidRDefault="00596879" w:rsidP="00596879">
      <w:pPr>
        <w:spacing w:after="0" w:line="240" w:lineRule="auto"/>
        <w:jc w:val="both"/>
        <w:rPr>
          <w:rFonts w:eastAsia="Calibri" w:cs="Times New Roman"/>
        </w:rPr>
      </w:pPr>
      <w:r w:rsidRPr="00596879">
        <w:rPr>
          <w:rFonts w:eastAsia="Calibri" w:cs="Times New Roman"/>
        </w:rPr>
        <w:br w:type="page"/>
      </w:r>
      <w:r w:rsidRPr="00596879">
        <w:rPr>
          <w:rFonts w:eastAsia="Calibri" w:cs="Times New Roman"/>
        </w:rPr>
        <w:lastRenderedPageBreak/>
        <w:t>Продолжение таблицы 4.1</w:t>
      </w:r>
    </w:p>
    <w:tbl>
      <w:tblPr>
        <w:tblStyle w:val="1631"/>
        <w:tblW w:w="0" w:type="auto"/>
        <w:tblLook w:val="04A0" w:firstRow="1" w:lastRow="0" w:firstColumn="1" w:lastColumn="0" w:noHBand="0" w:noVBand="1"/>
      </w:tblPr>
      <w:tblGrid>
        <w:gridCol w:w="1271"/>
        <w:gridCol w:w="1701"/>
        <w:gridCol w:w="3260"/>
        <w:gridCol w:w="3113"/>
      </w:tblGrid>
      <w:tr w:rsidR="00596879" w:rsidRPr="00596879" w14:paraId="185CACCB" w14:textId="77777777" w:rsidTr="00C91B8A">
        <w:tc>
          <w:tcPr>
            <w:tcW w:w="1271" w:type="dxa"/>
          </w:tcPr>
          <w:p w14:paraId="3EEBC8EB" w14:textId="77777777" w:rsidR="00596879" w:rsidRPr="00596879" w:rsidRDefault="00596879" w:rsidP="00596879">
            <w:pPr>
              <w:jc w:val="center"/>
              <w:rPr>
                <w:rFonts w:eastAsia="Calibri"/>
                <w:szCs w:val="28"/>
              </w:rPr>
            </w:pPr>
            <w:r w:rsidRPr="00596879">
              <w:rPr>
                <w:rFonts w:eastAsia="Calibri"/>
                <w:szCs w:val="28"/>
              </w:rPr>
              <w:t>1</w:t>
            </w:r>
          </w:p>
        </w:tc>
        <w:tc>
          <w:tcPr>
            <w:tcW w:w="1701" w:type="dxa"/>
          </w:tcPr>
          <w:p w14:paraId="7687C053" w14:textId="77777777" w:rsidR="00596879" w:rsidRPr="00596879" w:rsidRDefault="00596879" w:rsidP="00596879">
            <w:pPr>
              <w:jc w:val="center"/>
              <w:rPr>
                <w:rFonts w:eastAsia="Calibri"/>
                <w:szCs w:val="28"/>
              </w:rPr>
            </w:pPr>
            <w:r w:rsidRPr="00596879">
              <w:rPr>
                <w:rFonts w:eastAsia="Calibri"/>
                <w:szCs w:val="28"/>
              </w:rPr>
              <w:t>2</w:t>
            </w:r>
          </w:p>
        </w:tc>
        <w:tc>
          <w:tcPr>
            <w:tcW w:w="3260" w:type="dxa"/>
          </w:tcPr>
          <w:p w14:paraId="50EA3201" w14:textId="77777777" w:rsidR="00596879" w:rsidRPr="00596879" w:rsidRDefault="00596879" w:rsidP="00596879">
            <w:pPr>
              <w:jc w:val="center"/>
              <w:rPr>
                <w:rFonts w:eastAsia="Calibri"/>
                <w:szCs w:val="28"/>
              </w:rPr>
            </w:pPr>
            <w:r w:rsidRPr="00596879">
              <w:rPr>
                <w:rFonts w:eastAsia="Calibri"/>
                <w:szCs w:val="28"/>
              </w:rPr>
              <w:t>3</w:t>
            </w:r>
          </w:p>
        </w:tc>
        <w:tc>
          <w:tcPr>
            <w:tcW w:w="3113" w:type="dxa"/>
          </w:tcPr>
          <w:p w14:paraId="438D21F6" w14:textId="77777777" w:rsidR="00596879" w:rsidRPr="00596879" w:rsidRDefault="00596879" w:rsidP="00596879">
            <w:pPr>
              <w:jc w:val="center"/>
              <w:rPr>
                <w:rFonts w:eastAsia="Calibri"/>
                <w:szCs w:val="28"/>
              </w:rPr>
            </w:pPr>
            <w:r w:rsidRPr="00596879">
              <w:rPr>
                <w:rFonts w:eastAsia="Calibri"/>
                <w:szCs w:val="28"/>
              </w:rPr>
              <w:t>4</w:t>
            </w:r>
          </w:p>
        </w:tc>
      </w:tr>
      <w:tr w:rsidR="00596879" w:rsidRPr="00596879" w14:paraId="61B5AFAC" w14:textId="77777777" w:rsidTr="00596879">
        <w:tc>
          <w:tcPr>
            <w:tcW w:w="1271" w:type="dxa"/>
          </w:tcPr>
          <w:p w14:paraId="365D93BB" w14:textId="77777777" w:rsidR="00596879" w:rsidRPr="00596879" w:rsidRDefault="00596879" w:rsidP="00596879">
            <w:pPr>
              <w:jc w:val="center"/>
              <w:rPr>
                <w:color w:val="1F2328"/>
                <w:szCs w:val="28"/>
              </w:rPr>
            </w:pPr>
            <w:r w:rsidRPr="00596879">
              <w:rPr>
                <w:color w:val="1F2328"/>
              </w:rPr>
              <w:t>UC-7</w:t>
            </w:r>
          </w:p>
        </w:tc>
        <w:tc>
          <w:tcPr>
            <w:tcW w:w="1701" w:type="dxa"/>
          </w:tcPr>
          <w:p w14:paraId="3EF93850" w14:textId="77777777" w:rsidR="00596879" w:rsidRPr="00596879" w:rsidRDefault="00596879" w:rsidP="00596879">
            <w:pPr>
              <w:jc w:val="center"/>
              <w:rPr>
                <w:color w:val="1F2328"/>
                <w:szCs w:val="28"/>
              </w:rPr>
            </w:pPr>
            <w:r w:rsidRPr="00596879">
              <w:rPr>
                <w:color w:val="1F2328"/>
              </w:rPr>
              <w:t>Управление товарами и складами</w:t>
            </w:r>
          </w:p>
        </w:tc>
        <w:tc>
          <w:tcPr>
            <w:tcW w:w="3260" w:type="dxa"/>
          </w:tcPr>
          <w:p w14:paraId="79F2248F" w14:textId="77777777" w:rsidR="00596879" w:rsidRPr="00596879" w:rsidRDefault="00596879" w:rsidP="00596879">
            <w:pPr>
              <w:tabs>
                <w:tab w:val="left" w:pos="411"/>
              </w:tabs>
              <w:ind w:left="181"/>
              <w:contextualSpacing/>
              <w:rPr>
                <w:color w:val="1F2328"/>
                <w:szCs w:val="28"/>
              </w:rPr>
            </w:pPr>
            <w:r w:rsidRPr="00596879">
              <w:rPr>
                <w:color w:val="1F2328"/>
              </w:rPr>
              <w:t>1. Перейти в раздел "Товары и склады" через главное меню</w:t>
            </w:r>
            <w:r w:rsidRPr="00596879">
              <w:rPr>
                <w:color w:val="1F2328"/>
              </w:rPr>
              <w:br/>
              <w:t>2. Выбрать действие:</w:t>
            </w:r>
            <w:r w:rsidRPr="00596879">
              <w:rPr>
                <w:color w:val="1F2328"/>
              </w:rPr>
              <w:br/>
              <w:t>- Добавление нового товара</w:t>
            </w:r>
            <w:r w:rsidRPr="00596879">
              <w:rPr>
                <w:color w:val="1F2328"/>
              </w:rPr>
              <w:br/>
              <w:t>- Редактирование существующего товара</w:t>
            </w:r>
            <w:r w:rsidRPr="00596879">
              <w:rPr>
                <w:color w:val="1F2328"/>
              </w:rPr>
              <w:br/>
              <w:t>- Удаление товара</w:t>
            </w:r>
            <w:r w:rsidRPr="00596879">
              <w:rPr>
                <w:color w:val="1F2328"/>
              </w:rPr>
              <w:br/>
              <w:t>- Управление остатками на складах</w:t>
            </w:r>
            <w:r w:rsidRPr="00596879">
              <w:rPr>
                <w:color w:val="1F2328"/>
              </w:rPr>
              <w:br/>
              <w:t xml:space="preserve">3. </w:t>
            </w:r>
            <w:r w:rsidRPr="00596879">
              <w:rPr>
                <w:color w:val="1F2328"/>
                <w:lang w:val="en-US"/>
              </w:rPr>
              <w:t>Заполнить/изменить данные</w:t>
            </w:r>
            <w:r w:rsidRPr="00596879">
              <w:rPr>
                <w:color w:val="1F2328"/>
                <w:lang w:val="en-US"/>
              </w:rPr>
              <w:br/>
              <w:t>4. Сохранить изменения</w:t>
            </w:r>
            <w:r w:rsidRPr="00596879">
              <w:rPr>
                <w:color w:val="1F2328"/>
                <w:lang w:val="en-US"/>
              </w:rPr>
              <w:br/>
              <w:t>5. Подтвердить успешное выполнение операции</w:t>
            </w:r>
          </w:p>
        </w:tc>
        <w:tc>
          <w:tcPr>
            <w:tcW w:w="3113" w:type="dxa"/>
          </w:tcPr>
          <w:p w14:paraId="59717770" w14:textId="77777777" w:rsidR="00596879" w:rsidRPr="00596879" w:rsidRDefault="00596879" w:rsidP="00596879">
            <w:pPr>
              <w:tabs>
                <w:tab w:val="left" w:pos="583"/>
              </w:tabs>
              <w:ind w:left="31"/>
              <w:contextualSpacing/>
              <w:rPr>
                <w:color w:val="1F2328"/>
              </w:rPr>
            </w:pPr>
            <w:r w:rsidRPr="00596879">
              <w:rPr>
                <w:color w:val="1F2328"/>
              </w:rPr>
              <w:t>1. Открытие соответствующей формы</w:t>
            </w:r>
            <w:r w:rsidRPr="00596879">
              <w:rPr>
                <w:color w:val="1F2328"/>
              </w:rPr>
              <w:br/>
              <w:t>2. Возможность внесения изменений</w:t>
            </w:r>
            <w:r w:rsidRPr="00596879">
              <w:rPr>
                <w:color w:val="1F2328"/>
              </w:rPr>
              <w:br/>
            </w:r>
          </w:p>
          <w:p w14:paraId="70FFD655" w14:textId="77777777" w:rsidR="00596879" w:rsidRPr="00596879" w:rsidRDefault="00596879" w:rsidP="00596879">
            <w:pPr>
              <w:tabs>
                <w:tab w:val="left" w:pos="583"/>
              </w:tabs>
              <w:ind w:left="31"/>
              <w:contextualSpacing/>
              <w:rPr>
                <w:color w:val="1F2328"/>
              </w:rPr>
            </w:pPr>
          </w:p>
          <w:p w14:paraId="21CE6222" w14:textId="77777777" w:rsidR="00596879" w:rsidRPr="00596879" w:rsidRDefault="00596879" w:rsidP="00596879">
            <w:pPr>
              <w:tabs>
                <w:tab w:val="left" w:pos="583"/>
              </w:tabs>
              <w:ind w:left="31"/>
              <w:contextualSpacing/>
              <w:rPr>
                <w:color w:val="1F2328"/>
              </w:rPr>
            </w:pPr>
          </w:p>
          <w:p w14:paraId="05977185" w14:textId="77777777" w:rsidR="00596879" w:rsidRPr="00596879" w:rsidRDefault="00596879" w:rsidP="00596879">
            <w:pPr>
              <w:tabs>
                <w:tab w:val="left" w:pos="583"/>
              </w:tabs>
              <w:ind w:left="31"/>
              <w:contextualSpacing/>
              <w:rPr>
                <w:color w:val="1F2328"/>
              </w:rPr>
            </w:pPr>
          </w:p>
          <w:p w14:paraId="1DEAB384" w14:textId="77777777" w:rsidR="00596879" w:rsidRPr="00596879" w:rsidRDefault="00596879" w:rsidP="00596879">
            <w:pPr>
              <w:tabs>
                <w:tab w:val="left" w:pos="583"/>
              </w:tabs>
              <w:ind w:left="31"/>
              <w:contextualSpacing/>
              <w:rPr>
                <w:color w:val="1F2328"/>
              </w:rPr>
            </w:pPr>
          </w:p>
          <w:p w14:paraId="4FF58B45" w14:textId="77777777" w:rsidR="00596879" w:rsidRPr="00596879" w:rsidRDefault="00596879" w:rsidP="00596879">
            <w:pPr>
              <w:tabs>
                <w:tab w:val="left" w:pos="583"/>
              </w:tabs>
              <w:ind w:left="31"/>
              <w:contextualSpacing/>
              <w:rPr>
                <w:color w:val="1F2328"/>
              </w:rPr>
            </w:pPr>
          </w:p>
          <w:p w14:paraId="19ECB860" w14:textId="77777777" w:rsidR="00596879" w:rsidRPr="00596879" w:rsidRDefault="00596879" w:rsidP="00596879">
            <w:pPr>
              <w:tabs>
                <w:tab w:val="left" w:pos="583"/>
              </w:tabs>
              <w:ind w:left="31"/>
              <w:contextualSpacing/>
              <w:rPr>
                <w:color w:val="1F2328"/>
              </w:rPr>
            </w:pPr>
          </w:p>
          <w:p w14:paraId="2969FA57" w14:textId="77777777" w:rsidR="00596879" w:rsidRPr="00596879" w:rsidRDefault="00596879" w:rsidP="00596879">
            <w:pPr>
              <w:tabs>
                <w:tab w:val="left" w:pos="583"/>
              </w:tabs>
              <w:ind w:left="31"/>
              <w:contextualSpacing/>
              <w:rPr>
                <w:color w:val="1F2328"/>
                <w:szCs w:val="28"/>
              </w:rPr>
            </w:pPr>
            <w:r w:rsidRPr="00596879">
              <w:rPr>
                <w:color w:val="1F2328"/>
              </w:rPr>
              <w:t>3. Корректное сохранение данных</w:t>
            </w:r>
            <w:r w:rsidRPr="00596879">
              <w:rPr>
                <w:color w:val="1F2328"/>
              </w:rPr>
              <w:br/>
              <w:t>4. Обновление информации в системе</w:t>
            </w:r>
            <w:r w:rsidRPr="00596879">
              <w:rPr>
                <w:color w:val="1F2328"/>
              </w:rPr>
              <w:br/>
              <w:t>5. Отображение уведомления об успешном выполнении</w:t>
            </w:r>
          </w:p>
        </w:tc>
      </w:tr>
      <w:tr w:rsidR="00596879" w:rsidRPr="00596879" w14:paraId="0512CACD" w14:textId="77777777" w:rsidTr="00596879">
        <w:tc>
          <w:tcPr>
            <w:tcW w:w="1271" w:type="dxa"/>
          </w:tcPr>
          <w:p w14:paraId="1221520C" w14:textId="77777777" w:rsidR="00596879" w:rsidRPr="00596879" w:rsidRDefault="00596879" w:rsidP="00596879">
            <w:pPr>
              <w:jc w:val="center"/>
              <w:rPr>
                <w:color w:val="1F2328"/>
              </w:rPr>
            </w:pPr>
            <w:r w:rsidRPr="00596879">
              <w:rPr>
                <w:color w:val="1F2328"/>
              </w:rPr>
              <w:t>UC-8</w:t>
            </w:r>
          </w:p>
        </w:tc>
        <w:tc>
          <w:tcPr>
            <w:tcW w:w="1701" w:type="dxa"/>
          </w:tcPr>
          <w:p w14:paraId="235553CD" w14:textId="77777777" w:rsidR="00596879" w:rsidRPr="00596879" w:rsidRDefault="00596879" w:rsidP="00596879">
            <w:pPr>
              <w:jc w:val="center"/>
              <w:rPr>
                <w:color w:val="1F2328"/>
              </w:rPr>
            </w:pPr>
            <w:r w:rsidRPr="00596879">
              <w:rPr>
                <w:color w:val="1F2328"/>
              </w:rPr>
              <w:t>Просмотр каталога товаров</w:t>
            </w:r>
          </w:p>
        </w:tc>
        <w:tc>
          <w:tcPr>
            <w:tcW w:w="3260" w:type="dxa"/>
          </w:tcPr>
          <w:p w14:paraId="1B7CB737" w14:textId="77777777" w:rsidR="00596879" w:rsidRPr="00596879" w:rsidRDefault="00596879" w:rsidP="00596879">
            <w:pPr>
              <w:tabs>
                <w:tab w:val="left" w:pos="411"/>
              </w:tabs>
              <w:ind w:left="181"/>
              <w:contextualSpacing/>
              <w:rPr>
                <w:color w:val="1F2328"/>
              </w:rPr>
            </w:pPr>
            <w:r w:rsidRPr="00596879">
              <w:rPr>
                <w:color w:val="1F2328"/>
              </w:rPr>
              <w:t>1. Перейти в раздел "Каталог" через главное меню</w:t>
            </w:r>
            <w:r w:rsidRPr="00596879">
              <w:rPr>
                <w:color w:val="1F2328"/>
              </w:rPr>
              <w:br/>
              <w:t>2. Применить фильтры:</w:t>
            </w:r>
            <w:r w:rsidRPr="00596879">
              <w:rPr>
                <w:color w:val="1F2328"/>
              </w:rPr>
              <w:br/>
              <w:t>- По категориям</w:t>
            </w:r>
            <w:r w:rsidRPr="00596879">
              <w:rPr>
                <w:color w:val="1F2328"/>
              </w:rPr>
              <w:br/>
              <w:t>- По цене</w:t>
            </w:r>
            <w:r w:rsidRPr="00596879">
              <w:rPr>
                <w:color w:val="1F2328"/>
              </w:rPr>
              <w:br/>
              <w:t>- По наличию на складе</w:t>
            </w:r>
            <w:r w:rsidRPr="00596879">
              <w:rPr>
                <w:color w:val="1F2328"/>
              </w:rPr>
              <w:br/>
              <w:t>3. Использовать поиск по названию</w:t>
            </w:r>
            <w:r w:rsidRPr="00596879">
              <w:rPr>
                <w:color w:val="1F2328"/>
              </w:rPr>
              <w:br/>
              <w:t>4. Настроить сортировку:</w:t>
            </w:r>
            <w:r w:rsidRPr="00596879">
              <w:rPr>
                <w:color w:val="1F2328"/>
              </w:rPr>
              <w:br/>
              <w:t>- По цене</w:t>
            </w:r>
            <w:r w:rsidRPr="00596879">
              <w:rPr>
                <w:color w:val="1F2328"/>
              </w:rPr>
              <w:br/>
              <w:t>- По популярности</w:t>
            </w:r>
            <w:r w:rsidRPr="00596879">
              <w:rPr>
                <w:color w:val="1F2328"/>
              </w:rPr>
              <w:br/>
              <w:t>- По новизне</w:t>
            </w:r>
            <w:r w:rsidRPr="00596879">
              <w:rPr>
                <w:color w:val="1F2328"/>
              </w:rPr>
              <w:br/>
              <w:t xml:space="preserve">5. </w:t>
            </w:r>
            <w:r w:rsidRPr="00596879">
              <w:rPr>
                <w:color w:val="1F2328"/>
                <w:lang w:val="en-US"/>
              </w:rPr>
              <w:t>Просмотреть детали товара</w:t>
            </w:r>
          </w:p>
        </w:tc>
        <w:tc>
          <w:tcPr>
            <w:tcW w:w="3113" w:type="dxa"/>
          </w:tcPr>
          <w:p w14:paraId="1A8D875C" w14:textId="77777777" w:rsidR="00596879" w:rsidRPr="00596879" w:rsidRDefault="00596879" w:rsidP="00596879">
            <w:pPr>
              <w:tabs>
                <w:tab w:val="left" w:pos="583"/>
              </w:tabs>
              <w:ind w:left="31"/>
              <w:contextualSpacing/>
              <w:rPr>
                <w:color w:val="1F2328"/>
              </w:rPr>
            </w:pPr>
            <w:r w:rsidRPr="00596879">
              <w:rPr>
                <w:color w:val="1F2328"/>
              </w:rPr>
              <w:t>1. Отображение каталога товаров</w:t>
            </w:r>
            <w:r w:rsidRPr="00596879">
              <w:rPr>
                <w:color w:val="1F2328"/>
              </w:rPr>
              <w:br/>
              <w:t>2. Корректное применение фильтров</w:t>
            </w:r>
            <w:r w:rsidRPr="00596879">
              <w:rPr>
                <w:color w:val="1F2328"/>
              </w:rPr>
              <w:br/>
            </w:r>
          </w:p>
          <w:p w14:paraId="428E87BF" w14:textId="77777777" w:rsidR="00596879" w:rsidRPr="00596879" w:rsidRDefault="00596879" w:rsidP="00596879">
            <w:pPr>
              <w:tabs>
                <w:tab w:val="left" w:pos="583"/>
              </w:tabs>
              <w:ind w:left="31"/>
              <w:contextualSpacing/>
              <w:rPr>
                <w:color w:val="1F2328"/>
              </w:rPr>
            </w:pPr>
          </w:p>
          <w:p w14:paraId="70FA947C" w14:textId="77777777" w:rsidR="00596879" w:rsidRPr="00596879" w:rsidRDefault="00596879" w:rsidP="00596879">
            <w:pPr>
              <w:tabs>
                <w:tab w:val="left" w:pos="583"/>
              </w:tabs>
              <w:ind w:left="31"/>
              <w:contextualSpacing/>
              <w:rPr>
                <w:color w:val="1F2328"/>
              </w:rPr>
            </w:pPr>
          </w:p>
          <w:p w14:paraId="581F3AAD" w14:textId="77777777" w:rsidR="00596879" w:rsidRPr="00596879" w:rsidRDefault="00596879" w:rsidP="00596879">
            <w:pPr>
              <w:tabs>
                <w:tab w:val="left" w:pos="583"/>
              </w:tabs>
              <w:ind w:left="31"/>
              <w:contextualSpacing/>
              <w:rPr>
                <w:color w:val="1F2328"/>
              </w:rPr>
            </w:pPr>
            <w:r w:rsidRPr="00596879">
              <w:rPr>
                <w:color w:val="1F2328"/>
              </w:rPr>
              <w:t>3. Работа поиска</w:t>
            </w:r>
            <w:r w:rsidRPr="00596879">
              <w:rPr>
                <w:color w:val="1F2328"/>
              </w:rPr>
              <w:br/>
            </w:r>
          </w:p>
          <w:p w14:paraId="411AF2C3" w14:textId="77777777" w:rsidR="00596879" w:rsidRPr="00596879" w:rsidRDefault="00596879" w:rsidP="00596879">
            <w:pPr>
              <w:tabs>
                <w:tab w:val="left" w:pos="583"/>
              </w:tabs>
              <w:ind w:left="31"/>
              <w:contextualSpacing/>
              <w:rPr>
                <w:color w:val="1F2328"/>
              </w:rPr>
            </w:pPr>
            <w:r w:rsidRPr="00596879">
              <w:rPr>
                <w:color w:val="1F2328"/>
              </w:rPr>
              <w:t>4. Правильная сортировка</w:t>
            </w:r>
            <w:r w:rsidRPr="00596879">
              <w:rPr>
                <w:color w:val="1F2328"/>
              </w:rPr>
              <w:br/>
            </w:r>
          </w:p>
          <w:p w14:paraId="41DFFC9B" w14:textId="77777777" w:rsidR="00596879" w:rsidRPr="00596879" w:rsidRDefault="00596879" w:rsidP="00596879">
            <w:pPr>
              <w:tabs>
                <w:tab w:val="left" w:pos="583"/>
              </w:tabs>
              <w:ind w:left="31"/>
              <w:contextualSpacing/>
              <w:rPr>
                <w:color w:val="1F2328"/>
              </w:rPr>
            </w:pPr>
          </w:p>
          <w:p w14:paraId="48EA9103" w14:textId="77777777" w:rsidR="00596879" w:rsidRPr="00596879" w:rsidRDefault="00596879" w:rsidP="00596879">
            <w:pPr>
              <w:tabs>
                <w:tab w:val="left" w:pos="583"/>
              </w:tabs>
              <w:ind w:left="31"/>
              <w:contextualSpacing/>
              <w:rPr>
                <w:color w:val="1F2328"/>
              </w:rPr>
            </w:pPr>
          </w:p>
          <w:p w14:paraId="69C9FD99" w14:textId="77777777" w:rsidR="00596879" w:rsidRPr="00596879" w:rsidRDefault="00596879" w:rsidP="00596879">
            <w:pPr>
              <w:tabs>
                <w:tab w:val="left" w:pos="583"/>
              </w:tabs>
              <w:ind w:left="31"/>
              <w:contextualSpacing/>
              <w:rPr>
                <w:color w:val="1F2328"/>
              </w:rPr>
            </w:pPr>
            <w:r w:rsidRPr="00596879">
              <w:rPr>
                <w:color w:val="1F2328"/>
              </w:rPr>
              <w:t>5. Возможность просмотра деталей товара</w:t>
            </w:r>
          </w:p>
        </w:tc>
      </w:tr>
    </w:tbl>
    <w:p w14:paraId="3CFAC362" w14:textId="77777777" w:rsidR="00596879" w:rsidRPr="00596879" w:rsidRDefault="00596879" w:rsidP="00596879">
      <w:pPr>
        <w:spacing w:after="0" w:line="240" w:lineRule="auto"/>
        <w:jc w:val="both"/>
        <w:rPr>
          <w:rFonts w:eastAsia="Calibri" w:cs="Times New Roman"/>
        </w:rPr>
      </w:pPr>
      <w:r w:rsidRPr="00596879">
        <w:rPr>
          <w:rFonts w:eastAsia="Calibri" w:cs="Times New Roman"/>
        </w:rPr>
        <w:br w:type="page"/>
      </w:r>
      <w:r w:rsidRPr="00596879">
        <w:rPr>
          <w:rFonts w:eastAsia="Calibri" w:cs="Times New Roman"/>
        </w:rPr>
        <w:lastRenderedPageBreak/>
        <w:t>Продолжение таблицы 4.1</w:t>
      </w:r>
    </w:p>
    <w:tbl>
      <w:tblPr>
        <w:tblStyle w:val="1631"/>
        <w:tblW w:w="0" w:type="auto"/>
        <w:tblLook w:val="04A0" w:firstRow="1" w:lastRow="0" w:firstColumn="1" w:lastColumn="0" w:noHBand="0" w:noVBand="1"/>
      </w:tblPr>
      <w:tblGrid>
        <w:gridCol w:w="1261"/>
        <w:gridCol w:w="1745"/>
        <w:gridCol w:w="3243"/>
        <w:gridCol w:w="3096"/>
      </w:tblGrid>
      <w:tr w:rsidR="00596879" w:rsidRPr="00596879" w14:paraId="4EA23929" w14:textId="77777777" w:rsidTr="00C91B8A">
        <w:tc>
          <w:tcPr>
            <w:tcW w:w="1271" w:type="dxa"/>
          </w:tcPr>
          <w:p w14:paraId="7B26672E" w14:textId="77777777" w:rsidR="00596879" w:rsidRPr="00596879" w:rsidRDefault="00596879" w:rsidP="00596879">
            <w:pPr>
              <w:jc w:val="center"/>
              <w:rPr>
                <w:rFonts w:eastAsia="Calibri"/>
                <w:szCs w:val="28"/>
              </w:rPr>
            </w:pPr>
            <w:r w:rsidRPr="00596879">
              <w:rPr>
                <w:rFonts w:eastAsia="Calibri"/>
                <w:szCs w:val="28"/>
              </w:rPr>
              <w:t>1</w:t>
            </w:r>
          </w:p>
        </w:tc>
        <w:tc>
          <w:tcPr>
            <w:tcW w:w="1701" w:type="dxa"/>
          </w:tcPr>
          <w:p w14:paraId="0B515516" w14:textId="77777777" w:rsidR="00596879" w:rsidRPr="00596879" w:rsidRDefault="00596879" w:rsidP="00596879">
            <w:pPr>
              <w:jc w:val="center"/>
              <w:rPr>
                <w:rFonts w:eastAsia="Calibri"/>
                <w:szCs w:val="28"/>
              </w:rPr>
            </w:pPr>
            <w:r w:rsidRPr="00596879">
              <w:rPr>
                <w:rFonts w:eastAsia="Calibri"/>
                <w:szCs w:val="28"/>
              </w:rPr>
              <w:t>2</w:t>
            </w:r>
          </w:p>
        </w:tc>
        <w:tc>
          <w:tcPr>
            <w:tcW w:w="3260" w:type="dxa"/>
          </w:tcPr>
          <w:p w14:paraId="4A39ECC2" w14:textId="77777777" w:rsidR="00596879" w:rsidRPr="00596879" w:rsidRDefault="00596879" w:rsidP="00596879">
            <w:pPr>
              <w:jc w:val="center"/>
              <w:rPr>
                <w:rFonts w:eastAsia="Calibri"/>
                <w:szCs w:val="28"/>
              </w:rPr>
            </w:pPr>
            <w:r w:rsidRPr="00596879">
              <w:rPr>
                <w:rFonts w:eastAsia="Calibri"/>
                <w:szCs w:val="28"/>
              </w:rPr>
              <w:t>3</w:t>
            </w:r>
          </w:p>
        </w:tc>
        <w:tc>
          <w:tcPr>
            <w:tcW w:w="3113" w:type="dxa"/>
          </w:tcPr>
          <w:p w14:paraId="2B3C980F" w14:textId="77777777" w:rsidR="00596879" w:rsidRPr="00596879" w:rsidRDefault="00596879" w:rsidP="00596879">
            <w:pPr>
              <w:jc w:val="center"/>
              <w:rPr>
                <w:rFonts w:eastAsia="Calibri"/>
                <w:szCs w:val="28"/>
              </w:rPr>
            </w:pPr>
            <w:r w:rsidRPr="00596879">
              <w:rPr>
                <w:rFonts w:eastAsia="Calibri"/>
                <w:szCs w:val="28"/>
              </w:rPr>
              <w:t>4</w:t>
            </w:r>
          </w:p>
        </w:tc>
      </w:tr>
      <w:tr w:rsidR="00596879" w:rsidRPr="00596879" w14:paraId="1F11723E" w14:textId="77777777" w:rsidTr="00596879">
        <w:tc>
          <w:tcPr>
            <w:tcW w:w="1271" w:type="dxa"/>
          </w:tcPr>
          <w:p w14:paraId="4077BF33" w14:textId="77777777" w:rsidR="00596879" w:rsidRPr="00596879" w:rsidRDefault="00596879" w:rsidP="00596879">
            <w:pPr>
              <w:jc w:val="center"/>
              <w:rPr>
                <w:color w:val="1F2328"/>
                <w:szCs w:val="28"/>
              </w:rPr>
            </w:pPr>
            <w:r w:rsidRPr="00596879">
              <w:rPr>
                <w:color w:val="1F2328"/>
              </w:rPr>
              <w:t>UC-9</w:t>
            </w:r>
          </w:p>
        </w:tc>
        <w:tc>
          <w:tcPr>
            <w:tcW w:w="1701" w:type="dxa"/>
          </w:tcPr>
          <w:p w14:paraId="4CEED12E" w14:textId="77777777" w:rsidR="00596879" w:rsidRPr="00596879" w:rsidRDefault="00596879" w:rsidP="00596879">
            <w:pPr>
              <w:jc w:val="center"/>
              <w:rPr>
                <w:color w:val="1F2328"/>
                <w:szCs w:val="28"/>
              </w:rPr>
            </w:pPr>
            <w:r w:rsidRPr="00596879">
              <w:rPr>
                <w:color w:val="1F2328"/>
              </w:rPr>
              <w:t>Добавление товара в заказ</w:t>
            </w:r>
          </w:p>
        </w:tc>
        <w:tc>
          <w:tcPr>
            <w:tcW w:w="3260" w:type="dxa"/>
          </w:tcPr>
          <w:p w14:paraId="00DBC0C2" w14:textId="77777777" w:rsidR="00596879" w:rsidRPr="00596879" w:rsidRDefault="00596879" w:rsidP="00596879">
            <w:pPr>
              <w:tabs>
                <w:tab w:val="left" w:pos="411"/>
              </w:tabs>
              <w:ind w:left="181"/>
              <w:contextualSpacing/>
              <w:rPr>
                <w:color w:val="1F2328"/>
                <w:szCs w:val="28"/>
              </w:rPr>
            </w:pPr>
            <w:r w:rsidRPr="00596879">
              <w:rPr>
                <w:color w:val="1F2328"/>
              </w:rPr>
              <w:t>1. Найти нужный товар в каталоге</w:t>
            </w:r>
            <w:r w:rsidRPr="00596879">
              <w:rPr>
                <w:color w:val="1F2328"/>
              </w:rPr>
              <w:br/>
              <w:t>2. Открыть карточку товара</w:t>
            </w:r>
            <w:r w:rsidRPr="00596879">
              <w:rPr>
                <w:color w:val="1F2328"/>
              </w:rPr>
              <w:br/>
              <w:t>3. Выбрать количество товара</w:t>
            </w:r>
            <w:r w:rsidRPr="00596879">
              <w:rPr>
                <w:color w:val="1F2328"/>
              </w:rPr>
              <w:br/>
              <w:t xml:space="preserve">4. </w:t>
            </w:r>
            <w:r w:rsidRPr="00596879">
              <w:rPr>
                <w:color w:val="1F2328"/>
                <w:lang w:val="en-US"/>
              </w:rPr>
              <w:t>Нажать кнопку "Добавить в заказ"</w:t>
            </w:r>
            <w:r w:rsidRPr="00596879">
              <w:rPr>
                <w:color w:val="1F2328"/>
                <w:lang w:val="en-US"/>
              </w:rPr>
              <w:br/>
              <w:t>5. Подтвердить добавление</w:t>
            </w:r>
            <w:r w:rsidRPr="00596879">
              <w:rPr>
                <w:color w:val="1F2328"/>
                <w:lang w:val="en-US"/>
              </w:rPr>
              <w:br/>
              <w:t>6. Проверить корзину</w:t>
            </w:r>
          </w:p>
        </w:tc>
        <w:tc>
          <w:tcPr>
            <w:tcW w:w="3113" w:type="dxa"/>
          </w:tcPr>
          <w:p w14:paraId="097E8D4D" w14:textId="77777777" w:rsidR="00596879" w:rsidRPr="00596879" w:rsidRDefault="00596879" w:rsidP="00596879">
            <w:pPr>
              <w:tabs>
                <w:tab w:val="left" w:pos="583"/>
              </w:tabs>
              <w:ind w:left="31"/>
              <w:contextualSpacing/>
              <w:rPr>
                <w:color w:val="1F2328"/>
                <w:lang w:val="en-US"/>
              </w:rPr>
            </w:pPr>
            <w:r w:rsidRPr="00596879">
              <w:rPr>
                <w:color w:val="1F2328"/>
              </w:rPr>
              <w:t>1. Открытие карточки товара</w:t>
            </w:r>
            <w:r w:rsidRPr="00596879">
              <w:rPr>
                <w:color w:val="1F2328"/>
              </w:rPr>
              <w:br/>
              <w:t>2. Возможность выбора количества</w:t>
            </w:r>
            <w:r w:rsidRPr="00596879">
              <w:rPr>
                <w:color w:val="1F2328"/>
              </w:rPr>
              <w:br/>
              <w:t>3. Успешное добавление в заказ</w:t>
            </w:r>
            <w:r w:rsidRPr="00596879">
              <w:rPr>
                <w:color w:val="1F2328"/>
              </w:rPr>
              <w:br/>
              <w:t>4. Отображение уведомления</w:t>
            </w:r>
            <w:r w:rsidRPr="00596879">
              <w:rPr>
                <w:color w:val="1F2328"/>
              </w:rPr>
              <w:br/>
              <w:t xml:space="preserve">5. </w:t>
            </w:r>
            <w:r w:rsidRPr="00596879">
              <w:rPr>
                <w:color w:val="1F2328"/>
                <w:lang w:val="en-US"/>
              </w:rPr>
              <w:t>Обновление корзины</w:t>
            </w:r>
            <w:r w:rsidRPr="00596879">
              <w:rPr>
                <w:color w:val="1F2328"/>
                <w:lang w:val="en-US"/>
              </w:rPr>
              <w:br/>
            </w:r>
          </w:p>
          <w:p w14:paraId="56FF66A3" w14:textId="77777777" w:rsidR="00596879" w:rsidRPr="00596879" w:rsidRDefault="00596879" w:rsidP="00596879">
            <w:pPr>
              <w:tabs>
                <w:tab w:val="left" w:pos="583"/>
              </w:tabs>
              <w:ind w:left="31"/>
              <w:contextualSpacing/>
              <w:rPr>
                <w:color w:val="1F2328"/>
                <w:szCs w:val="28"/>
              </w:rPr>
            </w:pPr>
            <w:r w:rsidRPr="00596879">
              <w:rPr>
                <w:color w:val="1F2328"/>
                <w:lang w:val="en-US"/>
              </w:rPr>
              <w:t>6. Корректное отображение добавленного товара</w:t>
            </w:r>
          </w:p>
        </w:tc>
      </w:tr>
      <w:tr w:rsidR="00596879" w:rsidRPr="00596879" w14:paraId="1AD8CDDB" w14:textId="77777777" w:rsidTr="00596879">
        <w:tc>
          <w:tcPr>
            <w:tcW w:w="1271" w:type="dxa"/>
          </w:tcPr>
          <w:p w14:paraId="7B58696B" w14:textId="77777777" w:rsidR="00596879" w:rsidRPr="00596879" w:rsidRDefault="00596879" w:rsidP="00596879">
            <w:pPr>
              <w:jc w:val="center"/>
              <w:rPr>
                <w:color w:val="1F2328"/>
              </w:rPr>
            </w:pPr>
            <w:r w:rsidRPr="00596879">
              <w:rPr>
                <w:color w:val="1F2328"/>
              </w:rPr>
              <w:t>UC-10</w:t>
            </w:r>
          </w:p>
        </w:tc>
        <w:tc>
          <w:tcPr>
            <w:tcW w:w="1701" w:type="dxa"/>
          </w:tcPr>
          <w:p w14:paraId="09D13738" w14:textId="77777777" w:rsidR="00596879" w:rsidRPr="00596879" w:rsidRDefault="00596879" w:rsidP="00596879">
            <w:pPr>
              <w:jc w:val="center"/>
              <w:rPr>
                <w:color w:val="1F2328"/>
              </w:rPr>
            </w:pPr>
            <w:r w:rsidRPr="00596879">
              <w:rPr>
                <w:color w:val="1F2328"/>
              </w:rPr>
              <w:t>Оформление заявки на покупку товаров</w:t>
            </w:r>
          </w:p>
        </w:tc>
        <w:tc>
          <w:tcPr>
            <w:tcW w:w="3260" w:type="dxa"/>
          </w:tcPr>
          <w:p w14:paraId="3A4010DF" w14:textId="77777777" w:rsidR="00596879" w:rsidRPr="00596879" w:rsidRDefault="00596879" w:rsidP="00596879">
            <w:pPr>
              <w:tabs>
                <w:tab w:val="left" w:pos="411"/>
              </w:tabs>
              <w:ind w:left="181"/>
              <w:contextualSpacing/>
              <w:rPr>
                <w:color w:val="1F2328"/>
              </w:rPr>
            </w:pPr>
            <w:r w:rsidRPr="00596879">
              <w:rPr>
                <w:color w:val="1F2328"/>
              </w:rPr>
              <w:t>1. Перейти в раздел "Корзина"</w:t>
            </w:r>
            <w:r w:rsidRPr="00596879">
              <w:rPr>
                <w:color w:val="1F2328"/>
              </w:rPr>
              <w:br/>
              <w:t>2. Проверить состав заказа</w:t>
            </w:r>
            <w:r w:rsidRPr="00596879">
              <w:rPr>
                <w:color w:val="1F2328"/>
              </w:rPr>
              <w:br/>
              <w:t>3. Заполнить данные для оформления:</w:t>
            </w:r>
            <w:r w:rsidRPr="00596879">
              <w:rPr>
                <w:color w:val="1F2328"/>
              </w:rPr>
              <w:br/>
              <w:t>- Контактные данные</w:t>
            </w:r>
            <w:r w:rsidRPr="00596879">
              <w:rPr>
                <w:color w:val="1F2328"/>
              </w:rPr>
              <w:br/>
              <w:t>- Адрес доставки</w:t>
            </w:r>
            <w:r w:rsidRPr="00596879">
              <w:rPr>
                <w:color w:val="1F2328"/>
              </w:rPr>
              <w:br/>
              <w:t>- Способ оплаты</w:t>
            </w:r>
            <w:r w:rsidRPr="00596879">
              <w:rPr>
                <w:color w:val="1F2328"/>
              </w:rPr>
              <w:br/>
              <w:t xml:space="preserve">4. </w:t>
            </w:r>
            <w:r w:rsidRPr="00596879">
              <w:rPr>
                <w:color w:val="1F2328"/>
                <w:lang w:val="en-US"/>
              </w:rPr>
              <w:t>Подтвердить заказ</w:t>
            </w:r>
            <w:r w:rsidRPr="00596879">
              <w:rPr>
                <w:color w:val="1F2328"/>
                <w:lang w:val="en-US"/>
              </w:rPr>
              <w:br/>
              <w:t>5. Получить подтверждение</w:t>
            </w:r>
          </w:p>
        </w:tc>
        <w:tc>
          <w:tcPr>
            <w:tcW w:w="3113" w:type="dxa"/>
          </w:tcPr>
          <w:p w14:paraId="46D41753" w14:textId="77777777" w:rsidR="00596879" w:rsidRPr="00596879" w:rsidRDefault="00596879" w:rsidP="00596879">
            <w:pPr>
              <w:tabs>
                <w:tab w:val="left" w:pos="583"/>
              </w:tabs>
              <w:ind w:left="31"/>
              <w:contextualSpacing/>
              <w:rPr>
                <w:color w:val="1F2328"/>
              </w:rPr>
            </w:pPr>
            <w:r w:rsidRPr="00596879">
              <w:rPr>
                <w:color w:val="1F2328"/>
              </w:rPr>
              <w:t>1. Отображение корзины</w:t>
            </w:r>
            <w:r w:rsidRPr="00596879">
              <w:rPr>
                <w:color w:val="1F2328"/>
              </w:rPr>
              <w:br/>
              <w:t>2. Возможность проверки состава</w:t>
            </w:r>
            <w:r w:rsidRPr="00596879">
              <w:rPr>
                <w:color w:val="1F2328"/>
              </w:rPr>
              <w:br/>
              <w:t>3. Корректное заполнение данных</w:t>
            </w:r>
            <w:r w:rsidRPr="00596879">
              <w:rPr>
                <w:color w:val="1F2328"/>
              </w:rPr>
              <w:br/>
            </w:r>
          </w:p>
          <w:p w14:paraId="518F9C99" w14:textId="77777777" w:rsidR="00596879" w:rsidRPr="00596879" w:rsidRDefault="00596879" w:rsidP="00596879">
            <w:pPr>
              <w:tabs>
                <w:tab w:val="left" w:pos="583"/>
              </w:tabs>
              <w:ind w:left="31"/>
              <w:contextualSpacing/>
              <w:rPr>
                <w:color w:val="1F2328"/>
              </w:rPr>
            </w:pPr>
          </w:p>
          <w:p w14:paraId="0D77846F" w14:textId="77777777" w:rsidR="00596879" w:rsidRPr="00596879" w:rsidRDefault="00596879" w:rsidP="00596879">
            <w:pPr>
              <w:tabs>
                <w:tab w:val="left" w:pos="583"/>
              </w:tabs>
              <w:ind w:left="31"/>
              <w:contextualSpacing/>
              <w:rPr>
                <w:color w:val="1F2328"/>
              </w:rPr>
            </w:pPr>
          </w:p>
          <w:p w14:paraId="3D204A8D" w14:textId="77777777" w:rsidR="00596879" w:rsidRPr="00596879" w:rsidRDefault="00596879" w:rsidP="00596879">
            <w:pPr>
              <w:tabs>
                <w:tab w:val="left" w:pos="583"/>
              </w:tabs>
              <w:ind w:left="31"/>
              <w:contextualSpacing/>
              <w:rPr>
                <w:color w:val="1F2328"/>
              </w:rPr>
            </w:pPr>
            <w:r w:rsidRPr="00596879">
              <w:rPr>
                <w:color w:val="1F2328"/>
              </w:rPr>
              <w:t>4. Создание заказа</w:t>
            </w:r>
            <w:r w:rsidRPr="00596879">
              <w:rPr>
                <w:color w:val="1F2328"/>
              </w:rPr>
              <w:br/>
              <w:t>5. Получение номера заказа и подтверждения</w:t>
            </w:r>
          </w:p>
        </w:tc>
      </w:tr>
    </w:tbl>
    <w:p w14:paraId="36CF140A" w14:textId="77777777" w:rsidR="00596879" w:rsidRDefault="00596879" w:rsidP="00596879">
      <w:pPr>
        <w:spacing w:after="0" w:line="23" w:lineRule="atLeast"/>
        <w:ind w:firstLine="709"/>
        <w:rPr>
          <w:rFonts w:eastAsia="Arial" w:cs="Times New Roman"/>
          <w:szCs w:val="28"/>
        </w:rPr>
      </w:pPr>
    </w:p>
    <w:p w14:paraId="07D466F9" w14:textId="0EC1AB23" w:rsidR="00596879" w:rsidRDefault="00596879" w:rsidP="00596879">
      <w:pPr>
        <w:spacing w:line="23" w:lineRule="atLeast"/>
        <w:ind w:firstLine="709"/>
        <w:jc w:val="both"/>
        <w:rPr>
          <w:rFonts w:eastAsia="Times New Roman" w:cs="Times New Roman"/>
          <w:szCs w:val="24"/>
          <w:lang w:eastAsia="ru-RU"/>
        </w:rPr>
      </w:pPr>
      <w:r w:rsidRPr="001858BD">
        <w:rPr>
          <w:rFonts w:eastAsia="Times New Roman" w:cs="Times New Roman"/>
          <w:szCs w:val="24"/>
          <w:lang w:eastAsia="ru-RU"/>
        </w:rPr>
        <w:t xml:space="preserve">В таблице были представлены основные тест-кейсы, которые используются для проверки функциональности программного продукта. </w:t>
      </w:r>
      <w:r>
        <w:rPr>
          <w:rFonts w:eastAsia="Times New Roman" w:cs="Times New Roman"/>
          <w:szCs w:val="24"/>
          <w:lang w:eastAsia="ru-RU"/>
        </w:rPr>
        <w:t xml:space="preserve">Программное средство было проверено на основе данных тест-кейсов. Дефектов не было выявлено.  </w:t>
      </w:r>
    </w:p>
    <w:p w14:paraId="62EB9F82" w14:textId="77777777" w:rsidR="00596879" w:rsidRDefault="00596879">
      <w:pPr>
        <w:rPr>
          <w:rFonts w:eastAsia="Arial" w:cs="Times New Roman"/>
          <w:szCs w:val="28"/>
        </w:rPr>
      </w:pPr>
      <w:bookmarkStart w:id="36" w:name="_Toc196856064"/>
      <w:r>
        <w:rPr>
          <w:rFonts w:eastAsia="Arial" w:cs="Times New Roman"/>
          <w:szCs w:val="28"/>
        </w:rPr>
        <w:br w:type="page"/>
      </w:r>
    </w:p>
    <w:p w14:paraId="299FD2C3" w14:textId="14F3AAC9" w:rsidR="00844FAA" w:rsidRPr="00844FAA" w:rsidRDefault="00844FAA" w:rsidP="00DE15C5">
      <w:pPr>
        <w:keepNext/>
        <w:keepLines/>
        <w:numPr>
          <w:ilvl w:val="1"/>
          <w:numId w:val="0"/>
        </w:numPr>
        <w:spacing w:after="0" w:line="240" w:lineRule="auto"/>
        <w:ind w:left="1134" w:right="108" w:hanging="425"/>
        <w:outlineLvl w:val="1"/>
        <w:rPr>
          <w:rFonts w:eastAsia="Times New Roman" w:cs="Times New Roman"/>
          <w:color w:val="000000"/>
          <w:szCs w:val="20"/>
        </w:rPr>
      </w:pPr>
      <w:bookmarkStart w:id="37" w:name="_Toc197047771"/>
      <w:r>
        <w:rPr>
          <w:rFonts w:eastAsia="Times New Roman" w:cs="Times New Roman"/>
          <w:b/>
          <w:color w:val="000000"/>
          <w:szCs w:val="20"/>
        </w:rPr>
        <w:lastRenderedPageBreak/>
        <w:t xml:space="preserve">4.2 </w:t>
      </w:r>
      <w:r w:rsidRPr="00844FAA">
        <w:rPr>
          <w:rFonts w:eastAsia="Times New Roman" w:cs="Times New Roman"/>
          <w:b/>
          <w:color w:val="000000"/>
          <w:szCs w:val="20"/>
        </w:rPr>
        <w:t>Модульное и интеграционное тестирование бизнес-логики программного средства</w:t>
      </w:r>
      <w:bookmarkEnd w:id="36"/>
      <w:bookmarkEnd w:id="37"/>
    </w:p>
    <w:p w14:paraId="0D25F173" w14:textId="5C442C99" w:rsidR="00596879" w:rsidRDefault="00596879" w:rsidP="00596879">
      <w:pPr>
        <w:spacing w:after="0" w:line="240" w:lineRule="auto"/>
        <w:rPr>
          <w:rFonts w:eastAsia="Arial" w:cs="Times New Roman"/>
          <w:szCs w:val="28"/>
        </w:rPr>
      </w:pPr>
    </w:p>
    <w:p w14:paraId="429461FB" w14:textId="77777777" w:rsidR="00596879" w:rsidRPr="00596879" w:rsidRDefault="00596879" w:rsidP="00596879">
      <w:pPr>
        <w:spacing w:after="0" w:line="240" w:lineRule="auto"/>
        <w:ind w:firstLine="708"/>
        <w:jc w:val="both"/>
        <w:rPr>
          <w:rFonts w:eastAsia="Times New Roman" w:cs="Times New Roman"/>
          <w:sz w:val="24"/>
          <w:szCs w:val="24"/>
          <w:lang w:eastAsia="ru-RU"/>
        </w:rPr>
      </w:pPr>
      <w:r w:rsidRPr="00596879">
        <w:rPr>
          <w:rFonts w:eastAsia="Times New Roman" w:cs="Times New Roman"/>
          <w:color w:val="000000"/>
          <w:szCs w:val="28"/>
          <w:lang w:eastAsia="ru-RU"/>
        </w:rPr>
        <w:t>Модульное тестирование (англ. unit testing) – процесс в программировании, позволяющий проверить на корректность отдельные модули исходного кода программы, наборы из одного или более программных модулей вместе с соответствующими управляющими данными, процедурами использования и обработки. </w:t>
      </w:r>
    </w:p>
    <w:p w14:paraId="517FA376" w14:textId="77777777" w:rsidR="00596879" w:rsidRPr="00596879" w:rsidRDefault="00596879" w:rsidP="00596879">
      <w:pPr>
        <w:spacing w:after="0" w:line="240" w:lineRule="auto"/>
        <w:ind w:firstLine="708"/>
        <w:jc w:val="both"/>
        <w:rPr>
          <w:rFonts w:eastAsia="Times New Roman" w:cs="Times New Roman"/>
          <w:sz w:val="24"/>
          <w:szCs w:val="24"/>
          <w:lang w:eastAsia="ru-RU"/>
        </w:rPr>
      </w:pPr>
      <w:r w:rsidRPr="00596879">
        <w:rPr>
          <w:rFonts w:eastAsia="Times New Roman" w:cs="Times New Roman"/>
          <w:color w:val="000000"/>
          <w:szCs w:val="28"/>
          <w:lang w:eastAsia="ru-RU"/>
        </w:rPr>
        <w:t>Идея состоит в том, чтобы писать тесты для каждой нетривиальной функции или метода. Это позволяет достаточно быстро проверить, не привело ли очередное изменение кода к регрессии, то есть к появлению ошибок в уже оттестированных местах программы, а также облегчает обнаружение и устранение таких ошибок.</w:t>
      </w:r>
    </w:p>
    <w:p w14:paraId="0706A5CA" w14:textId="4B9ACA1A" w:rsidR="00E01A33" w:rsidRDefault="00E01A33" w:rsidP="00E01A33">
      <w:pPr>
        <w:spacing w:after="0" w:line="240" w:lineRule="auto"/>
        <w:ind w:firstLine="708"/>
        <w:jc w:val="both"/>
        <w:rPr>
          <w:rFonts w:eastAsia="Times New Roman" w:cs="Times New Roman"/>
          <w:color w:val="000000"/>
          <w:szCs w:val="28"/>
          <w:lang w:eastAsia="ru-RU"/>
        </w:rPr>
      </w:pPr>
      <w:r w:rsidRPr="00E01A33">
        <w:rPr>
          <w:rFonts w:eastAsia="Times New Roman" w:cs="Times New Roman"/>
          <w:color w:val="000000"/>
          <w:szCs w:val="28"/>
          <w:lang w:val="en-US" w:eastAsia="ru-RU"/>
        </w:rPr>
        <w:t>xUnit</w:t>
      </w:r>
      <w:r w:rsidRPr="00E01A33">
        <w:rPr>
          <w:rFonts w:eastAsia="Times New Roman" w:cs="Times New Roman"/>
          <w:color w:val="000000"/>
          <w:szCs w:val="28"/>
          <w:lang w:eastAsia="ru-RU"/>
        </w:rPr>
        <w:t xml:space="preserve"> — это популярная библиотека для модульного тестирования, которая широко используется в экосистеме .</w:t>
      </w:r>
      <w:r w:rsidRPr="00E01A33">
        <w:rPr>
          <w:rFonts w:eastAsia="Times New Roman" w:cs="Times New Roman"/>
          <w:color w:val="000000"/>
          <w:szCs w:val="28"/>
          <w:lang w:val="en-US" w:eastAsia="ru-RU"/>
        </w:rPr>
        <w:t>NET</w:t>
      </w:r>
      <w:r w:rsidRPr="00E01A33">
        <w:rPr>
          <w:rFonts w:eastAsia="Times New Roman" w:cs="Times New Roman"/>
          <w:color w:val="000000"/>
          <w:szCs w:val="28"/>
          <w:lang w:eastAsia="ru-RU"/>
        </w:rPr>
        <w:t xml:space="preserve">, включая проектирование и тестирование приложений </w:t>
      </w:r>
      <w:r w:rsidRPr="00E01A33">
        <w:rPr>
          <w:rFonts w:eastAsia="Times New Roman" w:cs="Times New Roman"/>
          <w:color w:val="000000"/>
          <w:szCs w:val="28"/>
          <w:lang w:val="en-US" w:eastAsia="ru-RU"/>
        </w:rPr>
        <w:t>ASP</w:t>
      </w:r>
      <w:r w:rsidRPr="00E01A33">
        <w:rPr>
          <w:rFonts w:eastAsia="Times New Roman" w:cs="Times New Roman"/>
          <w:color w:val="000000"/>
          <w:szCs w:val="28"/>
          <w:lang w:eastAsia="ru-RU"/>
        </w:rPr>
        <w:t>.</w:t>
      </w:r>
      <w:r w:rsidRPr="00E01A33">
        <w:rPr>
          <w:rFonts w:eastAsia="Times New Roman" w:cs="Times New Roman"/>
          <w:color w:val="000000"/>
          <w:szCs w:val="28"/>
          <w:lang w:val="en-US" w:eastAsia="ru-RU"/>
        </w:rPr>
        <w:t>NET</w:t>
      </w:r>
      <w:r w:rsidRPr="00E01A33">
        <w:rPr>
          <w:rFonts w:eastAsia="Times New Roman" w:cs="Times New Roman"/>
          <w:color w:val="000000"/>
          <w:szCs w:val="28"/>
          <w:lang w:eastAsia="ru-RU"/>
        </w:rPr>
        <w:t xml:space="preserve"> </w:t>
      </w:r>
      <w:r w:rsidRPr="00E01A33">
        <w:rPr>
          <w:rFonts w:eastAsia="Times New Roman" w:cs="Times New Roman"/>
          <w:color w:val="000000"/>
          <w:szCs w:val="28"/>
          <w:lang w:val="en-US" w:eastAsia="ru-RU"/>
        </w:rPr>
        <w:t>Core</w:t>
      </w:r>
      <w:r w:rsidRPr="00E01A33">
        <w:rPr>
          <w:rFonts w:eastAsia="Times New Roman" w:cs="Times New Roman"/>
          <w:color w:val="000000"/>
          <w:szCs w:val="28"/>
          <w:lang w:eastAsia="ru-RU"/>
        </w:rPr>
        <w:t xml:space="preserve">. Она предоставляет мощный, простой и современный подход к написанию тестов и является одной из рекомендуемых библиотек для тестирования в </w:t>
      </w:r>
      <w:r w:rsidRPr="00E01A33">
        <w:rPr>
          <w:rFonts w:eastAsia="Times New Roman" w:cs="Times New Roman"/>
          <w:color w:val="000000"/>
          <w:szCs w:val="28"/>
          <w:lang w:val="en-US" w:eastAsia="ru-RU"/>
        </w:rPr>
        <w:t>ASP</w:t>
      </w:r>
      <w:r w:rsidRPr="00E01A33">
        <w:rPr>
          <w:rFonts w:eastAsia="Times New Roman" w:cs="Times New Roman"/>
          <w:color w:val="000000"/>
          <w:szCs w:val="28"/>
          <w:lang w:eastAsia="ru-RU"/>
        </w:rPr>
        <w:t>.</w:t>
      </w:r>
      <w:r w:rsidRPr="00E01A33">
        <w:rPr>
          <w:rFonts w:eastAsia="Times New Roman" w:cs="Times New Roman"/>
          <w:color w:val="000000"/>
          <w:szCs w:val="28"/>
          <w:lang w:val="en-US" w:eastAsia="ru-RU"/>
        </w:rPr>
        <w:t>NET</w:t>
      </w:r>
      <w:r w:rsidRPr="00E01A33">
        <w:rPr>
          <w:rFonts w:eastAsia="Times New Roman" w:cs="Times New Roman"/>
          <w:color w:val="000000"/>
          <w:szCs w:val="28"/>
          <w:lang w:eastAsia="ru-RU"/>
        </w:rPr>
        <w:t xml:space="preserve"> </w:t>
      </w:r>
      <w:r w:rsidRPr="00E01A33">
        <w:rPr>
          <w:rFonts w:eastAsia="Times New Roman" w:cs="Times New Roman"/>
          <w:color w:val="000000"/>
          <w:szCs w:val="28"/>
          <w:lang w:val="en-US" w:eastAsia="ru-RU"/>
        </w:rPr>
        <w:t>Core</w:t>
      </w:r>
      <w:r w:rsidRPr="00E01A33">
        <w:rPr>
          <w:rFonts w:eastAsia="Times New Roman" w:cs="Times New Roman"/>
          <w:color w:val="000000"/>
          <w:szCs w:val="28"/>
          <w:lang w:eastAsia="ru-RU"/>
        </w:rPr>
        <w:t>.</w:t>
      </w:r>
    </w:p>
    <w:p w14:paraId="0C4811DA" w14:textId="06FBB26A" w:rsidR="00E01A33" w:rsidRDefault="00E01A33" w:rsidP="00E01A33">
      <w:pPr>
        <w:spacing w:after="0" w:line="240" w:lineRule="auto"/>
        <w:ind w:firstLine="708"/>
        <w:jc w:val="both"/>
        <w:rPr>
          <w:rFonts w:eastAsia="Times New Roman" w:cs="Times New Roman"/>
          <w:color w:val="000000"/>
          <w:szCs w:val="28"/>
          <w:lang w:eastAsia="ru-RU"/>
        </w:rPr>
      </w:pPr>
      <w:r>
        <w:rPr>
          <w:rFonts w:eastAsia="Times New Roman" w:cs="Times New Roman"/>
          <w:color w:val="000000"/>
          <w:szCs w:val="28"/>
          <w:lang w:eastAsia="ru-RU"/>
        </w:rPr>
        <w:t>Разработанные модульные тесты для сервиса аналитики представлены на рисунке 4.1.</w:t>
      </w:r>
    </w:p>
    <w:p w14:paraId="00F85172" w14:textId="72249E04" w:rsidR="00E01A33" w:rsidRDefault="00E01A33" w:rsidP="00E01A33">
      <w:pPr>
        <w:spacing w:after="0" w:line="240" w:lineRule="auto"/>
        <w:ind w:firstLine="708"/>
        <w:jc w:val="both"/>
        <w:rPr>
          <w:rFonts w:eastAsia="Times New Roman" w:cs="Times New Roman"/>
          <w:color w:val="000000"/>
          <w:szCs w:val="28"/>
          <w:lang w:eastAsia="ru-RU"/>
        </w:rPr>
      </w:pPr>
    </w:p>
    <w:p w14:paraId="01CEFE63" w14:textId="1B6D68DF" w:rsidR="00E01A33" w:rsidRDefault="00E01A33" w:rsidP="00E01A33">
      <w:pPr>
        <w:spacing w:after="0" w:line="240" w:lineRule="auto"/>
        <w:jc w:val="center"/>
        <w:rPr>
          <w:rFonts w:eastAsia="Times New Roman" w:cs="Times New Roman"/>
          <w:color w:val="000000"/>
          <w:szCs w:val="28"/>
          <w:lang w:eastAsia="ru-RU"/>
        </w:rPr>
      </w:pPr>
      <w:r w:rsidRPr="00E01A33">
        <w:rPr>
          <w:rFonts w:eastAsia="Times New Roman" w:cs="Times New Roman"/>
          <w:color w:val="000000"/>
          <w:szCs w:val="28"/>
          <w:lang w:eastAsia="ru-RU"/>
        </w:rPr>
        <w:drawing>
          <wp:inline distT="0" distB="0" distL="0" distR="0" wp14:anchorId="6B264CBB" wp14:editId="4B15EDDA">
            <wp:extent cx="5940425" cy="3003550"/>
            <wp:effectExtent l="0" t="0" r="3175" b="635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003550"/>
                    </a:xfrm>
                    <a:prstGeom prst="rect">
                      <a:avLst/>
                    </a:prstGeom>
                  </pic:spPr>
                </pic:pic>
              </a:graphicData>
            </a:graphic>
          </wp:inline>
        </w:drawing>
      </w:r>
    </w:p>
    <w:p w14:paraId="4F5CF699" w14:textId="746B2F91" w:rsidR="00E01A33" w:rsidRDefault="00E01A33" w:rsidP="00E01A33">
      <w:pPr>
        <w:spacing w:after="0" w:line="240" w:lineRule="auto"/>
        <w:jc w:val="center"/>
        <w:rPr>
          <w:rFonts w:eastAsia="Times New Roman" w:cs="Times New Roman"/>
          <w:color w:val="000000"/>
          <w:szCs w:val="28"/>
          <w:lang w:eastAsia="ru-RU"/>
        </w:rPr>
      </w:pPr>
    </w:p>
    <w:p w14:paraId="4F0CD1EC" w14:textId="425159BF" w:rsidR="00E01A33" w:rsidRDefault="00C91B8A" w:rsidP="00E01A33">
      <w:pPr>
        <w:spacing w:after="0" w:line="240" w:lineRule="auto"/>
        <w:jc w:val="center"/>
        <w:rPr>
          <w:rFonts w:eastAsia="Times New Roman" w:cs="Times New Roman"/>
          <w:color w:val="000000"/>
          <w:szCs w:val="28"/>
          <w:lang w:eastAsia="ru-RU"/>
        </w:rPr>
      </w:pPr>
      <w:r>
        <w:rPr>
          <w:rFonts w:eastAsia="Times New Roman" w:cs="Times New Roman"/>
          <w:color w:val="000000"/>
          <w:szCs w:val="28"/>
          <w:lang w:eastAsia="ru-RU"/>
        </w:rPr>
        <w:t>Рисунок 4.1 – Разработанные модульные тесты для сервиса аналитики</w:t>
      </w:r>
    </w:p>
    <w:p w14:paraId="37608E50" w14:textId="6FC3C55F" w:rsidR="00E01A33" w:rsidRPr="00596879" w:rsidRDefault="00C91B8A" w:rsidP="00C91B8A">
      <w:pPr>
        <w:rPr>
          <w:rFonts w:eastAsia="Times New Roman" w:cs="Times New Roman"/>
          <w:sz w:val="24"/>
          <w:szCs w:val="24"/>
          <w:lang w:eastAsia="ru-RU"/>
        </w:rPr>
      </w:pPr>
      <w:r>
        <w:rPr>
          <w:rFonts w:eastAsia="Times New Roman" w:cs="Times New Roman"/>
          <w:sz w:val="24"/>
          <w:szCs w:val="24"/>
          <w:lang w:eastAsia="ru-RU"/>
        </w:rPr>
        <w:br w:type="page"/>
      </w:r>
    </w:p>
    <w:p w14:paraId="21E1FC44" w14:textId="301253F6" w:rsidR="00596879" w:rsidRDefault="00C91B8A" w:rsidP="00C91B8A">
      <w:pPr>
        <w:spacing w:after="0" w:line="240" w:lineRule="auto"/>
        <w:rPr>
          <w:rFonts w:eastAsia="Times New Roman" w:cs="Times New Roman"/>
          <w:color w:val="000000"/>
          <w:szCs w:val="28"/>
          <w:lang w:eastAsia="ru-RU"/>
        </w:rPr>
      </w:pPr>
      <w:r>
        <w:rPr>
          <w:rFonts w:eastAsia="Times New Roman" w:cs="Times New Roman"/>
          <w:color w:val="000000"/>
          <w:szCs w:val="28"/>
          <w:lang w:eastAsia="ru-RU"/>
        </w:rPr>
        <w:lastRenderedPageBreak/>
        <w:tab/>
        <w:t>Пример разработанного модульного теста для сервиса аналитики представлен на рисунке 4.2.</w:t>
      </w:r>
    </w:p>
    <w:p w14:paraId="4A2BDFDB" w14:textId="77777777" w:rsidR="00C91B8A" w:rsidRDefault="00C91B8A" w:rsidP="00C91B8A">
      <w:pPr>
        <w:spacing w:after="0" w:line="240" w:lineRule="auto"/>
        <w:rPr>
          <w:rFonts w:eastAsia="Times New Roman" w:cs="Times New Roman"/>
          <w:color w:val="000000"/>
          <w:szCs w:val="28"/>
          <w:lang w:eastAsia="ru-RU"/>
        </w:rPr>
      </w:pPr>
    </w:p>
    <w:p w14:paraId="71DF8832" w14:textId="3B18742A" w:rsidR="00C91B8A" w:rsidRDefault="00C91B8A" w:rsidP="00C91B8A">
      <w:pPr>
        <w:spacing w:after="0" w:line="240" w:lineRule="auto"/>
        <w:rPr>
          <w:rFonts w:eastAsia="Times New Roman" w:cs="Times New Roman"/>
          <w:sz w:val="24"/>
          <w:szCs w:val="24"/>
          <w:lang w:eastAsia="ru-RU"/>
        </w:rPr>
      </w:pPr>
      <w:r w:rsidRPr="00C91B8A">
        <w:rPr>
          <w:rFonts w:eastAsia="Times New Roman" w:cs="Times New Roman"/>
          <w:sz w:val="24"/>
          <w:szCs w:val="24"/>
          <w:lang w:eastAsia="ru-RU"/>
        </w:rPr>
        <w:drawing>
          <wp:inline distT="0" distB="0" distL="0" distR="0" wp14:anchorId="7E93999A" wp14:editId="47FBA38C">
            <wp:extent cx="5940425" cy="2459355"/>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459355"/>
                    </a:xfrm>
                    <a:prstGeom prst="rect">
                      <a:avLst/>
                    </a:prstGeom>
                  </pic:spPr>
                </pic:pic>
              </a:graphicData>
            </a:graphic>
          </wp:inline>
        </w:drawing>
      </w:r>
    </w:p>
    <w:p w14:paraId="342D46DA" w14:textId="7929C28B" w:rsidR="00C91B8A" w:rsidRDefault="00C91B8A" w:rsidP="00C91B8A">
      <w:pPr>
        <w:spacing w:after="0" w:line="240" w:lineRule="auto"/>
        <w:rPr>
          <w:rFonts w:eastAsia="Times New Roman" w:cs="Times New Roman"/>
          <w:sz w:val="24"/>
          <w:szCs w:val="24"/>
          <w:lang w:eastAsia="ru-RU"/>
        </w:rPr>
      </w:pPr>
    </w:p>
    <w:p w14:paraId="66D2776A" w14:textId="77BEBB02" w:rsidR="00C91B8A" w:rsidRDefault="00C91B8A" w:rsidP="00C91B8A">
      <w:pPr>
        <w:spacing w:after="0" w:line="240" w:lineRule="auto"/>
        <w:jc w:val="center"/>
        <w:rPr>
          <w:rFonts w:eastAsia="Times New Roman" w:cs="Times New Roman"/>
          <w:color w:val="000000"/>
          <w:szCs w:val="28"/>
          <w:lang w:eastAsia="ru-RU"/>
        </w:rPr>
      </w:pPr>
      <w:r>
        <w:rPr>
          <w:rFonts w:eastAsia="Times New Roman" w:cs="Times New Roman"/>
          <w:color w:val="000000"/>
          <w:szCs w:val="28"/>
          <w:lang w:eastAsia="ru-RU"/>
        </w:rPr>
        <w:t>Рисунок 4.2 – Пример разработанного модульного теста для сервиса аналитики</w:t>
      </w:r>
    </w:p>
    <w:p w14:paraId="4581FC01" w14:textId="1B4B54D0" w:rsidR="00C91B8A" w:rsidRPr="00596879" w:rsidRDefault="00C91B8A" w:rsidP="00C91B8A">
      <w:pPr>
        <w:spacing w:after="0" w:line="240" w:lineRule="auto"/>
        <w:rPr>
          <w:rFonts w:eastAsia="Times New Roman" w:cs="Times New Roman"/>
          <w:sz w:val="24"/>
          <w:szCs w:val="24"/>
          <w:lang w:eastAsia="ru-RU"/>
        </w:rPr>
      </w:pPr>
    </w:p>
    <w:p w14:paraId="75978741" w14:textId="77777777" w:rsidR="00596879" w:rsidRPr="00596879" w:rsidRDefault="00596879" w:rsidP="00596879">
      <w:pPr>
        <w:spacing w:after="0" w:line="240" w:lineRule="auto"/>
        <w:ind w:firstLine="708"/>
        <w:jc w:val="both"/>
        <w:rPr>
          <w:rFonts w:eastAsia="Times New Roman" w:cs="Times New Roman"/>
          <w:sz w:val="24"/>
          <w:szCs w:val="24"/>
          <w:lang w:eastAsia="ru-RU"/>
        </w:rPr>
      </w:pPr>
      <w:r w:rsidRPr="00596879">
        <w:rPr>
          <w:rFonts w:eastAsia="Times New Roman" w:cs="Times New Roman"/>
          <w:color w:val="000000"/>
          <w:szCs w:val="28"/>
          <w:lang w:eastAsia="ru-RU"/>
        </w:rPr>
        <w:t>Unit тесты, как правило, делятся на три логические части: Arrange, Act и Assert. Каждая из них выполняет определенную задачу для проверки корректности кода.</w:t>
      </w:r>
    </w:p>
    <w:p w14:paraId="512CBE8D" w14:textId="77777777" w:rsidR="00596879" w:rsidRPr="00596879" w:rsidRDefault="00596879" w:rsidP="00596879">
      <w:pPr>
        <w:numPr>
          <w:ilvl w:val="0"/>
          <w:numId w:val="93"/>
        </w:numPr>
        <w:spacing w:after="0" w:line="240" w:lineRule="auto"/>
        <w:ind w:left="1069" w:right="109"/>
        <w:jc w:val="both"/>
        <w:textAlignment w:val="baseline"/>
        <w:rPr>
          <w:rFonts w:eastAsia="Times New Roman" w:cs="Times New Roman"/>
          <w:bCs/>
          <w:color w:val="000000"/>
          <w:szCs w:val="28"/>
          <w:lang w:eastAsia="ru-RU"/>
        </w:rPr>
      </w:pPr>
      <w:r w:rsidRPr="00596879">
        <w:rPr>
          <w:rFonts w:eastAsia="Times New Roman" w:cs="Times New Roman"/>
          <w:bCs/>
          <w:color w:val="000000"/>
          <w:szCs w:val="28"/>
          <w:lang w:eastAsia="ru-RU"/>
        </w:rPr>
        <w:t>Arrange (Подготовка)</w:t>
      </w:r>
    </w:p>
    <w:p w14:paraId="3C96FD77" w14:textId="77777777" w:rsidR="00596879" w:rsidRPr="00596879" w:rsidRDefault="00596879" w:rsidP="00596879">
      <w:pPr>
        <w:spacing w:after="0" w:line="240" w:lineRule="auto"/>
        <w:ind w:firstLine="709"/>
        <w:jc w:val="both"/>
        <w:rPr>
          <w:rFonts w:eastAsia="Times New Roman" w:cs="Times New Roman"/>
          <w:sz w:val="24"/>
          <w:szCs w:val="24"/>
          <w:lang w:eastAsia="ru-RU"/>
        </w:rPr>
      </w:pPr>
      <w:r w:rsidRPr="00596879">
        <w:rPr>
          <w:rFonts w:eastAsia="Times New Roman" w:cs="Times New Roman"/>
          <w:color w:val="000000"/>
          <w:szCs w:val="28"/>
          <w:lang w:eastAsia="ru-RU"/>
        </w:rPr>
        <w:t>В этой части теста происходит настройка начального состояния, необходимого для выполнения теста.</w:t>
      </w:r>
    </w:p>
    <w:p w14:paraId="07869AB2" w14:textId="77777777" w:rsidR="00596879" w:rsidRPr="00596879" w:rsidRDefault="00596879" w:rsidP="00596879">
      <w:pPr>
        <w:spacing w:after="0" w:line="240" w:lineRule="auto"/>
        <w:ind w:firstLine="709"/>
        <w:jc w:val="both"/>
        <w:rPr>
          <w:rFonts w:eastAsia="Times New Roman" w:cs="Times New Roman"/>
          <w:sz w:val="24"/>
          <w:szCs w:val="24"/>
          <w:lang w:eastAsia="ru-RU"/>
        </w:rPr>
      </w:pPr>
      <w:r w:rsidRPr="00596879">
        <w:rPr>
          <w:rFonts w:eastAsia="Times New Roman" w:cs="Times New Roman"/>
          <w:color w:val="000000"/>
          <w:szCs w:val="28"/>
          <w:lang w:eastAsia="ru-RU"/>
        </w:rPr>
        <w:t>Что включает:</w:t>
      </w:r>
    </w:p>
    <w:p w14:paraId="51E957AF" w14:textId="77777777" w:rsidR="00596879" w:rsidRPr="00596879" w:rsidRDefault="00596879" w:rsidP="00596879">
      <w:pPr>
        <w:numPr>
          <w:ilvl w:val="0"/>
          <w:numId w:val="94"/>
        </w:numPr>
        <w:spacing w:after="0" w:line="240" w:lineRule="auto"/>
        <w:ind w:left="0" w:right="109" w:firstLine="709"/>
        <w:jc w:val="both"/>
        <w:textAlignment w:val="baseline"/>
        <w:rPr>
          <w:rFonts w:eastAsia="Times New Roman" w:cs="Times New Roman"/>
          <w:color w:val="000000"/>
          <w:szCs w:val="28"/>
          <w:lang w:eastAsia="ru-RU"/>
        </w:rPr>
      </w:pPr>
      <w:r w:rsidRPr="00596879">
        <w:rPr>
          <w:rFonts w:eastAsia="Times New Roman" w:cs="Times New Roman"/>
          <w:color w:val="000000"/>
          <w:szCs w:val="28"/>
          <w:lang w:eastAsia="ru-RU"/>
        </w:rPr>
        <w:t>создание тестируемого объекта или вызов методов инициализации;</w:t>
      </w:r>
    </w:p>
    <w:p w14:paraId="7FD5B72D" w14:textId="77777777" w:rsidR="00596879" w:rsidRPr="00596879" w:rsidRDefault="00596879" w:rsidP="00596879">
      <w:pPr>
        <w:numPr>
          <w:ilvl w:val="0"/>
          <w:numId w:val="94"/>
        </w:numPr>
        <w:spacing w:after="0" w:line="240" w:lineRule="auto"/>
        <w:ind w:left="0" w:right="109" w:firstLine="709"/>
        <w:jc w:val="both"/>
        <w:textAlignment w:val="baseline"/>
        <w:rPr>
          <w:rFonts w:eastAsia="Times New Roman" w:cs="Times New Roman"/>
          <w:color w:val="000000"/>
          <w:szCs w:val="28"/>
          <w:lang w:eastAsia="ru-RU"/>
        </w:rPr>
      </w:pPr>
      <w:r w:rsidRPr="00596879">
        <w:rPr>
          <w:rFonts w:eastAsia="Times New Roman" w:cs="Times New Roman"/>
          <w:color w:val="000000"/>
          <w:szCs w:val="28"/>
          <w:lang w:eastAsia="ru-RU"/>
        </w:rPr>
        <w:t>подготовка входных данных;</w:t>
      </w:r>
    </w:p>
    <w:p w14:paraId="44E13B0C" w14:textId="77777777" w:rsidR="00596879" w:rsidRPr="00596879" w:rsidRDefault="00596879" w:rsidP="00596879">
      <w:pPr>
        <w:numPr>
          <w:ilvl w:val="0"/>
          <w:numId w:val="94"/>
        </w:numPr>
        <w:spacing w:after="0" w:line="240" w:lineRule="auto"/>
        <w:ind w:left="0" w:right="109" w:firstLine="709"/>
        <w:jc w:val="both"/>
        <w:textAlignment w:val="baseline"/>
        <w:rPr>
          <w:rFonts w:eastAsia="Times New Roman" w:cs="Times New Roman"/>
          <w:color w:val="000000"/>
          <w:szCs w:val="28"/>
          <w:lang w:eastAsia="ru-RU"/>
        </w:rPr>
      </w:pPr>
      <w:r w:rsidRPr="00596879">
        <w:rPr>
          <w:rFonts w:eastAsia="Times New Roman" w:cs="Times New Roman"/>
          <w:color w:val="000000"/>
          <w:szCs w:val="28"/>
          <w:lang w:eastAsia="ru-RU"/>
        </w:rPr>
        <w:t>настройка зависимостей (например, использование заглушек, моком или фейков);</w:t>
      </w:r>
    </w:p>
    <w:p w14:paraId="0FA32563" w14:textId="77777777" w:rsidR="00596879" w:rsidRPr="00596879" w:rsidRDefault="00596879" w:rsidP="00596879">
      <w:pPr>
        <w:numPr>
          <w:ilvl w:val="0"/>
          <w:numId w:val="94"/>
        </w:numPr>
        <w:spacing w:after="0" w:line="240" w:lineRule="auto"/>
        <w:ind w:left="0" w:right="109" w:firstLine="709"/>
        <w:jc w:val="both"/>
        <w:textAlignment w:val="baseline"/>
        <w:rPr>
          <w:rFonts w:eastAsia="Times New Roman" w:cs="Times New Roman"/>
          <w:color w:val="000000"/>
          <w:szCs w:val="28"/>
          <w:lang w:eastAsia="ru-RU"/>
        </w:rPr>
      </w:pPr>
      <w:r w:rsidRPr="00596879">
        <w:rPr>
          <w:rFonts w:eastAsia="Times New Roman" w:cs="Times New Roman"/>
          <w:color w:val="000000"/>
          <w:szCs w:val="28"/>
          <w:lang w:eastAsia="ru-RU"/>
        </w:rPr>
        <w:t>указание ожидаемого результата.</w:t>
      </w:r>
    </w:p>
    <w:p w14:paraId="00DDFB45" w14:textId="77777777" w:rsidR="00596879" w:rsidRPr="00596879" w:rsidRDefault="00596879" w:rsidP="00596879">
      <w:pPr>
        <w:numPr>
          <w:ilvl w:val="0"/>
          <w:numId w:val="93"/>
        </w:numPr>
        <w:suppressAutoHyphens/>
        <w:spacing w:after="0" w:line="240" w:lineRule="auto"/>
        <w:ind w:left="0" w:right="109" w:firstLine="709"/>
        <w:contextualSpacing/>
        <w:jc w:val="both"/>
        <w:textAlignment w:val="baseline"/>
        <w:rPr>
          <w:rFonts w:eastAsia="Times New Roman" w:cs="Times New Roman"/>
          <w:bCs/>
          <w:szCs w:val="28"/>
          <w:lang w:eastAsia="ru-RU"/>
        </w:rPr>
      </w:pPr>
      <w:r w:rsidRPr="00596879">
        <w:rPr>
          <w:rFonts w:eastAsia="Times New Roman" w:cs="Times New Roman"/>
          <w:bCs/>
          <w:szCs w:val="28"/>
          <w:lang w:eastAsia="ru-RU"/>
        </w:rPr>
        <w:t>Act (Действие)</w:t>
      </w:r>
    </w:p>
    <w:p w14:paraId="5EFD314C" w14:textId="77777777" w:rsidR="00596879" w:rsidRPr="00596879" w:rsidRDefault="00596879" w:rsidP="00596879">
      <w:pPr>
        <w:spacing w:after="0" w:line="240" w:lineRule="auto"/>
        <w:ind w:firstLine="709"/>
        <w:jc w:val="both"/>
        <w:rPr>
          <w:rFonts w:eastAsia="Times New Roman" w:cs="Times New Roman"/>
          <w:sz w:val="24"/>
          <w:szCs w:val="24"/>
          <w:lang w:eastAsia="ru-RU"/>
        </w:rPr>
      </w:pPr>
      <w:r w:rsidRPr="00596879">
        <w:rPr>
          <w:rFonts w:eastAsia="Times New Roman" w:cs="Times New Roman"/>
          <w:color w:val="000000"/>
          <w:szCs w:val="28"/>
          <w:lang w:eastAsia="ru-RU"/>
        </w:rPr>
        <w:t>В этой части теста выполняется непосредственное действие, которое вы хотите проверить. Обычно это вызов метода или выполнение некоторой операции над подготовленными данными.</w:t>
      </w:r>
    </w:p>
    <w:p w14:paraId="32592965" w14:textId="77777777" w:rsidR="00596879" w:rsidRPr="00596879" w:rsidRDefault="00596879" w:rsidP="00596879">
      <w:pPr>
        <w:spacing w:after="0" w:line="240" w:lineRule="auto"/>
        <w:ind w:firstLine="709"/>
        <w:jc w:val="both"/>
        <w:rPr>
          <w:rFonts w:eastAsia="Times New Roman" w:cs="Times New Roman"/>
          <w:sz w:val="24"/>
          <w:szCs w:val="24"/>
          <w:lang w:eastAsia="ru-RU"/>
        </w:rPr>
      </w:pPr>
      <w:r w:rsidRPr="00596879">
        <w:rPr>
          <w:rFonts w:eastAsia="Times New Roman" w:cs="Times New Roman"/>
          <w:color w:val="000000"/>
          <w:szCs w:val="28"/>
          <w:lang w:eastAsia="ru-RU"/>
        </w:rPr>
        <w:t>Что включает:</w:t>
      </w:r>
    </w:p>
    <w:p w14:paraId="2195E581" w14:textId="77777777" w:rsidR="00596879" w:rsidRPr="00596879" w:rsidRDefault="00596879" w:rsidP="00596879">
      <w:pPr>
        <w:numPr>
          <w:ilvl w:val="0"/>
          <w:numId w:val="95"/>
        </w:numPr>
        <w:spacing w:after="0" w:line="240" w:lineRule="auto"/>
        <w:ind w:left="0" w:right="109" w:firstLine="709"/>
        <w:jc w:val="both"/>
        <w:textAlignment w:val="baseline"/>
        <w:rPr>
          <w:rFonts w:eastAsia="Times New Roman" w:cs="Times New Roman"/>
          <w:color w:val="000000"/>
          <w:szCs w:val="28"/>
          <w:lang w:eastAsia="ru-RU"/>
        </w:rPr>
      </w:pPr>
      <w:r w:rsidRPr="00596879">
        <w:rPr>
          <w:rFonts w:eastAsia="Times New Roman" w:cs="Times New Roman"/>
          <w:color w:val="000000"/>
          <w:szCs w:val="28"/>
          <w:lang w:eastAsia="ru-RU"/>
        </w:rPr>
        <w:t>вызов тестируемого метода или функции;</w:t>
      </w:r>
    </w:p>
    <w:p w14:paraId="0E92493A" w14:textId="77777777" w:rsidR="00596879" w:rsidRPr="00596879" w:rsidRDefault="00596879" w:rsidP="00596879">
      <w:pPr>
        <w:numPr>
          <w:ilvl w:val="0"/>
          <w:numId w:val="95"/>
        </w:numPr>
        <w:spacing w:after="0" w:line="240" w:lineRule="auto"/>
        <w:ind w:left="0" w:right="109" w:firstLine="709"/>
        <w:jc w:val="both"/>
        <w:textAlignment w:val="baseline"/>
        <w:rPr>
          <w:rFonts w:eastAsia="Times New Roman" w:cs="Times New Roman"/>
          <w:color w:val="000000"/>
          <w:szCs w:val="28"/>
          <w:lang w:eastAsia="ru-RU"/>
        </w:rPr>
      </w:pPr>
      <w:r w:rsidRPr="00596879">
        <w:rPr>
          <w:rFonts w:eastAsia="Times New Roman" w:cs="Times New Roman"/>
          <w:color w:val="000000"/>
          <w:szCs w:val="28"/>
          <w:lang w:eastAsia="ru-RU"/>
        </w:rPr>
        <w:t>сохранение результата выполнения метода, если это необходимо для дальнейшей проверки.</w:t>
      </w:r>
    </w:p>
    <w:p w14:paraId="1D0FF4DD" w14:textId="77777777" w:rsidR="00596879" w:rsidRPr="00596879" w:rsidRDefault="00596879" w:rsidP="00596879">
      <w:pPr>
        <w:numPr>
          <w:ilvl w:val="0"/>
          <w:numId w:val="93"/>
        </w:numPr>
        <w:suppressAutoHyphens/>
        <w:spacing w:after="0" w:line="240" w:lineRule="auto"/>
        <w:ind w:left="0" w:right="109" w:firstLine="709"/>
        <w:contextualSpacing/>
        <w:jc w:val="both"/>
        <w:rPr>
          <w:rFonts w:eastAsia="Times New Roman" w:cs="Times New Roman"/>
          <w:sz w:val="22"/>
          <w:szCs w:val="24"/>
          <w:lang w:eastAsia="ru-RU"/>
        </w:rPr>
      </w:pPr>
      <w:r w:rsidRPr="00596879">
        <w:rPr>
          <w:rFonts w:eastAsia="Times New Roman" w:cs="Times New Roman"/>
          <w:bCs/>
          <w:szCs w:val="28"/>
          <w:lang w:eastAsia="ru-RU"/>
        </w:rPr>
        <w:t>Assert (Утверждение)</w:t>
      </w:r>
    </w:p>
    <w:p w14:paraId="08317E02" w14:textId="77777777" w:rsidR="00596879" w:rsidRPr="00596879" w:rsidRDefault="00596879" w:rsidP="00596879">
      <w:pPr>
        <w:spacing w:after="0" w:line="240" w:lineRule="auto"/>
        <w:ind w:firstLine="709"/>
        <w:jc w:val="both"/>
        <w:rPr>
          <w:rFonts w:eastAsia="Times New Roman" w:cs="Times New Roman"/>
          <w:sz w:val="24"/>
          <w:szCs w:val="24"/>
          <w:lang w:eastAsia="ru-RU"/>
        </w:rPr>
      </w:pPr>
      <w:r w:rsidRPr="00596879">
        <w:rPr>
          <w:rFonts w:eastAsia="Times New Roman" w:cs="Times New Roman"/>
          <w:color w:val="000000"/>
          <w:szCs w:val="28"/>
          <w:lang w:eastAsia="ru-RU"/>
        </w:rPr>
        <w:t>В этой части теста проверяется, что результат действия соответствует ожиданиям, заданным на этапе Arrange.</w:t>
      </w:r>
    </w:p>
    <w:p w14:paraId="6DBBBD49" w14:textId="77777777" w:rsidR="00596879" w:rsidRPr="00596879" w:rsidRDefault="00596879" w:rsidP="00596879">
      <w:pPr>
        <w:spacing w:after="0" w:line="240" w:lineRule="auto"/>
        <w:ind w:firstLine="709"/>
        <w:jc w:val="both"/>
        <w:rPr>
          <w:rFonts w:eastAsia="Times New Roman" w:cs="Times New Roman"/>
          <w:sz w:val="24"/>
          <w:szCs w:val="24"/>
          <w:lang w:eastAsia="ru-RU"/>
        </w:rPr>
      </w:pPr>
      <w:r w:rsidRPr="00596879">
        <w:rPr>
          <w:rFonts w:eastAsia="Times New Roman" w:cs="Times New Roman"/>
          <w:color w:val="000000"/>
          <w:szCs w:val="28"/>
          <w:lang w:eastAsia="ru-RU"/>
        </w:rPr>
        <w:t>Что включает:</w:t>
      </w:r>
    </w:p>
    <w:p w14:paraId="565979F4" w14:textId="77777777" w:rsidR="00596879" w:rsidRPr="00596879" w:rsidRDefault="00596879" w:rsidP="00596879">
      <w:pPr>
        <w:numPr>
          <w:ilvl w:val="0"/>
          <w:numId w:val="96"/>
        </w:numPr>
        <w:spacing w:after="0" w:line="240" w:lineRule="auto"/>
        <w:ind w:left="0" w:right="109" w:firstLine="709"/>
        <w:jc w:val="both"/>
        <w:textAlignment w:val="baseline"/>
        <w:rPr>
          <w:rFonts w:eastAsia="Times New Roman" w:cs="Times New Roman"/>
          <w:color w:val="000000"/>
          <w:szCs w:val="28"/>
          <w:lang w:eastAsia="ru-RU"/>
        </w:rPr>
      </w:pPr>
      <w:r w:rsidRPr="00596879">
        <w:rPr>
          <w:rFonts w:eastAsia="Times New Roman" w:cs="Times New Roman"/>
          <w:color w:val="000000"/>
          <w:szCs w:val="28"/>
          <w:lang w:eastAsia="ru-RU"/>
        </w:rPr>
        <w:t>сравнение фактического результата с ожидаемым;</w:t>
      </w:r>
    </w:p>
    <w:p w14:paraId="41A856CA" w14:textId="77777777" w:rsidR="00596879" w:rsidRPr="00596879" w:rsidRDefault="00596879" w:rsidP="00596879">
      <w:pPr>
        <w:numPr>
          <w:ilvl w:val="0"/>
          <w:numId w:val="96"/>
        </w:numPr>
        <w:spacing w:after="0" w:line="240" w:lineRule="auto"/>
        <w:ind w:left="0" w:right="109" w:firstLine="709"/>
        <w:jc w:val="both"/>
        <w:textAlignment w:val="baseline"/>
        <w:rPr>
          <w:rFonts w:eastAsia="Times New Roman" w:cs="Times New Roman"/>
          <w:color w:val="000000"/>
          <w:szCs w:val="28"/>
          <w:lang w:eastAsia="ru-RU"/>
        </w:rPr>
      </w:pPr>
      <w:r w:rsidRPr="00596879">
        <w:rPr>
          <w:rFonts w:eastAsia="Times New Roman" w:cs="Times New Roman"/>
          <w:color w:val="000000"/>
          <w:szCs w:val="28"/>
          <w:lang w:eastAsia="ru-RU"/>
        </w:rPr>
        <w:lastRenderedPageBreak/>
        <w:t>использование утверждений для проверки условий: равенства, выброса исключений, выполнения логических операций и т.д.</w:t>
      </w:r>
    </w:p>
    <w:p w14:paraId="1EDE58F9" w14:textId="77777777" w:rsidR="00C91B8A" w:rsidRPr="00C91B8A" w:rsidRDefault="00C91B8A" w:rsidP="00C91B8A">
      <w:pPr>
        <w:spacing w:after="0" w:line="276" w:lineRule="auto"/>
        <w:ind w:firstLine="708"/>
        <w:jc w:val="both"/>
        <w:rPr>
          <w:rFonts w:eastAsia="Times New Roman" w:cs="Times New Roman"/>
          <w:szCs w:val="28"/>
        </w:rPr>
      </w:pPr>
      <w:r w:rsidRPr="00C91B8A">
        <w:rPr>
          <w:rFonts w:eastAsia="Times New Roman" w:cs="Times New Roman"/>
          <w:szCs w:val="28"/>
        </w:rPr>
        <w:t xml:space="preserve">Интеграционное тестирование (англ. Integration testing) — одна из фаз тестирования программного обеспечения, при которой отдельные программные модули объединяются и тестируются в группе. </w:t>
      </w:r>
    </w:p>
    <w:p w14:paraId="530808E5" w14:textId="77777777" w:rsidR="00C91B8A" w:rsidRPr="00C91B8A" w:rsidRDefault="00C91B8A" w:rsidP="00C91B8A">
      <w:pPr>
        <w:spacing w:after="0" w:line="276" w:lineRule="auto"/>
        <w:ind w:firstLine="708"/>
        <w:jc w:val="both"/>
        <w:rPr>
          <w:rFonts w:eastAsia="Times New Roman" w:cs="Times New Roman"/>
          <w:szCs w:val="28"/>
        </w:rPr>
      </w:pPr>
      <w:r w:rsidRPr="00C91B8A">
        <w:rPr>
          <w:rFonts w:eastAsia="Times New Roman" w:cs="Times New Roman"/>
          <w:szCs w:val="28"/>
        </w:rPr>
        <w:t>Интеграционное тестирование в качестве входных данных использует модули, над которыми было проведено модульное тестирование, группирует их в более крупные множества, выполняет тесты, определённые в плане тестирования для этих множеств, и представляет их в качестве выходных данных и входных для последующего системного тестирования.</w:t>
      </w:r>
    </w:p>
    <w:p w14:paraId="764A1B1F" w14:textId="229EA768" w:rsidR="00C91B8A" w:rsidRDefault="00C91B8A" w:rsidP="00C91B8A">
      <w:pPr>
        <w:spacing w:after="0" w:line="276" w:lineRule="auto"/>
        <w:ind w:firstLine="708"/>
        <w:jc w:val="both"/>
        <w:rPr>
          <w:rFonts w:eastAsia="Times New Roman" w:cs="Times New Roman"/>
          <w:szCs w:val="28"/>
        </w:rPr>
      </w:pPr>
      <w:r w:rsidRPr="00C91B8A">
        <w:rPr>
          <w:rFonts w:eastAsia="Times New Roman" w:cs="Times New Roman"/>
          <w:szCs w:val="28"/>
        </w:rPr>
        <w:t>Интеграционное тестирование в ASP.NET Core проверяет взаимодействие различных компонентов приложения, таких как контроллеры, middleware, базы данных и внешние сервисы. Оно выполняется с использованием встроенного тестового веб-сервера (TestServer) или класса WebApplicationFactory, который позволяет запускать приложение в изолированном окружении. Такие тесты оценивают функциональность конечных точек API, валидность маршрутизации и корректность всей системы в целом, заменяя реальные зависимости (например, базы данных) на тестовые или in-memory реализации.</w:t>
      </w:r>
    </w:p>
    <w:p w14:paraId="3B890ABC" w14:textId="611E47EA" w:rsidR="00C91B8A" w:rsidRPr="00C91B8A" w:rsidRDefault="00C91B8A" w:rsidP="00C91B8A">
      <w:pPr>
        <w:spacing w:after="0" w:line="276" w:lineRule="auto"/>
        <w:ind w:firstLine="708"/>
        <w:jc w:val="both"/>
        <w:rPr>
          <w:rFonts w:eastAsia="Times New Roman" w:cs="Times New Roman"/>
          <w:szCs w:val="28"/>
        </w:rPr>
      </w:pPr>
      <w:r>
        <w:rPr>
          <w:rFonts w:eastAsia="Times New Roman" w:cs="Times New Roman"/>
          <w:szCs w:val="28"/>
        </w:rPr>
        <w:t xml:space="preserve">В проекте </w:t>
      </w:r>
      <w:r>
        <w:rPr>
          <w:rFonts w:eastAsia="Times New Roman" w:cs="Times New Roman"/>
          <w:szCs w:val="28"/>
          <w:lang w:val="en-US"/>
        </w:rPr>
        <w:t>Server</w:t>
      </w:r>
      <w:r w:rsidRPr="00C91B8A">
        <w:rPr>
          <w:rFonts w:eastAsia="Times New Roman" w:cs="Times New Roman"/>
          <w:szCs w:val="28"/>
        </w:rPr>
        <w:t>.</w:t>
      </w:r>
      <w:r>
        <w:rPr>
          <w:rFonts w:eastAsia="Times New Roman" w:cs="Times New Roman"/>
          <w:szCs w:val="28"/>
          <w:lang w:val="en-US"/>
        </w:rPr>
        <w:t>Tests</w:t>
      </w:r>
      <w:r w:rsidRPr="00C91B8A">
        <w:rPr>
          <w:rFonts w:eastAsia="Times New Roman" w:cs="Times New Roman"/>
          <w:szCs w:val="28"/>
        </w:rPr>
        <w:t xml:space="preserve"> </w:t>
      </w:r>
      <w:r>
        <w:rPr>
          <w:rFonts w:eastAsia="Times New Roman" w:cs="Times New Roman"/>
          <w:szCs w:val="28"/>
        </w:rPr>
        <w:t xml:space="preserve">разработано около 109 интеграционных тестов, которые покрывают каждый </w:t>
      </w:r>
      <w:r>
        <w:rPr>
          <w:rFonts w:eastAsia="Times New Roman" w:cs="Times New Roman"/>
          <w:szCs w:val="28"/>
          <w:lang w:val="en-US"/>
        </w:rPr>
        <w:t>Api</w:t>
      </w:r>
      <w:r w:rsidRPr="00C91B8A">
        <w:rPr>
          <w:rFonts w:eastAsia="Times New Roman" w:cs="Times New Roman"/>
          <w:szCs w:val="28"/>
        </w:rPr>
        <w:t xml:space="preserve"> </w:t>
      </w:r>
      <w:r>
        <w:rPr>
          <w:rFonts w:eastAsia="Times New Roman" w:cs="Times New Roman"/>
          <w:szCs w:val="28"/>
          <w:lang w:val="en-US"/>
        </w:rPr>
        <w:t>endpoint</w:t>
      </w:r>
      <w:r>
        <w:rPr>
          <w:rFonts w:eastAsia="Times New Roman" w:cs="Times New Roman"/>
          <w:szCs w:val="28"/>
        </w:rPr>
        <w:t>.</w:t>
      </w:r>
    </w:p>
    <w:p w14:paraId="1A452A0D" w14:textId="6A2C0247" w:rsidR="00C91B8A" w:rsidRDefault="00C91B8A" w:rsidP="00C91B8A">
      <w:pPr>
        <w:spacing w:after="0" w:line="240" w:lineRule="auto"/>
        <w:ind w:firstLine="708"/>
        <w:jc w:val="both"/>
        <w:rPr>
          <w:rFonts w:eastAsia="Times New Roman" w:cs="Times New Roman"/>
          <w:color w:val="000000"/>
          <w:szCs w:val="28"/>
          <w:lang w:eastAsia="ru-RU"/>
        </w:rPr>
      </w:pPr>
      <w:r>
        <w:rPr>
          <w:rFonts w:eastAsia="Times New Roman" w:cs="Times New Roman"/>
          <w:color w:val="000000"/>
          <w:szCs w:val="28"/>
          <w:lang w:eastAsia="ru-RU"/>
        </w:rPr>
        <w:t xml:space="preserve">Разработанные интеграционные тесты для </w:t>
      </w:r>
      <w:r>
        <w:rPr>
          <w:rFonts w:eastAsia="Times New Roman" w:cs="Times New Roman"/>
          <w:color w:val="000000"/>
          <w:szCs w:val="28"/>
          <w:lang w:val="en-US" w:eastAsia="ru-RU"/>
        </w:rPr>
        <w:t>Api</w:t>
      </w:r>
      <w:r>
        <w:rPr>
          <w:rFonts w:eastAsia="Times New Roman" w:cs="Times New Roman"/>
          <w:color w:val="000000"/>
          <w:szCs w:val="28"/>
          <w:lang w:eastAsia="ru-RU"/>
        </w:rPr>
        <w:t xml:space="preserve"> авторизации представлены на рисунке 4.3.</w:t>
      </w:r>
    </w:p>
    <w:p w14:paraId="44A79744" w14:textId="77777777" w:rsidR="00C91B8A" w:rsidRDefault="00C91B8A" w:rsidP="00C91B8A">
      <w:pPr>
        <w:spacing w:after="0" w:line="276" w:lineRule="auto"/>
        <w:ind w:firstLine="708"/>
        <w:jc w:val="both"/>
        <w:rPr>
          <w:rFonts w:eastAsia="Times New Roman" w:cs="Times New Roman"/>
          <w:szCs w:val="28"/>
        </w:rPr>
      </w:pPr>
    </w:p>
    <w:p w14:paraId="3CB1545E" w14:textId="2E81B9F0" w:rsidR="00C91B8A" w:rsidRDefault="00C91B8A" w:rsidP="00C91B8A">
      <w:pPr>
        <w:spacing w:after="0" w:line="276" w:lineRule="auto"/>
        <w:jc w:val="center"/>
        <w:rPr>
          <w:rFonts w:eastAsia="Times New Roman" w:cs="Times New Roman"/>
          <w:szCs w:val="28"/>
          <w:lang w:val="en-US"/>
        </w:rPr>
      </w:pPr>
      <w:r w:rsidRPr="00C91B8A">
        <w:rPr>
          <w:rFonts w:eastAsia="Times New Roman" w:cs="Times New Roman"/>
          <w:szCs w:val="28"/>
          <w:lang w:val="en-US"/>
        </w:rPr>
        <w:drawing>
          <wp:inline distT="0" distB="0" distL="0" distR="0" wp14:anchorId="38BFF4D0" wp14:editId="371FB28B">
            <wp:extent cx="5753903" cy="2505425"/>
            <wp:effectExtent l="0" t="0" r="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3903" cy="2505425"/>
                    </a:xfrm>
                    <a:prstGeom prst="rect">
                      <a:avLst/>
                    </a:prstGeom>
                  </pic:spPr>
                </pic:pic>
              </a:graphicData>
            </a:graphic>
          </wp:inline>
        </w:drawing>
      </w:r>
    </w:p>
    <w:p w14:paraId="41C6EBA7" w14:textId="6C9E5A15" w:rsidR="00C91B8A" w:rsidRDefault="00C91B8A" w:rsidP="00C91B8A">
      <w:pPr>
        <w:spacing w:after="0" w:line="276" w:lineRule="auto"/>
        <w:jc w:val="center"/>
        <w:rPr>
          <w:rFonts w:eastAsia="Times New Roman" w:cs="Times New Roman"/>
          <w:szCs w:val="28"/>
          <w:lang w:val="en-US"/>
        </w:rPr>
      </w:pPr>
    </w:p>
    <w:p w14:paraId="11F2D1C4" w14:textId="187B5063" w:rsidR="00C91B8A" w:rsidRPr="00C91B8A" w:rsidRDefault="00C91B8A" w:rsidP="00C91B8A">
      <w:pPr>
        <w:spacing w:after="0" w:line="276" w:lineRule="auto"/>
        <w:jc w:val="center"/>
        <w:rPr>
          <w:rFonts w:eastAsia="Times New Roman" w:cs="Times New Roman"/>
          <w:szCs w:val="28"/>
        </w:rPr>
      </w:pPr>
      <w:r>
        <w:rPr>
          <w:rFonts w:eastAsia="Times New Roman" w:cs="Times New Roman"/>
          <w:szCs w:val="28"/>
        </w:rPr>
        <w:t xml:space="preserve">Рисунок 4.3 – </w:t>
      </w:r>
      <w:r>
        <w:rPr>
          <w:rFonts w:eastAsia="Times New Roman" w:cs="Times New Roman"/>
          <w:color w:val="000000"/>
          <w:szCs w:val="28"/>
          <w:lang w:eastAsia="ru-RU"/>
        </w:rPr>
        <w:t xml:space="preserve">Разработанные интеграционные тесты для </w:t>
      </w:r>
      <w:r>
        <w:rPr>
          <w:rFonts w:eastAsia="Times New Roman" w:cs="Times New Roman"/>
          <w:color w:val="000000"/>
          <w:szCs w:val="28"/>
          <w:lang w:val="en-US" w:eastAsia="ru-RU"/>
        </w:rPr>
        <w:t>Api</w:t>
      </w:r>
      <w:r w:rsidRPr="00C91B8A">
        <w:rPr>
          <w:rFonts w:eastAsia="Times New Roman" w:cs="Times New Roman"/>
          <w:color w:val="000000"/>
          <w:szCs w:val="28"/>
          <w:lang w:eastAsia="ru-RU"/>
        </w:rPr>
        <w:t xml:space="preserve"> </w:t>
      </w:r>
      <w:r>
        <w:rPr>
          <w:rFonts w:eastAsia="Times New Roman" w:cs="Times New Roman"/>
          <w:color w:val="000000"/>
          <w:szCs w:val="28"/>
          <w:lang w:eastAsia="ru-RU"/>
        </w:rPr>
        <w:t>авторизации</w:t>
      </w:r>
    </w:p>
    <w:p w14:paraId="25832347" w14:textId="6C40CDD9" w:rsidR="00596879" w:rsidRDefault="00596879">
      <w:pPr>
        <w:rPr>
          <w:rFonts w:eastAsia="Arial" w:cs="Times New Roman"/>
          <w:szCs w:val="28"/>
        </w:rPr>
      </w:pPr>
      <w:r>
        <w:rPr>
          <w:rFonts w:eastAsia="Arial" w:cs="Times New Roman"/>
          <w:szCs w:val="28"/>
        </w:rPr>
        <w:br w:type="page"/>
      </w:r>
    </w:p>
    <w:p w14:paraId="6C2808D3" w14:textId="1A69F962" w:rsidR="00C91B8A" w:rsidRDefault="00C91B8A" w:rsidP="00C91B8A">
      <w:pPr>
        <w:spacing w:after="0" w:line="240" w:lineRule="auto"/>
        <w:ind w:firstLine="708"/>
        <w:jc w:val="both"/>
        <w:rPr>
          <w:rFonts w:eastAsia="Times New Roman" w:cs="Times New Roman"/>
          <w:color w:val="000000"/>
          <w:szCs w:val="28"/>
          <w:lang w:eastAsia="ru-RU"/>
        </w:rPr>
      </w:pPr>
      <w:r>
        <w:rPr>
          <w:rFonts w:eastAsia="Times New Roman" w:cs="Times New Roman"/>
          <w:color w:val="000000"/>
          <w:szCs w:val="28"/>
          <w:lang w:eastAsia="ru-RU"/>
        </w:rPr>
        <w:lastRenderedPageBreak/>
        <w:t xml:space="preserve">Разработанные интеграционные тесты для </w:t>
      </w:r>
      <w:r>
        <w:rPr>
          <w:rFonts w:eastAsia="Times New Roman" w:cs="Times New Roman"/>
          <w:color w:val="000000"/>
          <w:szCs w:val="28"/>
          <w:lang w:val="en-US" w:eastAsia="ru-RU"/>
        </w:rPr>
        <w:t>Api</w:t>
      </w:r>
      <w:r w:rsidRPr="00C91B8A">
        <w:rPr>
          <w:rFonts w:eastAsia="Times New Roman" w:cs="Times New Roman"/>
          <w:color w:val="000000"/>
          <w:szCs w:val="28"/>
          <w:lang w:eastAsia="ru-RU"/>
        </w:rPr>
        <w:t xml:space="preserve"> </w:t>
      </w:r>
      <w:r>
        <w:rPr>
          <w:rFonts w:eastAsia="Times New Roman" w:cs="Times New Roman"/>
          <w:color w:val="000000"/>
          <w:szCs w:val="28"/>
          <w:lang w:eastAsia="ru-RU"/>
        </w:rPr>
        <w:t>клиентов представлены на рисунке 4.4.</w:t>
      </w:r>
    </w:p>
    <w:p w14:paraId="56E774CC" w14:textId="77777777" w:rsidR="00C91B8A" w:rsidRDefault="00C91B8A" w:rsidP="00C91B8A">
      <w:pPr>
        <w:spacing w:after="0" w:line="276" w:lineRule="auto"/>
        <w:ind w:firstLine="708"/>
        <w:jc w:val="both"/>
        <w:rPr>
          <w:rFonts w:eastAsia="Times New Roman" w:cs="Times New Roman"/>
          <w:szCs w:val="28"/>
        </w:rPr>
      </w:pPr>
    </w:p>
    <w:p w14:paraId="0878908D" w14:textId="73E95648" w:rsidR="00C91B8A" w:rsidRDefault="00C91B8A" w:rsidP="00C91B8A">
      <w:pPr>
        <w:spacing w:after="0" w:line="276" w:lineRule="auto"/>
        <w:jc w:val="center"/>
        <w:rPr>
          <w:rFonts w:eastAsia="Times New Roman" w:cs="Times New Roman"/>
          <w:szCs w:val="28"/>
          <w:lang w:val="en-US"/>
        </w:rPr>
      </w:pPr>
      <w:r w:rsidRPr="00C91B8A">
        <w:rPr>
          <w:rFonts w:eastAsia="Times New Roman" w:cs="Times New Roman"/>
          <w:szCs w:val="28"/>
          <w:lang w:val="en-US"/>
        </w:rPr>
        <w:drawing>
          <wp:inline distT="0" distB="0" distL="0" distR="0" wp14:anchorId="599FF9AC" wp14:editId="48AD5062">
            <wp:extent cx="4858247" cy="3221348"/>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92393" cy="3243989"/>
                    </a:xfrm>
                    <a:prstGeom prst="rect">
                      <a:avLst/>
                    </a:prstGeom>
                  </pic:spPr>
                </pic:pic>
              </a:graphicData>
            </a:graphic>
          </wp:inline>
        </w:drawing>
      </w:r>
    </w:p>
    <w:p w14:paraId="144E2DEB" w14:textId="77777777" w:rsidR="00C91B8A" w:rsidRDefault="00C91B8A" w:rsidP="00C91B8A">
      <w:pPr>
        <w:spacing w:after="0" w:line="276" w:lineRule="auto"/>
        <w:jc w:val="center"/>
        <w:rPr>
          <w:rFonts w:eastAsia="Times New Roman" w:cs="Times New Roman"/>
          <w:szCs w:val="28"/>
          <w:lang w:val="en-US"/>
        </w:rPr>
      </w:pPr>
    </w:p>
    <w:p w14:paraId="164448CC" w14:textId="71358EE4" w:rsidR="00C91B8A" w:rsidRDefault="00C91B8A" w:rsidP="00C91B8A">
      <w:pPr>
        <w:spacing w:after="0" w:line="276" w:lineRule="auto"/>
        <w:jc w:val="center"/>
        <w:rPr>
          <w:rFonts w:eastAsia="Times New Roman" w:cs="Times New Roman"/>
          <w:color w:val="000000"/>
          <w:szCs w:val="28"/>
          <w:lang w:eastAsia="ru-RU"/>
        </w:rPr>
      </w:pPr>
      <w:r>
        <w:rPr>
          <w:rFonts w:eastAsia="Times New Roman" w:cs="Times New Roman"/>
          <w:szCs w:val="28"/>
        </w:rPr>
        <w:t xml:space="preserve">Рисунок 4.4 – </w:t>
      </w:r>
      <w:r>
        <w:rPr>
          <w:rFonts w:eastAsia="Times New Roman" w:cs="Times New Roman"/>
          <w:color w:val="000000"/>
          <w:szCs w:val="28"/>
          <w:lang w:eastAsia="ru-RU"/>
        </w:rPr>
        <w:t xml:space="preserve">Разработанные интеграционные для </w:t>
      </w:r>
      <w:r>
        <w:rPr>
          <w:rFonts w:eastAsia="Times New Roman" w:cs="Times New Roman"/>
          <w:color w:val="000000"/>
          <w:szCs w:val="28"/>
          <w:lang w:val="en-US" w:eastAsia="ru-RU"/>
        </w:rPr>
        <w:t>Api</w:t>
      </w:r>
      <w:r w:rsidRPr="00C91B8A">
        <w:rPr>
          <w:rFonts w:eastAsia="Times New Roman" w:cs="Times New Roman"/>
          <w:color w:val="000000"/>
          <w:szCs w:val="28"/>
          <w:lang w:eastAsia="ru-RU"/>
        </w:rPr>
        <w:t xml:space="preserve"> </w:t>
      </w:r>
      <w:r>
        <w:rPr>
          <w:rFonts w:eastAsia="Times New Roman" w:cs="Times New Roman"/>
          <w:color w:val="000000"/>
          <w:szCs w:val="28"/>
          <w:lang w:eastAsia="ru-RU"/>
        </w:rPr>
        <w:t>клиентов</w:t>
      </w:r>
    </w:p>
    <w:p w14:paraId="2EB7C501" w14:textId="2C381C4F" w:rsidR="00C91B8A" w:rsidRDefault="00C91B8A" w:rsidP="00C91B8A">
      <w:pPr>
        <w:spacing w:after="0" w:line="276" w:lineRule="auto"/>
        <w:jc w:val="center"/>
        <w:rPr>
          <w:rFonts w:eastAsia="Times New Roman" w:cs="Times New Roman"/>
          <w:color w:val="000000"/>
          <w:szCs w:val="28"/>
          <w:lang w:eastAsia="ru-RU"/>
        </w:rPr>
      </w:pPr>
    </w:p>
    <w:p w14:paraId="3E1D8905" w14:textId="5C142D26" w:rsidR="00C91B8A" w:rsidRDefault="00C91B8A" w:rsidP="00C91B8A">
      <w:pPr>
        <w:spacing w:after="0" w:line="240" w:lineRule="auto"/>
        <w:ind w:firstLine="708"/>
        <w:jc w:val="both"/>
        <w:rPr>
          <w:rFonts w:eastAsia="Times New Roman" w:cs="Times New Roman"/>
          <w:color w:val="000000"/>
          <w:szCs w:val="28"/>
          <w:lang w:eastAsia="ru-RU"/>
        </w:rPr>
      </w:pPr>
      <w:r>
        <w:rPr>
          <w:rFonts w:eastAsia="Times New Roman" w:cs="Times New Roman"/>
          <w:color w:val="000000"/>
          <w:szCs w:val="28"/>
          <w:lang w:eastAsia="ru-RU"/>
        </w:rPr>
        <w:t xml:space="preserve">Разработанные интеграционные тесты для </w:t>
      </w:r>
      <w:r>
        <w:rPr>
          <w:rFonts w:eastAsia="Times New Roman" w:cs="Times New Roman"/>
          <w:color w:val="000000"/>
          <w:szCs w:val="28"/>
          <w:lang w:val="en-US" w:eastAsia="ru-RU"/>
        </w:rPr>
        <w:t>Api</w:t>
      </w:r>
      <w:r w:rsidRPr="00C91B8A">
        <w:rPr>
          <w:rFonts w:eastAsia="Times New Roman" w:cs="Times New Roman"/>
          <w:color w:val="000000"/>
          <w:szCs w:val="28"/>
          <w:lang w:eastAsia="ru-RU"/>
        </w:rPr>
        <w:t xml:space="preserve"> </w:t>
      </w:r>
      <w:r>
        <w:rPr>
          <w:rFonts w:eastAsia="Times New Roman" w:cs="Times New Roman"/>
          <w:color w:val="000000"/>
          <w:szCs w:val="28"/>
          <w:lang w:eastAsia="ru-RU"/>
        </w:rPr>
        <w:t>сотрудников представлены на рисунке 4.5.</w:t>
      </w:r>
    </w:p>
    <w:p w14:paraId="0E1E578A" w14:textId="77777777" w:rsidR="00C91B8A" w:rsidRDefault="00C91B8A" w:rsidP="00C91B8A">
      <w:pPr>
        <w:spacing w:after="0" w:line="276" w:lineRule="auto"/>
        <w:ind w:firstLine="708"/>
        <w:jc w:val="both"/>
        <w:rPr>
          <w:rFonts w:eastAsia="Times New Roman" w:cs="Times New Roman"/>
          <w:szCs w:val="28"/>
        </w:rPr>
      </w:pPr>
    </w:p>
    <w:p w14:paraId="3D1110FD" w14:textId="2AA3D83B" w:rsidR="00C91B8A" w:rsidRDefault="00C91B8A" w:rsidP="00C91B8A">
      <w:pPr>
        <w:spacing w:after="0" w:line="276" w:lineRule="auto"/>
        <w:jc w:val="center"/>
        <w:rPr>
          <w:rFonts w:eastAsia="Times New Roman" w:cs="Times New Roman"/>
          <w:szCs w:val="28"/>
          <w:lang w:val="en-US"/>
        </w:rPr>
      </w:pPr>
      <w:r w:rsidRPr="00C91B8A">
        <w:rPr>
          <w:rFonts w:eastAsia="Times New Roman" w:cs="Times New Roman"/>
          <w:szCs w:val="28"/>
          <w:lang w:val="en-US"/>
        </w:rPr>
        <w:drawing>
          <wp:inline distT="0" distB="0" distL="0" distR="0" wp14:anchorId="6AAB0CCC" wp14:editId="50AF16A3">
            <wp:extent cx="4699221" cy="3225911"/>
            <wp:effectExtent l="0" t="0" r="635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23606" cy="3242651"/>
                    </a:xfrm>
                    <a:prstGeom prst="rect">
                      <a:avLst/>
                    </a:prstGeom>
                  </pic:spPr>
                </pic:pic>
              </a:graphicData>
            </a:graphic>
          </wp:inline>
        </w:drawing>
      </w:r>
    </w:p>
    <w:p w14:paraId="52C59B2B" w14:textId="77777777" w:rsidR="00C91B8A" w:rsidRDefault="00C91B8A" w:rsidP="00C91B8A">
      <w:pPr>
        <w:spacing w:after="0" w:line="276" w:lineRule="auto"/>
        <w:jc w:val="center"/>
        <w:rPr>
          <w:rFonts w:eastAsia="Times New Roman" w:cs="Times New Roman"/>
          <w:szCs w:val="28"/>
          <w:lang w:val="en-US"/>
        </w:rPr>
      </w:pPr>
    </w:p>
    <w:p w14:paraId="01DE919F" w14:textId="6CB46E57" w:rsidR="00C91B8A" w:rsidRPr="00C91B8A" w:rsidRDefault="00C91B8A" w:rsidP="00C91B8A">
      <w:pPr>
        <w:spacing w:after="0" w:line="276" w:lineRule="auto"/>
        <w:jc w:val="center"/>
        <w:rPr>
          <w:rFonts w:eastAsia="Times New Roman" w:cs="Times New Roman"/>
          <w:szCs w:val="28"/>
        </w:rPr>
      </w:pPr>
      <w:r>
        <w:rPr>
          <w:rFonts w:eastAsia="Times New Roman" w:cs="Times New Roman"/>
          <w:szCs w:val="28"/>
        </w:rPr>
        <w:t xml:space="preserve">Рисунок 4.5 – </w:t>
      </w:r>
      <w:r>
        <w:rPr>
          <w:rFonts w:eastAsia="Times New Roman" w:cs="Times New Roman"/>
          <w:color w:val="000000"/>
          <w:szCs w:val="28"/>
          <w:lang w:eastAsia="ru-RU"/>
        </w:rPr>
        <w:t xml:space="preserve">Разработанные интеграционные для </w:t>
      </w:r>
      <w:r>
        <w:rPr>
          <w:rFonts w:eastAsia="Times New Roman" w:cs="Times New Roman"/>
          <w:color w:val="000000"/>
          <w:szCs w:val="28"/>
          <w:lang w:val="en-US" w:eastAsia="ru-RU"/>
        </w:rPr>
        <w:t>Api</w:t>
      </w:r>
      <w:r w:rsidRPr="00C91B8A">
        <w:rPr>
          <w:rFonts w:eastAsia="Times New Roman" w:cs="Times New Roman"/>
          <w:color w:val="000000"/>
          <w:szCs w:val="28"/>
          <w:lang w:eastAsia="ru-RU"/>
        </w:rPr>
        <w:t xml:space="preserve"> </w:t>
      </w:r>
      <w:r>
        <w:rPr>
          <w:rFonts w:eastAsia="Times New Roman" w:cs="Times New Roman"/>
          <w:color w:val="000000"/>
          <w:szCs w:val="28"/>
          <w:lang w:eastAsia="ru-RU"/>
        </w:rPr>
        <w:t>сотрудников</w:t>
      </w:r>
    </w:p>
    <w:p w14:paraId="5F526D07" w14:textId="5CBFE385" w:rsidR="00C91B8A" w:rsidRDefault="00C91B8A" w:rsidP="00C91B8A">
      <w:pPr>
        <w:spacing w:after="0" w:line="240" w:lineRule="auto"/>
        <w:ind w:firstLine="708"/>
        <w:jc w:val="both"/>
        <w:rPr>
          <w:rFonts w:eastAsia="Times New Roman" w:cs="Times New Roman"/>
          <w:color w:val="000000"/>
          <w:szCs w:val="28"/>
          <w:lang w:eastAsia="ru-RU"/>
        </w:rPr>
      </w:pPr>
      <w:r>
        <w:rPr>
          <w:rFonts w:eastAsia="Times New Roman" w:cs="Times New Roman"/>
          <w:color w:val="000000"/>
          <w:szCs w:val="28"/>
          <w:lang w:eastAsia="ru-RU"/>
        </w:rPr>
        <w:lastRenderedPageBreak/>
        <w:t xml:space="preserve">Разработанные интеграционные тесты для </w:t>
      </w:r>
      <w:r>
        <w:rPr>
          <w:rFonts w:eastAsia="Times New Roman" w:cs="Times New Roman"/>
          <w:color w:val="000000"/>
          <w:szCs w:val="28"/>
          <w:lang w:val="en-US" w:eastAsia="ru-RU"/>
        </w:rPr>
        <w:t>Api</w:t>
      </w:r>
      <w:r w:rsidRPr="00C91B8A">
        <w:rPr>
          <w:rFonts w:eastAsia="Times New Roman" w:cs="Times New Roman"/>
          <w:color w:val="000000"/>
          <w:szCs w:val="28"/>
          <w:lang w:eastAsia="ru-RU"/>
        </w:rPr>
        <w:t xml:space="preserve"> </w:t>
      </w:r>
      <w:r>
        <w:rPr>
          <w:rFonts w:eastAsia="Times New Roman" w:cs="Times New Roman"/>
          <w:color w:val="000000"/>
          <w:szCs w:val="28"/>
          <w:lang w:eastAsia="ru-RU"/>
        </w:rPr>
        <w:t>заказов представлены на рисунке 4.6.</w:t>
      </w:r>
    </w:p>
    <w:p w14:paraId="782D8B84" w14:textId="77777777" w:rsidR="00C91B8A" w:rsidRDefault="00C91B8A" w:rsidP="00C91B8A">
      <w:pPr>
        <w:spacing w:after="0" w:line="276" w:lineRule="auto"/>
        <w:ind w:firstLine="708"/>
        <w:jc w:val="both"/>
        <w:rPr>
          <w:rFonts w:eastAsia="Times New Roman" w:cs="Times New Roman"/>
          <w:szCs w:val="28"/>
        </w:rPr>
      </w:pPr>
    </w:p>
    <w:p w14:paraId="064E4F54" w14:textId="2433CAA4" w:rsidR="00C91B8A" w:rsidRDefault="00C91B8A" w:rsidP="00C91B8A">
      <w:pPr>
        <w:spacing w:after="0" w:line="276" w:lineRule="auto"/>
        <w:jc w:val="center"/>
        <w:rPr>
          <w:rFonts w:eastAsia="Times New Roman" w:cs="Times New Roman"/>
          <w:szCs w:val="28"/>
          <w:lang w:val="en-US"/>
        </w:rPr>
      </w:pPr>
      <w:r w:rsidRPr="00C91B8A">
        <w:rPr>
          <w:rFonts w:eastAsia="Times New Roman" w:cs="Times New Roman"/>
          <w:szCs w:val="28"/>
          <w:lang w:val="en-US"/>
        </w:rPr>
        <w:drawing>
          <wp:inline distT="0" distB="0" distL="0" distR="0" wp14:anchorId="71F1AFF2" wp14:editId="5FF7C3DC">
            <wp:extent cx="5906324" cy="6887536"/>
            <wp:effectExtent l="0" t="0" r="0" b="889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06324" cy="6887536"/>
                    </a:xfrm>
                    <a:prstGeom prst="rect">
                      <a:avLst/>
                    </a:prstGeom>
                  </pic:spPr>
                </pic:pic>
              </a:graphicData>
            </a:graphic>
          </wp:inline>
        </w:drawing>
      </w:r>
    </w:p>
    <w:p w14:paraId="0545ED1C" w14:textId="77777777" w:rsidR="00C91B8A" w:rsidRDefault="00C91B8A" w:rsidP="00C91B8A">
      <w:pPr>
        <w:spacing w:after="0" w:line="276" w:lineRule="auto"/>
        <w:jc w:val="center"/>
        <w:rPr>
          <w:rFonts w:eastAsia="Times New Roman" w:cs="Times New Roman"/>
          <w:szCs w:val="28"/>
          <w:lang w:val="en-US"/>
        </w:rPr>
      </w:pPr>
    </w:p>
    <w:p w14:paraId="66A6095C" w14:textId="6AF09C10" w:rsidR="00C91B8A" w:rsidRDefault="00C91B8A" w:rsidP="00C91B8A">
      <w:pPr>
        <w:spacing w:after="0" w:line="276" w:lineRule="auto"/>
        <w:jc w:val="center"/>
        <w:rPr>
          <w:rFonts w:eastAsia="Times New Roman" w:cs="Times New Roman"/>
          <w:color w:val="000000"/>
          <w:szCs w:val="28"/>
          <w:lang w:eastAsia="ru-RU"/>
        </w:rPr>
      </w:pPr>
      <w:r>
        <w:rPr>
          <w:rFonts w:eastAsia="Times New Roman" w:cs="Times New Roman"/>
          <w:szCs w:val="28"/>
        </w:rPr>
        <w:t xml:space="preserve">Рисунок 4.6 – </w:t>
      </w:r>
      <w:r>
        <w:rPr>
          <w:rFonts w:eastAsia="Times New Roman" w:cs="Times New Roman"/>
          <w:color w:val="000000"/>
          <w:szCs w:val="28"/>
          <w:lang w:eastAsia="ru-RU"/>
        </w:rPr>
        <w:t xml:space="preserve">Разработанные интеграционные для </w:t>
      </w:r>
      <w:r>
        <w:rPr>
          <w:rFonts w:eastAsia="Times New Roman" w:cs="Times New Roman"/>
          <w:color w:val="000000"/>
          <w:szCs w:val="28"/>
          <w:lang w:val="en-US" w:eastAsia="ru-RU"/>
        </w:rPr>
        <w:t>Api</w:t>
      </w:r>
      <w:r w:rsidRPr="00C91B8A">
        <w:rPr>
          <w:rFonts w:eastAsia="Times New Roman" w:cs="Times New Roman"/>
          <w:color w:val="000000"/>
          <w:szCs w:val="28"/>
          <w:lang w:eastAsia="ru-RU"/>
        </w:rPr>
        <w:t xml:space="preserve"> </w:t>
      </w:r>
      <w:r>
        <w:rPr>
          <w:rFonts w:eastAsia="Times New Roman" w:cs="Times New Roman"/>
          <w:color w:val="000000"/>
          <w:szCs w:val="28"/>
          <w:lang w:eastAsia="ru-RU"/>
        </w:rPr>
        <w:t>заказов</w:t>
      </w:r>
    </w:p>
    <w:p w14:paraId="2B9FF3BF" w14:textId="77777777" w:rsidR="00C91B8A" w:rsidRDefault="00C91B8A">
      <w:pPr>
        <w:rPr>
          <w:rFonts w:eastAsia="Times New Roman" w:cs="Times New Roman"/>
          <w:color w:val="000000"/>
          <w:szCs w:val="28"/>
          <w:lang w:eastAsia="ru-RU"/>
        </w:rPr>
      </w:pPr>
      <w:r>
        <w:rPr>
          <w:rFonts w:eastAsia="Times New Roman" w:cs="Times New Roman"/>
          <w:color w:val="000000"/>
          <w:szCs w:val="28"/>
          <w:lang w:eastAsia="ru-RU"/>
        </w:rPr>
        <w:br w:type="page"/>
      </w:r>
    </w:p>
    <w:p w14:paraId="7F8147A2" w14:textId="1FE7D582" w:rsidR="00C91B8A" w:rsidRDefault="00C91B8A" w:rsidP="00C91B8A">
      <w:pPr>
        <w:spacing w:after="0" w:line="240" w:lineRule="auto"/>
        <w:ind w:firstLine="708"/>
        <w:jc w:val="both"/>
        <w:rPr>
          <w:rFonts w:eastAsia="Times New Roman" w:cs="Times New Roman"/>
          <w:color w:val="000000"/>
          <w:szCs w:val="28"/>
          <w:lang w:eastAsia="ru-RU"/>
        </w:rPr>
      </w:pPr>
      <w:r>
        <w:rPr>
          <w:rFonts w:eastAsia="Times New Roman" w:cs="Times New Roman"/>
          <w:color w:val="000000"/>
          <w:szCs w:val="28"/>
          <w:lang w:eastAsia="ru-RU"/>
        </w:rPr>
        <w:lastRenderedPageBreak/>
        <w:t xml:space="preserve">Разработанные интеграционные тесты для </w:t>
      </w:r>
      <w:r>
        <w:rPr>
          <w:rFonts w:eastAsia="Times New Roman" w:cs="Times New Roman"/>
          <w:color w:val="000000"/>
          <w:szCs w:val="28"/>
          <w:lang w:val="en-US" w:eastAsia="ru-RU"/>
        </w:rPr>
        <w:t>Api</w:t>
      </w:r>
      <w:r w:rsidRPr="00C91B8A">
        <w:rPr>
          <w:rFonts w:eastAsia="Times New Roman" w:cs="Times New Roman"/>
          <w:color w:val="000000"/>
          <w:szCs w:val="28"/>
          <w:lang w:eastAsia="ru-RU"/>
        </w:rPr>
        <w:t xml:space="preserve"> </w:t>
      </w:r>
      <w:r>
        <w:rPr>
          <w:rFonts w:eastAsia="Times New Roman" w:cs="Times New Roman"/>
          <w:color w:val="000000"/>
          <w:szCs w:val="28"/>
          <w:lang w:eastAsia="ru-RU"/>
        </w:rPr>
        <w:t>товаров представлены на рисунке 4.7.</w:t>
      </w:r>
    </w:p>
    <w:p w14:paraId="1DA619C6" w14:textId="77777777" w:rsidR="00C91B8A" w:rsidRDefault="00C91B8A" w:rsidP="00C91B8A">
      <w:pPr>
        <w:spacing w:after="0" w:line="276" w:lineRule="auto"/>
        <w:ind w:firstLine="708"/>
        <w:jc w:val="both"/>
        <w:rPr>
          <w:rFonts w:eastAsia="Times New Roman" w:cs="Times New Roman"/>
          <w:szCs w:val="28"/>
        </w:rPr>
      </w:pPr>
    </w:p>
    <w:p w14:paraId="08378797" w14:textId="10C56E23" w:rsidR="00C91B8A" w:rsidRDefault="00C91B8A" w:rsidP="00C91B8A">
      <w:pPr>
        <w:spacing w:after="0" w:line="276" w:lineRule="auto"/>
        <w:jc w:val="center"/>
        <w:rPr>
          <w:rFonts w:eastAsia="Times New Roman" w:cs="Times New Roman"/>
          <w:szCs w:val="28"/>
          <w:lang w:val="en-US"/>
        </w:rPr>
      </w:pPr>
      <w:r w:rsidRPr="00C91B8A">
        <w:rPr>
          <w:rFonts w:eastAsia="Times New Roman" w:cs="Times New Roman"/>
          <w:szCs w:val="28"/>
          <w:lang w:val="en-US"/>
        </w:rPr>
        <w:drawing>
          <wp:inline distT="0" distB="0" distL="0" distR="0" wp14:anchorId="011EFE26" wp14:editId="267D36C1">
            <wp:extent cx="5104738" cy="2615058"/>
            <wp:effectExtent l="0" t="0" r="127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23256" cy="2624545"/>
                    </a:xfrm>
                    <a:prstGeom prst="rect">
                      <a:avLst/>
                    </a:prstGeom>
                  </pic:spPr>
                </pic:pic>
              </a:graphicData>
            </a:graphic>
          </wp:inline>
        </w:drawing>
      </w:r>
    </w:p>
    <w:p w14:paraId="55596A58" w14:textId="77777777" w:rsidR="00C91B8A" w:rsidRDefault="00C91B8A" w:rsidP="00C91B8A">
      <w:pPr>
        <w:spacing w:after="0" w:line="276" w:lineRule="auto"/>
        <w:jc w:val="center"/>
        <w:rPr>
          <w:rFonts w:eastAsia="Times New Roman" w:cs="Times New Roman"/>
          <w:szCs w:val="28"/>
          <w:lang w:val="en-US"/>
        </w:rPr>
      </w:pPr>
    </w:p>
    <w:p w14:paraId="62519E8A" w14:textId="3FB56134" w:rsidR="00C91B8A" w:rsidRDefault="00C91B8A" w:rsidP="00C91B8A">
      <w:pPr>
        <w:spacing w:after="0" w:line="276" w:lineRule="auto"/>
        <w:jc w:val="center"/>
        <w:rPr>
          <w:rFonts w:eastAsia="Times New Roman" w:cs="Times New Roman"/>
          <w:color w:val="000000"/>
          <w:szCs w:val="28"/>
          <w:lang w:eastAsia="ru-RU"/>
        </w:rPr>
      </w:pPr>
      <w:r>
        <w:rPr>
          <w:rFonts w:eastAsia="Times New Roman" w:cs="Times New Roman"/>
          <w:szCs w:val="28"/>
        </w:rPr>
        <w:t xml:space="preserve">Рисунок 4.7 – </w:t>
      </w:r>
      <w:r>
        <w:rPr>
          <w:rFonts w:eastAsia="Times New Roman" w:cs="Times New Roman"/>
          <w:color w:val="000000"/>
          <w:szCs w:val="28"/>
          <w:lang w:eastAsia="ru-RU"/>
        </w:rPr>
        <w:t xml:space="preserve">Разработанные интеграционные для </w:t>
      </w:r>
      <w:r>
        <w:rPr>
          <w:rFonts w:eastAsia="Times New Roman" w:cs="Times New Roman"/>
          <w:color w:val="000000"/>
          <w:szCs w:val="28"/>
          <w:lang w:val="en-US" w:eastAsia="ru-RU"/>
        </w:rPr>
        <w:t>Api</w:t>
      </w:r>
      <w:r w:rsidRPr="00C91B8A">
        <w:rPr>
          <w:rFonts w:eastAsia="Times New Roman" w:cs="Times New Roman"/>
          <w:color w:val="000000"/>
          <w:szCs w:val="28"/>
          <w:lang w:eastAsia="ru-RU"/>
        </w:rPr>
        <w:t xml:space="preserve"> </w:t>
      </w:r>
      <w:r>
        <w:rPr>
          <w:rFonts w:eastAsia="Times New Roman" w:cs="Times New Roman"/>
          <w:color w:val="000000"/>
          <w:szCs w:val="28"/>
          <w:lang w:eastAsia="ru-RU"/>
        </w:rPr>
        <w:t>товаров</w:t>
      </w:r>
    </w:p>
    <w:p w14:paraId="36B3F99A" w14:textId="77777777" w:rsidR="00C91B8A" w:rsidRDefault="00C91B8A" w:rsidP="00C91B8A">
      <w:pPr>
        <w:spacing w:after="0" w:line="240" w:lineRule="auto"/>
        <w:ind w:firstLine="708"/>
        <w:jc w:val="both"/>
        <w:rPr>
          <w:rFonts w:eastAsia="Times New Roman" w:cs="Times New Roman"/>
          <w:color w:val="000000"/>
          <w:szCs w:val="28"/>
          <w:lang w:eastAsia="ru-RU"/>
        </w:rPr>
      </w:pPr>
    </w:p>
    <w:p w14:paraId="270B16B6" w14:textId="6BEB7783" w:rsidR="00C91B8A" w:rsidRDefault="00C91B8A" w:rsidP="00C91B8A">
      <w:pPr>
        <w:spacing w:after="0" w:line="240" w:lineRule="auto"/>
        <w:ind w:firstLine="708"/>
        <w:jc w:val="both"/>
        <w:rPr>
          <w:rFonts w:eastAsia="Times New Roman" w:cs="Times New Roman"/>
          <w:color w:val="000000"/>
          <w:szCs w:val="28"/>
          <w:lang w:eastAsia="ru-RU"/>
        </w:rPr>
      </w:pPr>
      <w:r>
        <w:rPr>
          <w:rFonts w:eastAsia="Times New Roman" w:cs="Times New Roman"/>
          <w:color w:val="000000"/>
          <w:szCs w:val="28"/>
          <w:lang w:eastAsia="ru-RU"/>
        </w:rPr>
        <w:t xml:space="preserve">Разработанные интеграционные тесты для </w:t>
      </w:r>
      <w:r>
        <w:rPr>
          <w:rFonts w:eastAsia="Times New Roman" w:cs="Times New Roman"/>
          <w:color w:val="000000"/>
          <w:szCs w:val="28"/>
          <w:lang w:val="en-US" w:eastAsia="ru-RU"/>
        </w:rPr>
        <w:t>Api</w:t>
      </w:r>
      <w:r w:rsidRPr="00C91B8A">
        <w:rPr>
          <w:rFonts w:eastAsia="Times New Roman" w:cs="Times New Roman"/>
          <w:color w:val="000000"/>
          <w:szCs w:val="28"/>
          <w:lang w:eastAsia="ru-RU"/>
        </w:rPr>
        <w:t xml:space="preserve"> </w:t>
      </w:r>
      <w:r>
        <w:rPr>
          <w:rFonts w:eastAsia="Times New Roman" w:cs="Times New Roman"/>
          <w:color w:val="000000"/>
          <w:szCs w:val="28"/>
          <w:lang w:eastAsia="ru-RU"/>
        </w:rPr>
        <w:t>складов представлены на рисунке 4.8.</w:t>
      </w:r>
    </w:p>
    <w:p w14:paraId="6F731B42" w14:textId="77777777" w:rsidR="00C91B8A" w:rsidRDefault="00C91B8A" w:rsidP="00C91B8A">
      <w:pPr>
        <w:spacing w:after="0" w:line="276" w:lineRule="auto"/>
        <w:ind w:firstLine="708"/>
        <w:jc w:val="both"/>
        <w:rPr>
          <w:rFonts w:eastAsia="Times New Roman" w:cs="Times New Roman"/>
          <w:szCs w:val="28"/>
        </w:rPr>
      </w:pPr>
    </w:p>
    <w:p w14:paraId="2DE99655" w14:textId="04215553" w:rsidR="00C91B8A" w:rsidRDefault="00C91B8A" w:rsidP="00C91B8A">
      <w:pPr>
        <w:spacing w:after="0" w:line="276" w:lineRule="auto"/>
        <w:jc w:val="center"/>
        <w:rPr>
          <w:rFonts w:eastAsia="Times New Roman" w:cs="Times New Roman"/>
          <w:szCs w:val="28"/>
          <w:lang w:val="en-US"/>
        </w:rPr>
      </w:pPr>
      <w:r w:rsidRPr="00C91B8A">
        <w:rPr>
          <w:rFonts w:eastAsia="Times New Roman" w:cs="Times New Roman"/>
          <w:szCs w:val="28"/>
          <w:lang w:val="en-US"/>
        </w:rPr>
        <w:drawing>
          <wp:inline distT="0" distB="0" distL="0" distR="0" wp14:anchorId="0DD2F652" wp14:editId="71405EDC">
            <wp:extent cx="5039428" cy="3477110"/>
            <wp:effectExtent l="0" t="0" r="889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39428" cy="3477110"/>
                    </a:xfrm>
                    <a:prstGeom prst="rect">
                      <a:avLst/>
                    </a:prstGeom>
                  </pic:spPr>
                </pic:pic>
              </a:graphicData>
            </a:graphic>
          </wp:inline>
        </w:drawing>
      </w:r>
    </w:p>
    <w:p w14:paraId="75390F52" w14:textId="77777777" w:rsidR="00C91B8A" w:rsidRDefault="00C91B8A" w:rsidP="00C91B8A">
      <w:pPr>
        <w:spacing w:after="0" w:line="276" w:lineRule="auto"/>
        <w:jc w:val="center"/>
        <w:rPr>
          <w:rFonts w:eastAsia="Times New Roman" w:cs="Times New Roman"/>
          <w:szCs w:val="28"/>
          <w:lang w:val="en-US"/>
        </w:rPr>
      </w:pPr>
    </w:p>
    <w:p w14:paraId="290DB1D4" w14:textId="6DFE7209" w:rsidR="00C91B8A" w:rsidRPr="00C91B8A" w:rsidRDefault="00C91B8A" w:rsidP="00C91B8A">
      <w:pPr>
        <w:spacing w:after="0" w:line="276" w:lineRule="auto"/>
        <w:jc w:val="center"/>
        <w:rPr>
          <w:rFonts w:eastAsia="Times New Roman" w:cs="Times New Roman"/>
          <w:szCs w:val="28"/>
        </w:rPr>
      </w:pPr>
      <w:r>
        <w:rPr>
          <w:rFonts w:eastAsia="Times New Roman" w:cs="Times New Roman"/>
          <w:szCs w:val="28"/>
        </w:rPr>
        <w:t xml:space="preserve">Рисунок 4.8 – </w:t>
      </w:r>
      <w:r>
        <w:rPr>
          <w:rFonts w:eastAsia="Times New Roman" w:cs="Times New Roman"/>
          <w:color w:val="000000"/>
          <w:szCs w:val="28"/>
          <w:lang w:eastAsia="ru-RU"/>
        </w:rPr>
        <w:t xml:space="preserve">Разработанные интеграционные для </w:t>
      </w:r>
      <w:r>
        <w:rPr>
          <w:rFonts w:eastAsia="Times New Roman" w:cs="Times New Roman"/>
          <w:color w:val="000000"/>
          <w:szCs w:val="28"/>
          <w:lang w:val="en-US" w:eastAsia="ru-RU"/>
        </w:rPr>
        <w:t>Api</w:t>
      </w:r>
      <w:r w:rsidRPr="00C91B8A">
        <w:rPr>
          <w:rFonts w:eastAsia="Times New Roman" w:cs="Times New Roman"/>
          <w:color w:val="000000"/>
          <w:szCs w:val="28"/>
          <w:lang w:eastAsia="ru-RU"/>
        </w:rPr>
        <w:t xml:space="preserve"> </w:t>
      </w:r>
      <w:r>
        <w:rPr>
          <w:rFonts w:eastAsia="Times New Roman" w:cs="Times New Roman"/>
          <w:color w:val="000000"/>
          <w:szCs w:val="28"/>
          <w:lang w:eastAsia="ru-RU"/>
        </w:rPr>
        <w:t>складов</w:t>
      </w:r>
    </w:p>
    <w:p w14:paraId="2C5EEFBE" w14:textId="77777777" w:rsidR="00C91B8A" w:rsidRPr="00C91B8A" w:rsidRDefault="00C91B8A" w:rsidP="00C91B8A">
      <w:pPr>
        <w:spacing w:after="0" w:line="276" w:lineRule="auto"/>
        <w:jc w:val="center"/>
        <w:rPr>
          <w:rFonts w:eastAsia="Times New Roman" w:cs="Times New Roman"/>
          <w:szCs w:val="28"/>
        </w:rPr>
      </w:pPr>
    </w:p>
    <w:p w14:paraId="65FE6188" w14:textId="77777777" w:rsidR="00C91B8A" w:rsidRPr="00C91B8A" w:rsidRDefault="00C91B8A" w:rsidP="00C91B8A">
      <w:pPr>
        <w:spacing w:after="0" w:line="276" w:lineRule="auto"/>
        <w:jc w:val="center"/>
        <w:rPr>
          <w:rFonts w:eastAsia="Times New Roman" w:cs="Times New Roman"/>
          <w:szCs w:val="28"/>
        </w:rPr>
      </w:pPr>
    </w:p>
    <w:p w14:paraId="36A593EE" w14:textId="00AC42BD" w:rsidR="00C91B8A" w:rsidRDefault="00C91B8A" w:rsidP="00C91B8A">
      <w:pPr>
        <w:spacing w:after="0" w:line="240" w:lineRule="auto"/>
        <w:ind w:firstLine="708"/>
        <w:jc w:val="both"/>
        <w:rPr>
          <w:rFonts w:eastAsia="Times New Roman" w:cs="Times New Roman"/>
          <w:color w:val="000000"/>
          <w:szCs w:val="28"/>
          <w:lang w:eastAsia="ru-RU"/>
        </w:rPr>
      </w:pPr>
      <w:r>
        <w:rPr>
          <w:rFonts w:eastAsia="Times New Roman" w:cs="Times New Roman"/>
          <w:color w:val="000000"/>
          <w:szCs w:val="28"/>
          <w:lang w:eastAsia="ru-RU"/>
        </w:rPr>
        <w:lastRenderedPageBreak/>
        <w:t xml:space="preserve">Разработанные интеграционные тесты для </w:t>
      </w:r>
      <w:r>
        <w:rPr>
          <w:rFonts w:eastAsia="Times New Roman" w:cs="Times New Roman"/>
          <w:color w:val="000000"/>
          <w:szCs w:val="28"/>
          <w:lang w:val="en-US" w:eastAsia="ru-RU"/>
        </w:rPr>
        <w:t>Api</w:t>
      </w:r>
      <w:r w:rsidRPr="00C91B8A">
        <w:rPr>
          <w:rFonts w:eastAsia="Times New Roman" w:cs="Times New Roman"/>
          <w:color w:val="000000"/>
          <w:szCs w:val="28"/>
          <w:lang w:eastAsia="ru-RU"/>
        </w:rPr>
        <w:t xml:space="preserve"> </w:t>
      </w:r>
      <w:r>
        <w:rPr>
          <w:rFonts w:eastAsia="Times New Roman" w:cs="Times New Roman"/>
          <w:color w:val="000000"/>
          <w:szCs w:val="28"/>
          <w:lang w:eastAsia="ru-RU"/>
        </w:rPr>
        <w:t>аналитики представлены на рисунке 4.9.</w:t>
      </w:r>
    </w:p>
    <w:p w14:paraId="0928D38D" w14:textId="77777777" w:rsidR="00C91B8A" w:rsidRDefault="00C91B8A" w:rsidP="00C91B8A">
      <w:pPr>
        <w:spacing w:after="0" w:line="276" w:lineRule="auto"/>
        <w:ind w:firstLine="708"/>
        <w:jc w:val="both"/>
        <w:rPr>
          <w:rFonts w:eastAsia="Times New Roman" w:cs="Times New Roman"/>
          <w:szCs w:val="28"/>
        </w:rPr>
      </w:pPr>
    </w:p>
    <w:p w14:paraId="7E4883A3" w14:textId="3BB1C183" w:rsidR="00C91B8A" w:rsidRDefault="00C91B8A" w:rsidP="00C91B8A">
      <w:pPr>
        <w:spacing w:after="0" w:line="276" w:lineRule="auto"/>
        <w:jc w:val="center"/>
        <w:rPr>
          <w:rFonts w:eastAsia="Times New Roman" w:cs="Times New Roman"/>
          <w:szCs w:val="28"/>
          <w:lang w:val="en-US"/>
        </w:rPr>
      </w:pPr>
      <w:r w:rsidRPr="00C91B8A">
        <w:rPr>
          <w:rFonts w:eastAsia="Times New Roman" w:cs="Times New Roman"/>
          <w:szCs w:val="28"/>
          <w:lang w:val="en-US"/>
        </w:rPr>
        <w:drawing>
          <wp:inline distT="0" distB="0" distL="0" distR="0" wp14:anchorId="2D598300" wp14:editId="7D682CED">
            <wp:extent cx="5160397" cy="4415776"/>
            <wp:effectExtent l="0" t="0" r="2540" b="444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83753" cy="4435762"/>
                    </a:xfrm>
                    <a:prstGeom prst="rect">
                      <a:avLst/>
                    </a:prstGeom>
                  </pic:spPr>
                </pic:pic>
              </a:graphicData>
            </a:graphic>
          </wp:inline>
        </w:drawing>
      </w:r>
    </w:p>
    <w:p w14:paraId="3EEF05FE" w14:textId="77777777" w:rsidR="00C91B8A" w:rsidRDefault="00C91B8A" w:rsidP="00C91B8A">
      <w:pPr>
        <w:spacing w:after="0" w:line="276" w:lineRule="auto"/>
        <w:jc w:val="center"/>
        <w:rPr>
          <w:rFonts w:eastAsia="Times New Roman" w:cs="Times New Roman"/>
          <w:szCs w:val="28"/>
          <w:lang w:val="en-US"/>
        </w:rPr>
      </w:pPr>
    </w:p>
    <w:p w14:paraId="72C5ABD3" w14:textId="08E085E5" w:rsidR="00C91B8A" w:rsidRPr="00C91B8A" w:rsidRDefault="00C91B8A" w:rsidP="00C91B8A">
      <w:pPr>
        <w:spacing w:after="0" w:line="276" w:lineRule="auto"/>
        <w:jc w:val="center"/>
        <w:rPr>
          <w:rFonts w:eastAsia="Times New Roman" w:cs="Times New Roman"/>
          <w:szCs w:val="28"/>
        </w:rPr>
      </w:pPr>
      <w:r>
        <w:rPr>
          <w:rFonts w:eastAsia="Times New Roman" w:cs="Times New Roman"/>
          <w:szCs w:val="28"/>
        </w:rPr>
        <w:t xml:space="preserve">Рисунок 4.9 – </w:t>
      </w:r>
      <w:r>
        <w:rPr>
          <w:rFonts w:eastAsia="Times New Roman" w:cs="Times New Roman"/>
          <w:color w:val="000000"/>
          <w:szCs w:val="28"/>
          <w:lang w:eastAsia="ru-RU"/>
        </w:rPr>
        <w:t xml:space="preserve">Разработанные интеграционные для </w:t>
      </w:r>
      <w:r>
        <w:rPr>
          <w:rFonts w:eastAsia="Times New Roman" w:cs="Times New Roman"/>
          <w:color w:val="000000"/>
          <w:szCs w:val="28"/>
          <w:lang w:val="en-US" w:eastAsia="ru-RU"/>
        </w:rPr>
        <w:t>Api</w:t>
      </w:r>
      <w:r w:rsidRPr="00C91B8A">
        <w:rPr>
          <w:rFonts w:eastAsia="Times New Roman" w:cs="Times New Roman"/>
          <w:color w:val="000000"/>
          <w:szCs w:val="28"/>
          <w:lang w:eastAsia="ru-RU"/>
        </w:rPr>
        <w:t xml:space="preserve"> </w:t>
      </w:r>
      <w:r>
        <w:rPr>
          <w:rFonts w:eastAsia="Times New Roman" w:cs="Times New Roman"/>
          <w:color w:val="000000"/>
          <w:szCs w:val="28"/>
          <w:lang w:eastAsia="ru-RU"/>
        </w:rPr>
        <w:t>аналитики</w:t>
      </w:r>
    </w:p>
    <w:p w14:paraId="7FA2CF6C" w14:textId="77777777" w:rsidR="00C91B8A" w:rsidRPr="00C91B8A" w:rsidRDefault="00C91B8A" w:rsidP="00C91B8A">
      <w:pPr>
        <w:spacing w:after="0" w:line="276" w:lineRule="auto"/>
        <w:jc w:val="center"/>
        <w:rPr>
          <w:rFonts w:eastAsia="Times New Roman" w:cs="Times New Roman"/>
          <w:szCs w:val="28"/>
        </w:rPr>
      </w:pPr>
    </w:p>
    <w:p w14:paraId="117D55BA" w14:textId="2514F78B" w:rsidR="00C91B8A" w:rsidRDefault="00C91B8A" w:rsidP="00C91B8A">
      <w:pPr>
        <w:spacing w:after="0" w:line="240" w:lineRule="auto"/>
        <w:ind w:firstLine="708"/>
        <w:jc w:val="both"/>
        <w:rPr>
          <w:rFonts w:eastAsia="Times New Roman" w:cs="Times New Roman"/>
          <w:color w:val="000000"/>
          <w:szCs w:val="28"/>
          <w:lang w:eastAsia="ru-RU"/>
        </w:rPr>
      </w:pPr>
      <w:r>
        <w:rPr>
          <w:rFonts w:eastAsia="Times New Roman" w:cs="Times New Roman"/>
          <w:color w:val="000000"/>
          <w:szCs w:val="28"/>
          <w:lang w:eastAsia="ru-RU"/>
        </w:rPr>
        <w:t xml:space="preserve">Так же были разработаны </w:t>
      </w:r>
      <w:r w:rsidR="00591B0E">
        <w:rPr>
          <w:rFonts w:eastAsia="Times New Roman" w:cs="Times New Roman"/>
          <w:color w:val="000000"/>
          <w:szCs w:val="28"/>
          <w:lang w:eastAsia="ru-RU"/>
        </w:rPr>
        <w:t xml:space="preserve">экстремальные </w:t>
      </w:r>
      <w:r>
        <w:rPr>
          <w:rFonts w:eastAsia="Times New Roman" w:cs="Times New Roman"/>
          <w:color w:val="000000"/>
          <w:szCs w:val="28"/>
          <w:lang w:eastAsia="ru-RU"/>
        </w:rPr>
        <w:t>тесты производительности</w:t>
      </w:r>
      <w:r w:rsidR="00591B0E">
        <w:rPr>
          <w:rFonts w:eastAsia="Times New Roman" w:cs="Times New Roman"/>
          <w:color w:val="000000"/>
          <w:szCs w:val="28"/>
          <w:lang w:eastAsia="ru-RU"/>
        </w:rPr>
        <w:t xml:space="preserve"> </w:t>
      </w:r>
      <w:r w:rsidR="00591B0E">
        <w:rPr>
          <w:rFonts w:eastAsia="Times New Roman" w:cs="Times New Roman"/>
          <w:color w:val="000000"/>
          <w:szCs w:val="28"/>
          <w:lang w:eastAsia="ru-RU"/>
        </w:rPr>
        <w:t>для системы аналитики</w:t>
      </w:r>
      <w:r w:rsidR="00591B0E">
        <w:rPr>
          <w:rFonts w:eastAsia="Times New Roman" w:cs="Times New Roman"/>
          <w:color w:val="000000"/>
          <w:szCs w:val="28"/>
          <w:lang w:eastAsia="ru-RU"/>
        </w:rPr>
        <w:t>, которые производят тесты с миллионами продаж</w:t>
      </w:r>
      <w:r>
        <w:rPr>
          <w:rFonts w:eastAsia="Times New Roman" w:cs="Times New Roman"/>
          <w:color w:val="000000"/>
          <w:szCs w:val="28"/>
          <w:lang w:eastAsia="ru-RU"/>
        </w:rPr>
        <w:t>, представленные на рисунке 4.10.</w:t>
      </w:r>
    </w:p>
    <w:p w14:paraId="129ED918" w14:textId="77777777" w:rsidR="00C91B8A" w:rsidRDefault="00C91B8A" w:rsidP="00C91B8A">
      <w:pPr>
        <w:spacing w:after="0" w:line="240" w:lineRule="auto"/>
        <w:ind w:firstLine="708"/>
        <w:jc w:val="both"/>
        <w:rPr>
          <w:rFonts w:eastAsia="Times New Roman" w:cs="Times New Roman"/>
          <w:color w:val="000000"/>
          <w:szCs w:val="28"/>
          <w:lang w:eastAsia="ru-RU"/>
        </w:rPr>
      </w:pPr>
    </w:p>
    <w:p w14:paraId="07D795A7" w14:textId="27FA26A7" w:rsidR="00C91B8A" w:rsidRDefault="00C91B8A" w:rsidP="00C91B8A">
      <w:pPr>
        <w:spacing w:after="0" w:line="240" w:lineRule="auto"/>
        <w:jc w:val="both"/>
        <w:rPr>
          <w:rFonts w:eastAsia="Times New Roman" w:cs="Times New Roman"/>
          <w:color w:val="000000"/>
          <w:szCs w:val="28"/>
          <w:lang w:eastAsia="ru-RU"/>
        </w:rPr>
      </w:pPr>
      <w:r w:rsidRPr="00C91B8A">
        <w:rPr>
          <w:rFonts w:eastAsia="Times New Roman" w:cs="Times New Roman"/>
          <w:color w:val="000000"/>
          <w:szCs w:val="28"/>
          <w:lang w:eastAsia="ru-RU"/>
        </w:rPr>
        <w:drawing>
          <wp:inline distT="0" distB="0" distL="0" distR="0" wp14:anchorId="2283FB46" wp14:editId="14966687">
            <wp:extent cx="5940425" cy="964565"/>
            <wp:effectExtent l="0" t="0" r="3175" b="698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964565"/>
                    </a:xfrm>
                    <a:prstGeom prst="rect">
                      <a:avLst/>
                    </a:prstGeom>
                  </pic:spPr>
                </pic:pic>
              </a:graphicData>
            </a:graphic>
          </wp:inline>
        </w:drawing>
      </w:r>
    </w:p>
    <w:p w14:paraId="42A99C86" w14:textId="4943E97F" w:rsidR="00C91B8A" w:rsidRDefault="00C91B8A" w:rsidP="00C91B8A">
      <w:pPr>
        <w:spacing w:after="0" w:line="240" w:lineRule="auto"/>
        <w:jc w:val="both"/>
        <w:rPr>
          <w:rFonts w:eastAsia="Times New Roman" w:cs="Times New Roman"/>
          <w:color w:val="000000"/>
          <w:szCs w:val="28"/>
          <w:lang w:eastAsia="ru-RU"/>
        </w:rPr>
      </w:pPr>
    </w:p>
    <w:p w14:paraId="22C5430A" w14:textId="618A82E4" w:rsidR="00C91B8A" w:rsidRPr="00C91B8A" w:rsidRDefault="00C91B8A" w:rsidP="00C91B8A">
      <w:pPr>
        <w:spacing w:after="0" w:line="276" w:lineRule="auto"/>
        <w:jc w:val="center"/>
        <w:rPr>
          <w:rFonts w:eastAsia="Times New Roman" w:cs="Times New Roman"/>
          <w:szCs w:val="28"/>
        </w:rPr>
      </w:pPr>
      <w:r>
        <w:rPr>
          <w:rFonts w:eastAsia="Times New Roman" w:cs="Times New Roman"/>
          <w:szCs w:val="28"/>
        </w:rPr>
        <w:t xml:space="preserve">Рисунок 4.10 – </w:t>
      </w:r>
      <w:r>
        <w:rPr>
          <w:rFonts w:eastAsia="Times New Roman" w:cs="Times New Roman"/>
          <w:color w:val="000000"/>
          <w:szCs w:val="28"/>
          <w:lang w:eastAsia="ru-RU"/>
        </w:rPr>
        <w:t>Разработанные тесты производительности для системы</w:t>
      </w:r>
      <w:r w:rsidRPr="00C91B8A">
        <w:rPr>
          <w:rFonts w:eastAsia="Times New Roman" w:cs="Times New Roman"/>
          <w:color w:val="000000"/>
          <w:szCs w:val="28"/>
          <w:lang w:eastAsia="ru-RU"/>
        </w:rPr>
        <w:t xml:space="preserve"> </w:t>
      </w:r>
      <w:r>
        <w:rPr>
          <w:rFonts w:eastAsia="Times New Roman" w:cs="Times New Roman"/>
          <w:color w:val="000000"/>
          <w:szCs w:val="28"/>
          <w:lang w:eastAsia="ru-RU"/>
        </w:rPr>
        <w:t>аналитики</w:t>
      </w:r>
    </w:p>
    <w:p w14:paraId="4D618BFF" w14:textId="77777777" w:rsidR="00C91B8A" w:rsidRDefault="00C91B8A" w:rsidP="00C91B8A">
      <w:pPr>
        <w:spacing w:after="0" w:line="240" w:lineRule="auto"/>
        <w:jc w:val="both"/>
        <w:rPr>
          <w:rFonts w:eastAsia="Times New Roman" w:cs="Times New Roman"/>
          <w:color w:val="000000"/>
          <w:szCs w:val="28"/>
          <w:lang w:eastAsia="ru-RU"/>
        </w:rPr>
      </w:pPr>
    </w:p>
    <w:p w14:paraId="104E7792" w14:textId="77777777" w:rsidR="00C91B8A" w:rsidRDefault="00C91B8A" w:rsidP="00C91B8A">
      <w:pPr>
        <w:spacing w:after="0" w:line="276" w:lineRule="auto"/>
        <w:ind w:firstLine="708"/>
        <w:jc w:val="both"/>
        <w:rPr>
          <w:rFonts w:eastAsia="Times New Roman" w:cs="Times New Roman"/>
          <w:szCs w:val="28"/>
        </w:rPr>
      </w:pPr>
    </w:p>
    <w:p w14:paraId="45F71FA2" w14:textId="3F57BF59" w:rsidR="00591B0E" w:rsidRPr="003E2F7A" w:rsidRDefault="00591B0E" w:rsidP="00591B0E">
      <w:pPr>
        <w:spacing w:after="0" w:line="240" w:lineRule="auto"/>
        <w:ind w:firstLine="709"/>
        <w:jc w:val="both"/>
        <w:rPr>
          <w:rFonts w:eastAsia="Times New Roman"/>
          <w:szCs w:val="24"/>
          <w:lang w:eastAsia="ru-RU"/>
        </w:rPr>
      </w:pPr>
      <w:r>
        <w:rPr>
          <w:rFonts w:eastAsia="Times New Roman"/>
          <w:szCs w:val="24"/>
          <w:lang w:eastAsia="ru-RU"/>
        </w:rPr>
        <w:lastRenderedPageBreak/>
        <w:t>Таким об</w:t>
      </w:r>
      <w:r>
        <w:rPr>
          <w:rFonts w:eastAsia="Times New Roman"/>
          <w:szCs w:val="24"/>
          <w:lang w:eastAsia="ru-RU"/>
        </w:rPr>
        <w:t>разом было проведено модульное,</w:t>
      </w:r>
      <w:r>
        <w:rPr>
          <w:rFonts w:eastAsia="Times New Roman"/>
          <w:szCs w:val="24"/>
          <w:lang w:eastAsia="ru-RU"/>
        </w:rPr>
        <w:t xml:space="preserve"> интеграционное </w:t>
      </w:r>
      <w:r>
        <w:rPr>
          <w:rFonts w:eastAsia="Times New Roman"/>
          <w:szCs w:val="24"/>
          <w:lang w:eastAsia="ru-RU"/>
        </w:rPr>
        <w:t xml:space="preserve">и тест производительности </w:t>
      </w:r>
      <w:r>
        <w:rPr>
          <w:rFonts w:eastAsia="Times New Roman"/>
          <w:szCs w:val="24"/>
          <w:lang w:eastAsia="ru-RU"/>
        </w:rPr>
        <w:t>бизнес-логики программного средства. В ходе тестирования все методы и модули отработали корректно.</w:t>
      </w:r>
    </w:p>
    <w:p w14:paraId="60EEA5F2" w14:textId="120FB8B5" w:rsidR="00844FAA" w:rsidRDefault="00844FAA" w:rsidP="00DE15C5">
      <w:pPr>
        <w:spacing w:line="240" w:lineRule="auto"/>
        <w:rPr>
          <w:rFonts w:eastAsia="Arial" w:cs="Times New Roman"/>
          <w:szCs w:val="28"/>
        </w:rPr>
      </w:pPr>
    </w:p>
    <w:p w14:paraId="6118F027" w14:textId="0E5691B8" w:rsidR="00844FAA" w:rsidRPr="00844FAA" w:rsidRDefault="00844FAA" w:rsidP="00DE15C5">
      <w:pPr>
        <w:keepNext/>
        <w:keepLines/>
        <w:numPr>
          <w:ilvl w:val="1"/>
          <w:numId w:val="0"/>
        </w:numPr>
        <w:spacing w:after="0" w:line="240" w:lineRule="auto"/>
        <w:ind w:right="108" w:firstLine="709"/>
        <w:outlineLvl w:val="1"/>
        <w:rPr>
          <w:rFonts w:eastAsia="Times New Roman" w:cs="Times New Roman"/>
          <w:color w:val="000000"/>
          <w:szCs w:val="20"/>
        </w:rPr>
      </w:pPr>
      <w:bookmarkStart w:id="38" w:name="_Toc196856065"/>
      <w:bookmarkStart w:id="39" w:name="_Toc197047772"/>
      <w:r>
        <w:rPr>
          <w:rFonts w:eastAsia="Times New Roman" w:cs="Times New Roman"/>
          <w:b/>
          <w:color w:val="000000"/>
          <w:szCs w:val="20"/>
        </w:rPr>
        <w:t xml:space="preserve">4.3 </w:t>
      </w:r>
      <w:r w:rsidRPr="00844FAA">
        <w:rPr>
          <w:rFonts w:eastAsia="Times New Roman" w:cs="Times New Roman"/>
          <w:b/>
          <w:color w:val="000000"/>
          <w:szCs w:val="20"/>
        </w:rPr>
        <w:t>Руководство по развертыванию программного средства</w:t>
      </w:r>
      <w:bookmarkEnd w:id="38"/>
      <w:bookmarkEnd w:id="39"/>
    </w:p>
    <w:p w14:paraId="1BB81A81" w14:textId="03076C4E" w:rsidR="00844FAA" w:rsidRDefault="00596879" w:rsidP="00DE15C5">
      <w:pPr>
        <w:spacing w:line="240" w:lineRule="auto"/>
        <w:rPr>
          <w:rFonts w:eastAsia="Arial" w:cs="Times New Roman"/>
          <w:szCs w:val="28"/>
        </w:rPr>
      </w:pPr>
      <w:r>
        <w:rPr>
          <w:rFonts w:eastAsia="Arial" w:cs="Times New Roman"/>
          <w:szCs w:val="28"/>
        </w:rPr>
        <w:t xml:space="preserve"> </w:t>
      </w:r>
    </w:p>
    <w:p w14:paraId="5D258736" w14:textId="77777777" w:rsidR="00881B1E" w:rsidRPr="00881B1E" w:rsidRDefault="00881B1E" w:rsidP="00881B1E">
      <w:pPr>
        <w:spacing w:after="0" w:line="240" w:lineRule="auto"/>
        <w:ind w:firstLine="709"/>
        <w:jc w:val="both"/>
        <w:rPr>
          <w:rFonts w:eastAsia="Calibri" w:cs="Times New Roman"/>
          <w:color w:val="000000"/>
          <w:szCs w:val="28"/>
          <w:lang w:eastAsia="ru-RU"/>
        </w:rPr>
      </w:pPr>
      <w:r w:rsidRPr="00881B1E">
        <w:rPr>
          <w:rFonts w:eastAsia="Calibri" w:cs="Times New Roman"/>
          <w:color w:val="000000"/>
          <w:szCs w:val="28"/>
          <w:lang w:eastAsia="ru-RU"/>
        </w:rPr>
        <w:t xml:space="preserve">В данном разделе будут рассмотрены действия для </w:t>
      </w:r>
      <w:r w:rsidRPr="00881B1E">
        <w:rPr>
          <w:rFonts w:eastAsia="Times New Roman" w:cs="Times New Roman"/>
          <w:bCs/>
          <w:color w:val="000000"/>
          <w:szCs w:val="28"/>
          <w:lang w:eastAsia="ru-RU"/>
        </w:rPr>
        <w:t>установки (развёртыванию)</w:t>
      </w:r>
      <w:r w:rsidRPr="00881B1E">
        <w:rPr>
          <w:rFonts w:eastAsia="Calibri" w:cs="Times New Roman"/>
          <w:color w:val="000000"/>
          <w:szCs w:val="28"/>
          <w:lang w:eastAsia="ru-RU"/>
        </w:rPr>
        <w:t xml:space="preserve"> программного средства на операционной системе </w:t>
      </w:r>
      <w:r w:rsidRPr="00881B1E">
        <w:rPr>
          <w:rFonts w:eastAsia="Calibri" w:cs="Times New Roman"/>
          <w:i/>
          <w:iCs/>
          <w:color w:val="000000"/>
          <w:szCs w:val="28"/>
          <w:lang w:val="en-US" w:eastAsia="ru-RU"/>
        </w:rPr>
        <w:t>Windows</w:t>
      </w:r>
      <w:r w:rsidRPr="00881B1E">
        <w:rPr>
          <w:rFonts w:eastAsia="Calibri" w:cs="Times New Roman"/>
          <w:color w:val="000000"/>
          <w:szCs w:val="28"/>
          <w:lang w:eastAsia="ru-RU"/>
        </w:rPr>
        <w:t xml:space="preserve"> 10. Программное средство работает на платформе </w:t>
      </w:r>
      <w:r w:rsidRPr="00881B1E">
        <w:rPr>
          <w:rFonts w:eastAsia="Calibri" w:cs="Times New Roman"/>
          <w:i/>
          <w:color w:val="000000"/>
          <w:szCs w:val="28"/>
          <w:lang w:val="en-US" w:eastAsia="ru-RU"/>
        </w:rPr>
        <w:t>ASP</w:t>
      </w:r>
      <w:r w:rsidRPr="00881B1E">
        <w:rPr>
          <w:rFonts w:eastAsia="Calibri" w:cs="Times New Roman"/>
          <w:i/>
          <w:color w:val="000000"/>
          <w:szCs w:val="28"/>
          <w:lang w:eastAsia="ru-RU"/>
        </w:rPr>
        <w:t>.</w:t>
      </w:r>
      <w:r w:rsidRPr="00881B1E">
        <w:rPr>
          <w:rFonts w:eastAsia="Calibri" w:cs="Times New Roman"/>
          <w:i/>
          <w:color w:val="000000"/>
          <w:szCs w:val="28"/>
          <w:lang w:val="en-US" w:eastAsia="ru-RU"/>
        </w:rPr>
        <w:t>NET</w:t>
      </w:r>
      <w:r w:rsidRPr="00881B1E">
        <w:rPr>
          <w:rFonts w:eastAsia="Calibri" w:cs="Times New Roman"/>
          <w:i/>
          <w:color w:val="000000"/>
          <w:szCs w:val="28"/>
          <w:lang w:eastAsia="ru-RU"/>
        </w:rPr>
        <w:t xml:space="preserve"> </w:t>
      </w:r>
      <w:r w:rsidRPr="00881B1E">
        <w:rPr>
          <w:rFonts w:eastAsia="Calibri" w:cs="Times New Roman"/>
          <w:i/>
          <w:color w:val="000000"/>
          <w:szCs w:val="28"/>
          <w:lang w:val="en-US" w:eastAsia="ru-RU"/>
        </w:rPr>
        <w:t>Core</w:t>
      </w:r>
      <w:r w:rsidRPr="00881B1E">
        <w:rPr>
          <w:rFonts w:eastAsia="Calibri" w:cs="Times New Roman"/>
          <w:color w:val="000000"/>
          <w:szCs w:val="28"/>
          <w:lang w:eastAsia="ru-RU"/>
        </w:rPr>
        <w:t xml:space="preserve">, СУБД – </w:t>
      </w:r>
      <w:r w:rsidRPr="00881B1E">
        <w:rPr>
          <w:rFonts w:eastAsia="Calibri" w:cs="Times New Roman"/>
          <w:i/>
          <w:color w:val="000000"/>
          <w:szCs w:val="28"/>
          <w:lang w:val="en-US" w:eastAsia="ru-RU"/>
        </w:rPr>
        <w:t>MS</w:t>
      </w:r>
      <w:r w:rsidRPr="00881B1E">
        <w:rPr>
          <w:rFonts w:eastAsia="Calibri" w:cs="Times New Roman"/>
          <w:i/>
          <w:color w:val="000000"/>
          <w:szCs w:val="28"/>
          <w:lang w:eastAsia="ru-RU"/>
        </w:rPr>
        <w:t xml:space="preserve"> </w:t>
      </w:r>
      <w:r w:rsidRPr="00881B1E">
        <w:rPr>
          <w:rFonts w:eastAsia="Calibri" w:cs="Times New Roman"/>
          <w:i/>
          <w:color w:val="000000"/>
          <w:szCs w:val="28"/>
          <w:lang w:val="en-US" w:eastAsia="ru-RU"/>
        </w:rPr>
        <w:t>SQL</w:t>
      </w:r>
      <w:r w:rsidRPr="00881B1E">
        <w:rPr>
          <w:rFonts w:eastAsia="Calibri" w:cs="Times New Roman"/>
          <w:i/>
          <w:color w:val="000000"/>
          <w:szCs w:val="28"/>
          <w:lang w:eastAsia="ru-RU"/>
        </w:rPr>
        <w:t xml:space="preserve"> </w:t>
      </w:r>
      <w:r w:rsidRPr="00881B1E">
        <w:rPr>
          <w:rFonts w:eastAsia="Calibri" w:cs="Times New Roman"/>
          <w:i/>
          <w:color w:val="000000"/>
          <w:szCs w:val="28"/>
          <w:lang w:val="en-US" w:eastAsia="ru-RU"/>
        </w:rPr>
        <w:t>Server</w:t>
      </w:r>
      <w:r w:rsidRPr="00881B1E">
        <w:rPr>
          <w:rFonts w:eastAsia="Calibri" w:cs="Times New Roman"/>
          <w:color w:val="000000"/>
          <w:szCs w:val="28"/>
          <w:lang w:eastAsia="ru-RU"/>
        </w:rPr>
        <w:t>.</w:t>
      </w:r>
    </w:p>
    <w:p w14:paraId="03C0FEA2" w14:textId="77777777" w:rsidR="00881B1E" w:rsidRPr="00881B1E" w:rsidRDefault="00881B1E" w:rsidP="00881B1E">
      <w:pPr>
        <w:spacing w:after="0" w:line="240" w:lineRule="auto"/>
        <w:ind w:firstLine="709"/>
        <w:jc w:val="both"/>
        <w:rPr>
          <w:rFonts w:eastAsia="Calibri" w:cs="Times New Roman"/>
          <w:color w:val="000000"/>
          <w:szCs w:val="28"/>
          <w:lang w:eastAsia="ru-RU"/>
        </w:rPr>
      </w:pPr>
      <w:r w:rsidRPr="00881B1E">
        <w:rPr>
          <w:rFonts w:eastAsia="Calibri" w:cs="Times New Roman"/>
          <w:color w:val="000000"/>
          <w:szCs w:val="28"/>
          <w:lang w:eastAsia="ru-RU"/>
        </w:rPr>
        <w:t>Шаги для установки программного средства:</w:t>
      </w:r>
    </w:p>
    <w:p w14:paraId="1DF5426D" w14:textId="77777777" w:rsidR="00881B1E" w:rsidRPr="00881B1E" w:rsidRDefault="00881B1E" w:rsidP="00881B1E">
      <w:pPr>
        <w:numPr>
          <w:ilvl w:val="0"/>
          <w:numId w:val="58"/>
        </w:numPr>
        <w:spacing w:after="0" w:line="240" w:lineRule="auto"/>
        <w:ind w:left="0" w:firstLine="709"/>
        <w:jc w:val="both"/>
        <w:rPr>
          <w:rFonts w:eastAsia="Calibri" w:cs="Times New Roman"/>
          <w:color w:val="000000"/>
          <w:szCs w:val="28"/>
          <w:lang w:val="en-US" w:eastAsia="ru-RU"/>
        </w:rPr>
      </w:pPr>
      <w:r w:rsidRPr="00881B1E">
        <w:rPr>
          <w:rFonts w:eastAsia="Calibri" w:cs="Times New Roman"/>
          <w:color w:val="000000"/>
          <w:szCs w:val="28"/>
          <w:lang w:eastAsia="ru-RU"/>
        </w:rPr>
        <w:t>Установка окружения</w:t>
      </w:r>
      <w:r w:rsidRPr="00881B1E">
        <w:rPr>
          <w:rFonts w:eastAsia="Calibri" w:cs="Times New Roman"/>
          <w:color w:val="000000"/>
          <w:szCs w:val="28"/>
          <w:lang w:val="en-US" w:eastAsia="ru-RU"/>
        </w:rPr>
        <w:t>:</w:t>
      </w:r>
    </w:p>
    <w:p w14:paraId="65022490" w14:textId="77777777" w:rsidR="00881B1E" w:rsidRPr="00881B1E" w:rsidRDefault="00881B1E" w:rsidP="004E393D">
      <w:pPr>
        <w:numPr>
          <w:ilvl w:val="1"/>
          <w:numId w:val="59"/>
        </w:numPr>
        <w:tabs>
          <w:tab w:val="left" w:pos="1843"/>
        </w:tabs>
        <w:spacing w:after="0" w:line="240" w:lineRule="auto"/>
        <w:ind w:left="0" w:firstLine="709"/>
        <w:jc w:val="both"/>
        <w:rPr>
          <w:rFonts w:eastAsia="Calibri" w:cs="Times New Roman"/>
          <w:color w:val="000000"/>
          <w:szCs w:val="28"/>
          <w:lang w:val="en-US" w:eastAsia="ru-RU"/>
        </w:rPr>
      </w:pPr>
      <w:r w:rsidRPr="00881B1E">
        <w:rPr>
          <w:rFonts w:eastAsia="Calibri" w:cs="Times New Roman"/>
          <w:color w:val="000000"/>
          <w:szCs w:val="28"/>
          <w:lang w:eastAsia="ru-RU"/>
        </w:rPr>
        <w:t xml:space="preserve">Скачайте с официального сайта </w:t>
      </w:r>
      <w:r w:rsidRPr="00881B1E">
        <w:rPr>
          <w:rFonts w:eastAsia="Calibri" w:cs="Times New Roman"/>
          <w:i/>
          <w:color w:val="000000"/>
          <w:szCs w:val="28"/>
          <w:lang w:val="en-US" w:eastAsia="ru-RU"/>
        </w:rPr>
        <w:t>Microsoft</w:t>
      </w:r>
      <w:r w:rsidRPr="00881B1E">
        <w:rPr>
          <w:rFonts w:eastAsia="Calibri" w:cs="Times New Roman"/>
          <w:i/>
          <w:color w:val="000000"/>
          <w:szCs w:val="28"/>
          <w:lang w:eastAsia="ru-RU"/>
        </w:rPr>
        <w:t xml:space="preserve"> </w:t>
      </w:r>
      <w:r w:rsidRPr="00881B1E">
        <w:rPr>
          <w:rFonts w:eastAsia="Calibri" w:cs="Times New Roman"/>
          <w:color w:val="000000"/>
          <w:szCs w:val="28"/>
          <w:lang w:eastAsia="ru-RU"/>
        </w:rPr>
        <w:t>последнюю версию</w:t>
      </w:r>
      <w:r w:rsidRPr="00881B1E">
        <w:rPr>
          <w:rFonts w:eastAsia="Calibri" w:cs="Times New Roman"/>
          <w:color w:val="000000"/>
          <w:szCs w:val="28"/>
          <w:lang w:val="en-US" w:eastAsia="ru-RU"/>
        </w:rPr>
        <w:t xml:space="preserve"> </w:t>
      </w:r>
      <w:r w:rsidRPr="00881B1E">
        <w:rPr>
          <w:rFonts w:eastAsia="Calibri" w:cs="Times New Roman"/>
          <w:color w:val="000000"/>
          <w:szCs w:val="28"/>
          <w:lang w:eastAsia="ru-RU"/>
        </w:rPr>
        <w:t>установщика</w:t>
      </w:r>
      <w:r w:rsidRPr="00881B1E">
        <w:rPr>
          <w:rFonts w:eastAsia="Calibri" w:cs="Times New Roman"/>
          <w:color w:val="000000"/>
          <w:szCs w:val="28"/>
          <w:lang w:val="en-US" w:eastAsia="ru-RU"/>
        </w:rPr>
        <w:t xml:space="preserve"> </w:t>
      </w:r>
      <w:r w:rsidRPr="00881B1E">
        <w:rPr>
          <w:rFonts w:eastAsia="Calibri" w:cs="Times New Roman"/>
          <w:i/>
          <w:color w:val="000000"/>
          <w:szCs w:val="28"/>
          <w:lang w:val="en-US" w:eastAsia="ru-RU"/>
        </w:rPr>
        <w:t>Visual Studio Installer</w:t>
      </w:r>
      <w:r w:rsidRPr="00881B1E">
        <w:rPr>
          <w:rFonts w:eastAsia="Calibri" w:cs="Times New Roman"/>
          <w:color w:val="000000"/>
          <w:szCs w:val="28"/>
          <w:lang w:val="en-US" w:eastAsia="ru-RU"/>
        </w:rPr>
        <w:t>;</w:t>
      </w:r>
    </w:p>
    <w:p w14:paraId="1E41A7C5" w14:textId="77777777" w:rsidR="00881B1E" w:rsidRPr="00881B1E" w:rsidRDefault="00881B1E" w:rsidP="004E393D">
      <w:pPr>
        <w:numPr>
          <w:ilvl w:val="1"/>
          <w:numId w:val="59"/>
        </w:numPr>
        <w:tabs>
          <w:tab w:val="left" w:pos="1843"/>
        </w:tabs>
        <w:spacing w:after="0" w:line="240" w:lineRule="auto"/>
        <w:ind w:left="0" w:firstLine="709"/>
        <w:jc w:val="both"/>
        <w:rPr>
          <w:rFonts w:eastAsia="Calibri" w:cs="Times New Roman"/>
          <w:color w:val="000000"/>
          <w:szCs w:val="28"/>
          <w:lang w:eastAsia="ru-RU"/>
        </w:rPr>
      </w:pPr>
      <w:r w:rsidRPr="00881B1E">
        <w:rPr>
          <w:rFonts w:eastAsia="Calibri" w:cs="Times New Roman"/>
          <w:color w:val="000000"/>
          <w:szCs w:val="28"/>
          <w:lang w:eastAsia="ru-RU"/>
        </w:rPr>
        <w:t xml:space="preserve">Запустите установщик и выберите установку </w:t>
      </w:r>
      <w:r w:rsidRPr="00881B1E">
        <w:rPr>
          <w:rFonts w:eastAsia="Calibri" w:cs="Times New Roman"/>
          <w:i/>
          <w:color w:val="000000"/>
          <w:szCs w:val="28"/>
          <w:lang w:val="en-US" w:eastAsia="ru-RU"/>
        </w:rPr>
        <w:t>Visual</w:t>
      </w:r>
      <w:r w:rsidRPr="00881B1E">
        <w:rPr>
          <w:rFonts w:eastAsia="Calibri" w:cs="Times New Roman"/>
          <w:i/>
          <w:color w:val="000000"/>
          <w:szCs w:val="28"/>
          <w:lang w:eastAsia="ru-RU"/>
        </w:rPr>
        <w:t xml:space="preserve"> </w:t>
      </w:r>
      <w:r w:rsidRPr="00881B1E">
        <w:rPr>
          <w:rFonts w:eastAsia="Calibri" w:cs="Times New Roman"/>
          <w:i/>
          <w:color w:val="000000"/>
          <w:szCs w:val="28"/>
          <w:lang w:val="en-US" w:eastAsia="ru-RU"/>
        </w:rPr>
        <w:t>Studio</w:t>
      </w:r>
      <w:r w:rsidRPr="00881B1E">
        <w:rPr>
          <w:rFonts w:eastAsia="Calibri" w:cs="Times New Roman"/>
          <w:i/>
          <w:color w:val="000000"/>
          <w:szCs w:val="28"/>
          <w:lang w:eastAsia="ru-RU"/>
        </w:rPr>
        <w:t xml:space="preserve"> </w:t>
      </w:r>
      <w:r w:rsidRPr="00881B1E">
        <w:rPr>
          <w:rFonts w:eastAsia="Calibri" w:cs="Times New Roman"/>
          <w:iCs/>
          <w:color w:val="000000"/>
          <w:szCs w:val="28"/>
          <w:lang w:eastAsia="ru-RU"/>
        </w:rPr>
        <w:t>2022;</w:t>
      </w:r>
    </w:p>
    <w:p w14:paraId="57CDE2EB" w14:textId="77777777" w:rsidR="00881B1E" w:rsidRPr="00881B1E" w:rsidRDefault="00881B1E" w:rsidP="004E393D">
      <w:pPr>
        <w:numPr>
          <w:ilvl w:val="1"/>
          <w:numId w:val="59"/>
        </w:numPr>
        <w:tabs>
          <w:tab w:val="left" w:pos="1843"/>
        </w:tabs>
        <w:spacing w:after="0" w:line="240" w:lineRule="auto"/>
        <w:ind w:left="0" w:firstLine="709"/>
        <w:jc w:val="both"/>
        <w:rPr>
          <w:rFonts w:eastAsia="Calibri" w:cs="Times New Roman"/>
          <w:color w:val="000000"/>
          <w:szCs w:val="28"/>
          <w:lang w:eastAsia="ru-RU"/>
        </w:rPr>
      </w:pPr>
      <w:r w:rsidRPr="00881B1E">
        <w:rPr>
          <w:rFonts w:eastAsia="Calibri" w:cs="Times New Roman"/>
          <w:color w:val="000000"/>
          <w:szCs w:val="28"/>
          <w:lang w:eastAsia="ru-RU"/>
        </w:rPr>
        <w:t>Выберите пункт «</w:t>
      </w:r>
      <w:proofErr w:type="gramStart"/>
      <w:r w:rsidRPr="00881B1E">
        <w:rPr>
          <w:rFonts w:eastAsia="Calibri" w:cs="Times New Roman"/>
          <w:i/>
          <w:color w:val="000000"/>
          <w:szCs w:val="28"/>
          <w:lang w:val="en-US" w:eastAsia="ru-RU"/>
        </w:rPr>
        <w:t>ASP</w:t>
      </w:r>
      <w:r w:rsidRPr="00881B1E">
        <w:rPr>
          <w:rFonts w:eastAsia="Calibri" w:cs="Times New Roman"/>
          <w:i/>
          <w:color w:val="000000"/>
          <w:szCs w:val="28"/>
          <w:lang w:eastAsia="ru-RU"/>
        </w:rPr>
        <w:t>.</w:t>
      </w:r>
      <w:r w:rsidRPr="00881B1E">
        <w:rPr>
          <w:rFonts w:eastAsia="Calibri" w:cs="Times New Roman"/>
          <w:i/>
          <w:color w:val="000000"/>
          <w:szCs w:val="28"/>
          <w:lang w:val="en-US" w:eastAsia="ru-RU"/>
        </w:rPr>
        <w:t>NET</w:t>
      </w:r>
      <w:proofErr w:type="gramEnd"/>
      <w:r w:rsidRPr="00881B1E">
        <w:rPr>
          <w:rFonts w:eastAsia="Calibri" w:cs="Times New Roman"/>
          <w:color w:val="000000"/>
          <w:szCs w:val="28"/>
          <w:lang w:eastAsia="ru-RU"/>
        </w:rPr>
        <w:t xml:space="preserve"> и разработка веб-приложений» и запустите установщик;</w:t>
      </w:r>
    </w:p>
    <w:p w14:paraId="10872D9C" w14:textId="77777777" w:rsidR="00881B1E" w:rsidRPr="00881B1E" w:rsidRDefault="00881B1E" w:rsidP="004E393D">
      <w:pPr>
        <w:numPr>
          <w:ilvl w:val="1"/>
          <w:numId w:val="59"/>
        </w:numPr>
        <w:tabs>
          <w:tab w:val="left" w:pos="1843"/>
        </w:tabs>
        <w:spacing w:after="0" w:line="240" w:lineRule="auto"/>
        <w:ind w:left="0" w:firstLine="709"/>
        <w:jc w:val="both"/>
        <w:rPr>
          <w:rFonts w:eastAsia="Calibri" w:cs="Times New Roman"/>
          <w:color w:val="000000"/>
          <w:szCs w:val="28"/>
          <w:lang w:eastAsia="ru-RU"/>
        </w:rPr>
      </w:pPr>
      <w:r w:rsidRPr="00881B1E">
        <w:rPr>
          <w:rFonts w:eastAsia="Calibri" w:cs="Times New Roman"/>
          <w:color w:val="000000"/>
          <w:szCs w:val="28"/>
          <w:lang w:eastAsia="ru-RU"/>
        </w:rPr>
        <w:t xml:space="preserve">Скачайте с официального сайта </w:t>
      </w:r>
      <w:r w:rsidRPr="00881B1E">
        <w:rPr>
          <w:rFonts w:eastAsia="Calibri" w:cs="Times New Roman"/>
          <w:i/>
          <w:color w:val="000000"/>
          <w:szCs w:val="28"/>
          <w:lang w:val="en-US" w:eastAsia="ru-RU"/>
        </w:rPr>
        <w:t>Microsoft</w:t>
      </w:r>
      <w:r w:rsidRPr="00881B1E">
        <w:rPr>
          <w:rFonts w:eastAsia="Calibri" w:cs="Times New Roman"/>
          <w:i/>
          <w:color w:val="000000"/>
          <w:szCs w:val="28"/>
          <w:lang w:eastAsia="ru-RU"/>
        </w:rPr>
        <w:t xml:space="preserve"> </w:t>
      </w:r>
      <w:r w:rsidRPr="00881B1E">
        <w:rPr>
          <w:rFonts w:eastAsia="Calibri" w:cs="Times New Roman"/>
          <w:color w:val="000000"/>
          <w:szCs w:val="28"/>
          <w:lang w:eastAsia="ru-RU"/>
        </w:rPr>
        <w:t xml:space="preserve">установщик для </w:t>
      </w:r>
      <w:r w:rsidRPr="00881B1E">
        <w:rPr>
          <w:rFonts w:eastAsia="Calibri" w:cs="Times New Roman"/>
          <w:i/>
          <w:color w:val="000000"/>
          <w:szCs w:val="28"/>
          <w:lang w:val="en-US" w:eastAsia="ru-RU"/>
        </w:rPr>
        <w:t>MS</w:t>
      </w:r>
      <w:r w:rsidRPr="00881B1E">
        <w:rPr>
          <w:rFonts w:eastAsia="Calibri" w:cs="Times New Roman"/>
          <w:i/>
          <w:color w:val="000000"/>
          <w:szCs w:val="28"/>
          <w:lang w:eastAsia="ru-RU"/>
        </w:rPr>
        <w:t xml:space="preserve"> </w:t>
      </w:r>
      <w:r w:rsidRPr="00881B1E">
        <w:rPr>
          <w:rFonts w:eastAsia="Calibri" w:cs="Times New Roman"/>
          <w:i/>
          <w:color w:val="000000"/>
          <w:szCs w:val="28"/>
          <w:lang w:val="en-US" w:eastAsia="ru-RU"/>
        </w:rPr>
        <w:t>SQL</w:t>
      </w:r>
      <w:r w:rsidRPr="00881B1E">
        <w:rPr>
          <w:rFonts w:eastAsia="Calibri" w:cs="Times New Roman"/>
          <w:i/>
          <w:color w:val="000000"/>
          <w:szCs w:val="28"/>
          <w:lang w:eastAsia="ru-RU"/>
        </w:rPr>
        <w:t xml:space="preserve"> </w:t>
      </w:r>
      <w:r w:rsidRPr="00881B1E">
        <w:rPr>
          <w:rFonts w:eastAsia="Calibri" w:cs="Times New Roman"/>
          <w:i/>
          <w:color w:val="000000"/>
          <w:szCs w:val="28"/>
          <w:lang w:val="en-US" w:eastAsia="ru-RU"/>
        </w:rPr>
        <w:t>Server</w:t>
      </w:r>
      <w:r w:rsidRPr="00881B1E">
        <w:rPr>
          <w:rFonts w:eastAsia="Calibri" w:cs="Times New Roman"/>
          <w:i/>
          <w:color w:val="000000"/>
          <w:szCs w:val="28"/>
          <w:lang w:eastAsia="ru-RU"/>
        </w:rPr>
        <w:t xml:space="preserve"> </w:t>
      </w:r>
      <w:r w:rsidRPr="00881B1E">
        <w:rPr>
          <w:rFonts w:eastAsia="Calibri" w:cs="Times New Roman"/>
          <w:color w:val="000000"/>
          <w:szCs w:val="28"/>
          <w:lang w:eastAsia="ru-RU"/>
        </w:rPr>
        <w:t xml:space="preserve">2022 и установите </w:t>
      </w:r>
      <w:r w:rsidRPr="00881B1E">
        <w:rPr>
          <w:rFonts w:eastAsia="Calibri" w:cs="Times New Roman"/>
          <w:i/>
          <w:color w:val="000000"/>
          <w:szCs w:val="28"/>
          <w:lang w:val="en-US" w:eastAsia="ru-RU"/>
        </w:rPr>
        <w:t>MS</w:t>
      </w:r>
      <w:r w:rsidRPr="00881B1E">
        <w:rPr>
          <w:rFonts w:eastAsia="Calibri" w:cs="Times New Roman"/>
          <w:i/>
          <w:color w:val="000000"/>
          <w:szCs w:val="28"/>
          <w:lang w:eastAsia="ru-RU"/>
        </w:rPr>
        <w:t xml:space="preserve"> </w:t>
      </w:r>
      <w:r w:rsidRPr="00881B1E">
        <w:rPr>
          <w:rFonts w:eastAsia="Calibri" w:cs="Times New Roman"/>
          <w:i/>
          <w:color w:val="000000"/>
          <w:szCs w:val="28"/>
          <w:lang w:val="en-US" w:eastAsia="ru-RU"/>
        </w:rPr>
        <w:t>SQL</w:t>
      </w:r>
      <w:r w:rsidRPr="00881B1E">
        <w:rPr>
          <w:rFonts w:eastAsia="Calibri" w:cs="Times New Roman"/>
          <w:i/>
          <w:color w:val="000000"/>
          <w:szCs w:val="28"/>
          <w:lang w:eastAsia="ru-RU"/>
        </w:rPr>
        <w:t xml:space="preserve"> </w:t>
      </w:r>
      <w:r w:rsidRPr="00881B1E">
        <w:rPr>
          <w:rFonts w:eastAsia="Calibri" w:cs="Times New Roman"/>
          <w:i/>
          <w:color w:val="000000"/>
          <w:szCs w:val="28"/>
          <w:lang w:val="en-US" w:eastAsia="ru-RU"/>
        </w:rPr>
        <w:t>Server</w:t>
      </w:r>
      <w:r w:rsidRPr="00881B1E">
        <w:rPr>
          <w:rFonts w:eastAsia="Calibri" w:cs="Times New Roman"/>
          <w:i/>
          <w:color w:val="000000"/>
          <w:szCs w:val="28"/>
          <w:lang w:eastAsia="ru-RU"/>
        </w:rPr>
        <w:t xml:space="preserve"> </w:t>
      </w:r>
      <w:r w:rsidRPr="00881B1E">
        <w:rPr>
          <w:rFonts w:eastAsia="Calibri" w:cs="Times New Roman"/>
          <w:color w:val="000000"/>
          <w:szCs w:val="28"/>
          <w:lang w:eastAsia="ru-RU"/>
        </w:rPr>
        <w:t>2022;</w:t>
      </w:r>
    </w:p>
    <w:p w14:paraId="2CED8427" w14:textId="77777777" w:rsidR="00881B1E" w:rsidRPr="00881B1E" w:rsidRDefault="00881B1E" w:rsidP="004E393D">
      <w:pPr>
        <w:numPr>
          <w:ilvl w:val="1"/>
          <w:numId w:val="59"/>
        </w:numPr>
        <w:tabs>
          <w:tab w:val="left" w:pos="1843"/>
        </w:tabs>
        <w:spacing w:after="0" w:line="240" w:lineRule="auto"/>
        <w:ind w:left="0" w:firstLine="709"/>
        <w:jc w:val="both"/>
        <w:rPr>
          <w:rFonts w:eastAsia="Calibri" w:cs="Times New Roman"/>
          <w:color w:val="000000"/>
          <w:szCs w:val="28"/>
          <w:lang w:eastAsia="ru-RU"/>
        </w:rPr>
      </w:pPr>
      <w:r w:rsidRPr="00881B1E">
        <w:rPr>
          <w:rFonts w:eastAsia="Calibri" w:cs="Times New Roman"/>
          <w:color w:val="000000"/>
          <w:szCs w:val="28"/>
          <w:lang w:eastAsia="ru-RU"/>
        </w:rPr>
        <w:t xml:space="preserve">Скачайте с официального сайта </w:t>
      </w:r>
      <w:r w:rsidRPr="00881B1E">
        <w:rPr>
          <w:rFonts w:eastAsia="Calibri" w:cs="Times New Roman"/>
          <w:i/>
          <w:color w:val="000000"/>
          <w:szCs w:val="28"/>
          <w:lang w:val="en-US" w:eastAsia="ru-RU"/>
        </w:rPr>
        <w:t>Microsoft</w:t>
      </w:r>
      <w:r w:rsidRPr="00881B1E">
        <w:rPr>
          <w:rFonts w:eastAsia="Calibri" w:cs="Times New Roman"/>
          <w:i/>
          <w:color w:val="000000"/>
          <w:szCs w:val="28"/>
          <w:lang w:eastAsia="ru-RU"/>
        </w:rPr>
        <w:t xml:space="preserve"> </w:t>
      </w:r>
      <w:r w:rsidRPr="00881B1E">
        <w:rPr>
          <w:rFonts w:eastAsia="Calibri" w:cs="Times New Roman"/>
          <w:color w:val="000000"/>
          <w:szCs w:val="28"/>
          <w:lang w:eastAsia="ru-RU"/>
        </w:rPr>
        <w:t xml:space="preserve">установщик для </w:t>
      </w:r>
      <w:r w:rsidRPr="00881B1E">
        <w:rPr>
          <w:rFonts w:eastAsia="Calibri" w:cs="Times New Roman"/>
          <w:i/>
          <w:color w:val="000000"/>
          <w:szCs w:val="28"/>
          <w:lang w:val="en-US" w:eastAsia="ru-RU"/>
        </w:rPr>
        <w:t>SQL</w:t>
      </w:r>
      <w:r w:rsidRPr="00881B1E">
        <w:rPr>
          <w:rFonts w:eastAsia="Calibri" w:cs="Times New Roman"/>
          <w:i/>
          <w:color w:val="000000"/>
          <w:szCs w:val="28"/>
          <w:lang w:eastAsia="ru-RU"/>
        </w:rPr>
        <w:t xml:space="preserve"> </w:t>
      </w:r>
      <w:r w:rsidRPr="00881B1E">
        <w:rPr>
          <w:rFonts w:eastAsia="Calibri" w:cs="Times New Roman"/>
          <w:i/>
          <w:color w:val="000000"/>
          <w:szCs w:val="28"/>
          <w:lang w:val="en-US" w:eastAsia="ru-RU"/>
        </w:rPr>
        <w:t>Server</w:t>
      </w:r>
      <w:r w:rsidRPr="00881B1E">
        <w:rPr>
          <w:rFonts w:eastAsia="Calibri" w:cs="Times New Roman"/>
          <w:i/>
          <w:color w:val="000000"/>
          <w:szCs w:val="28"/>
          <w:lang w:eastAsia="ru-RU"/>
        </w:rPr>
        <w:t xml:space="preserve"> </w:t>
      </w:r>
      <w:r w:rsidRPr="00881B1E">
        <w:rPr>
          <w:rFonts w:eastAsia="Calibri" w:cs="Times New Roman"/>
          <w:i/>
          <w:color w:val="000000"/>
          <w:szCs w:val="28"/>
          <w:lang w:val="en-US" w:eastAsia="ru-RU"/>
        </w:rPr>
        <w:t>Management</w:t>
      </w:r>
      <w:r w:rsidRPr="00881B1E">
        <w:rPr>
          <w:rFonts w:eastAsia="Calibri" w:cs="Times New Roman"/>
          <w:i/>
          <w:color w:val="000000"/>
          <w:szCs w:val="28"/>
          <w:lang w:eastAsia="ru-RU"/>
        </w:rPr>
        <w:t xml:space="preserve"> </w:t>
      </w:r>
      <w:r w:rsidRPr="00881B1E">
        <w:rPr>
          <w:rFonts w:eastAsia="Calibri" w:cs="Times New Roman"/>
          <w:i/>
          <w:color w:val="000000"/>
          <w:szCs w:val="28"/>
          <w:lang w:val="en-US" w:eastAsia="ru-RU"/>
        </w:rPr>
        <w:t>Studio</w:t>
      </w:r>
      <w:r w:rsidRPr="00881B1E">
        <w:rPr>
          <w:rFonts w:eastAsia="Calibri" w:cs="Times New Roman"/>
          <w:i/>
          <w:color w:val="000000"/>
          <w:szCs w:val="28"/>
          <w:lang w:eastAsia="ru-RU"/>
        </w:rPr>
        <w:t xml:space="preserve"> </w:t>
      </w:r>
      <w:r w:rsidRPr="00881B1E">
        <w:rPr>
          <w:rFonts w:eastAsia="Calibri" w:cs="Times New Roman"/>
          <w:color w:val="000000"/>
          <w:szCs w:val="28"/>
          <w:lang w:eastAsia="ru-RU"/>
        </w:rPr>
        <w:t>19 и установите программу;</w:t>
      </w:r>
    </w:p>
    <w:p w14:paraId="2EF394C6" w14:textId="77777777" w:rsidR="00881B1E" w:rsidRPr="00881B1E" w:rsidRDefault="00881B1E" w:rsidP="00881B1E">
      <w:pPr>
        <w:numPr>
          <w:ilvl w:val="0"/>
          <w:numId w:val="58"/>
        </w:numPr>
        <w:spacing w:after="0" w:line="240" w:lineRule="auto"/>
        <w:ind w:left="0" w:firstLine="709"/>
        <w:jc w:val="both"/>
        <w:rPr>
          <w:rFonts w:eastAsia="Calibri" w:cs="Times New Roman"/>
          <w:color w:val="000000"/>
          <w:szCs w:val="28"/>
          <w:lang w:val="en-US" w:eastAsia="ru-RU"/>
        </w:rPr>
      </w:pPr>
      <w:r w:rsidRPr="00881B1E">
        <w:rPr>
          <w:rFonts w:eastAsia="Calibri" w:cs="Times New Roman"/>
          <w:color w:val="000000"/>
          <w:szCs w:val="28"/>
          <w:lang w:eastAsia="ru-RU"/>
        </w:rPr>
        <w:t>Настройка проекта</w:t>
      </w:r>
      <w:r w:rsidRPr="00881B1E">
        <w:rPr>
          <w:rFonts w:eastAsia="Calibri" w:cs="Times New Roman"/>
          <w:color w:val="000000"/>
          <w:szCs w:val="28"/>
          <w:lang w:val="en-US" w:eastAsia="ru-RU"/>
        </w:rPr>
        <w:t>:</w:t>
      </w:r>
    </w:p>
    <w:p w14:paraId="519F4A25" w14:textId="77777777" w:rsidR="00881B1E" w:rsidRPr="00881B1E" w:rsidRDefault="00881B1E" w:rsidP="004E393D">
      <w:pPr>
        <w:numPr>
          <w:ilvl w:val="1"/>
          <w:numId w:val="60"/>
        </w:numPr>
        <w:tabs>
          <w:tab w:val="left" w:pos="1843"/>
        </w:tabs>
        <w:spacing w:after="0" w:line="240" w:lineRule="auto"/>
        <w:ind w:left="0" w:firstLine="709"/>
        <w:jc w:val="both"/>
        <w:rPr>
          <w:rFonts w:eastAsia="Calibri" w:cs="Times New Roman"/>
          <w:color w:val="000000"/>
          <w:szCs w:val="28"/>
          <w:lang w:eastAsia="ru-RU"/>
        </w:rPr>
      </w:pPr>
      <w:r w:rsidRPr="00881B1E">
        <w:rPr>
          <w:rFonts w:eastAsia="Calibri" w:cs="Times New Roman"/>
          <w:color w:val="000000"/>
          <w:szCs w:val="28"/>
          <w:lang w:eastAsia="ru-RU"/>
        </w:rPr>
        <w:t xml:space="preserve">Запустите переданный вам проект </w:t>
      </w:r>
      <w:r w:rsidRPr="00881B1E">
        <w:rPr>
          <w:rFonts w:eastAsia="Calibri" w:cs="Times New Roman"/>
          <w:i/>
          <w:color w:val="000000"/>
          <w:szCs w:val="28"/>
          <w:lang w:val="en-US" w:eastAsia="ru-RU"/>
        </w:rPr>
        <w:t>Application</w:t>
      </w:r>
      <w:r w:rsidRPr="00881B1E">
        <w:rPr>
          <w:rFonts w:eastAsia="Calibri" w:cs="Times New Roman"/>
          <w:iCs/>
          <w:color w:val="000000"/>
          <w:szCs w:val="28"/>
          <w:lang w:eastAsia="ru-RU"/>
        </w:rPr>
        <w:t>;</w:t>
      </w:r>
    </w:p>
    <w:p w14:paraId="66EC3B97" w14:textId="77777777" w:rsidR="00881B1E" w:rsidRPr="00881B1E" w:rsidRDefault="00881B1E" w:rsidP="004E393D">
      <w:pPr>
        <w:numPr>
          <w:ilvl w:val="1"/>
          <w:numId w:val="60"/>
        </w:numPr>
        <w:tabs>
          <w:tab w:val="left" w:pos="1843"/>
        </w:tabs>
        <w:spacing w:after="0" w:line="240" w:lineRule="auto"/>
        <w:ind w:left="0" w:firstLine="709"/>
        <w:jc w:val="both"/>
        <w:rPr>
          <w:rFonts w:eastAsia="Calibri" w:cs="Times New Roman"/>
          <w:color w:val="000000"/>
          <w:szCs w:val="28"/>
          <w:lang w:eastAsia="ru-RU"/>
        </w:rPr>
      </w:pPr>
      <w:r w:rsidRPr="00881B1E">
        <w:rPr>
          <w:rFonts w:eastAsia="Calibri" w:cs="Times New Roman"/>
          <w:color w:val="000000"/>
          <w:szCs w:val="28"/>
          <w:lang w:eastAsia="ru-RU"/>
        </w:rPr>
        <w:t xml:space="preserve">В менеджере пакетов </w:t>
      </w:r>
      <w:r w:rsidRPr="00881B1E">
        <w:rPr>
          <w:rFonts w:eastAsia="Calibri" w:cs="Times New Roman"/>
          <w:i/>
          <w:color w:val="000000"/>
          <w:szCs w:val="28"/>
          <w:lang w:val="en-US" w:eastAsia="ru-RU"/>
        </w:rPr>
        <w:t>Nu</w:t>
      </w:r>
      <w:r w:rsidRPr="00881B1E">
        <w:rPr>
          <w:rFonts w:eastAsia="Calibri" w:cs="Times New Roman"/>
          <w:i/>
          <w:color w:val="000000"/>
          <w:szCs w:val="28"/>
          <w:lang w:eastAsia="ru-RU"/>
        </w:rPr>
        <w:t xml:space="preserve"> </w:t>
      </w:r>
      <w:r w:rsidRPr="00881B1E">
        <w:rPr>
          <w:rFonts w:eastAsia="Calibri" w:cs="Times New Roman"/>
          <w:i/>
          <w:color w:val="000000"/>
          <w:szCs w:val="28"/>
          <w:lang w:val="en-US" w:eastAsia="ru-RU"/>
        </w:rPr>
        <w:t>Get</w:t>
      </w:r>
      <w:r w:rsidRPr="00881B1E">
        <w:rPr>
          <w:rFonts w:eastAsia="Calibri" w:cs="Times New Roman"/>
          <w:i/>
          <w:color w:val="000000"/>
          <w:szCs w:val="28"/>
          <w:lang w:eastAsia="ru-RU"/>
        </w:rPr>
        <w:t xml:space="preserve"> </w:t>
      </w:r>
      <w:r w:rsidRPr="00881B1E">
        <w:rPr>
          <w:rFonts w:eastAsia="Calibri" w:cs="Times New Roman"/>
          <w:i/>
          <w:color w:val="000000"/>
          <w:szCs w:val="28"/>
          <w:lang w:val="en-US" w:eastAsia="ru-RU"/>
        </w:rPr>
        <w:t>Package</w:t>
      </w:r>
      <w:r w:rsidRPr="00881B1E">
        <w:rPr>
          <w:rFonts w:eastAsia="Calibri" w:cs="Times New Roman"/>
          <w:i/>
          <w:color w:val="000000"/>
          <w:szCs w:val="28"/>
          <w:lang w:eastAsia="ru-RU"/>
        </w:rPr>
        <w:t xml:space="preserve"> </w:t>
      </w:r>
      <w:r w:rsidRPr="00881B1E">
        <w:rPr>
          <w:rFonts w:eastAsia="Calibri" w:cs="Times New Roman"/>
          <w:i/>
          <w:color w:val="000000"/>
          <w:szCs w:val="28"/>
          <w:lang w:val="en-US" w:eastAsia="ru-RU"/>
        </w:rPr>
        <w:t>Manager</w:t>
      </w:r>
      <w:r w:rsidRPr="00881B1E">
        <w:rPr>
          <w:rFonts w:eastAsia="Calibri" w:cs="Times New Roman"/>
          <w:i/>
          <w:color w:val="000000"/>
          <w:szCs w:val="28"/>
          <w:lang w:eastAsia="ru-RU"/>
        </w:rPr>
        <w:t xml:space="preserve"> </w:t>
      </w:r>
      <w:r w:rsidRPr="00881B1E">
        <w:rPr>
          <w:rFonts w:eastAsia="Calibri" w:cs="Times New Roman"/>
          <w:color w:val="000000"/>
          <w:szCs w:val="28"/>
          <w:lang w:eastAsia="ru-RU"/>
        </w:rPr>
        <w:t>запустите автоматическую установку всех необходимых библиотек;</w:t>
      </w:r>
    </w:p>
    <w:p w14:paraId="0FB6FB02" w14:textId="77777777" w:rsidR="00881B1E" w:rsidRPr="00881B1E" w:rsidRDefault="00881B1E" w:rsidP="00881B1E">
      <w:pPr>
        <w:numPr>
          <w:ilvl w:val="0"/>
          <w:numId w:val="58"/>
        </w:numPr>
        <w:tabs>
          <w:tab w:val="left" w:pos="491"/>
        </w:tabs>
        <w:spacing w:after="0" w:line="240" w:lineRule="auto"/>
        <w:ind w:left="0" w:firstLine="709"/>
        <w:jc w:val="both"/>
        <w:rPr>
          <w:rFonts w:eastAsia="Calibri" w:cs="Times New Roman"/>
          <w:color w:val="000000"/>
          <w:szCs w:val="28"/>
          <w:lang w:val="en-US" w:eastAsia="ru-RU"/>
        </w:rPr>
      </w:pPr>
      <w:r w:rsidRPr="00881B1E">
        <w:rPr>
          <w:rFonts w:eastAsia="Calibri" w:cs="Times New Roman"/>
          <w:color w:val="000000"/>
          <w:szCs w:val="28"/>
          <w:lang w:eastAsia="ru-RU"/>
        </w:rPr>
        <w:t>Настройка базы данных</w:t>
      </w:r>
      <w:r w:rsidRPr="00881B1E">
        <w:rPr>
          <w:rFonts w:eastAsia="Calibri" w:cs="Times New Roman"/>
          <w:color w:val="000000"/>
          <w:szCs w:val="28"/>
          <w:lang w:val="en-US" w:eastAsia="ru-RU"/>
        </w:rPr>
        <w:t>:</w:t>
      </w:r>
    </w:p>
    <w:p w14:paraId="79C82575" w14:textId="77777777" w:rsidR="00881B1E" w:rsidRPr="00881B1E" w:rsidRDefault="00881B1E" w:rsidP="004E393D">
      <w:pPr>
        <w:numPr>
          <w:ilvl w:val="1"/>
          <w:numId w:val="61"/>
        </w:numPr>
        <w:tabs>
          <w:tab w:val="left" w:pos="1843"/>
        </w:tabs>
        <w:spacing w:after="0" w:line="240" w:lineRule="auto"/>
        <w:ind w:left="0" w:firstLine="709"/>
        <w:jc w:val="both"/>
        <w:rPr>
          <w:rFonts w:eastAsia="Calibri" w:cs="Times New Roman"/>
          <w:color w:val="000000"/>
          <w:szCs w:val="28"/>
          <w:lang w:val="en-US" w:eastAsia="ru-RU"/>
        </w:rPr>
      </w:pPr>
      <w:r w:rsidRPr="00881B1E">
        <w:rPr>
          <w:rFonts w:eastAsia="Calibri" w:cs="Times New Roman"/>
          <w:color w:val="000000"/>
          <w:szCs w:val="28"/>
          <w:lang w:eastAsia="ru-RU"/>
        </w:rPr>
        <w:t xml:space="preserve">Запустите </w:t>
      </w:r>
      <w:r w:rsidRPr="00881B1E">
        <w:rPr>
          <w:rFonts w:eastAsia="Calibri" w:cs="Times New Roman"/>
          <w:i/>
          <w:color w:val="000000"/>
          <w:szCs w:val="28"/>
          <w:lang w:val="en-US" w:eastAsia="ru-RU"/>
        </w:rPr>
        <w:t xml:space="preserve">Server Management Studio </w:t>
      </w:r>
      <w:r w:rsidRPr="00881B1E">
        <w:rPr>
          <w:rFonts w:eastAsia="Calibri" w:cs="Times New Roman"/>
          <w:color w:val="000000"/>
          <w:szCs w:val="28"/>
          <w:lang w:val="en-US" w:eastAsia="ru-RU"/>
        </w:rPr>
        <w:t>19;</w:t>
      </w:r>
    </w:p>
    <w:p w14:paraId="0E520061" w14:textId="77777777" w:rsidR="00881B1E" w:rsidRPr="00881B1E" w:rsidRDefault="00881B1E" w:rsidP="004E393D">
      <w:pPr>
        <w:numPr>
          <w:ilvl w:val="1"/>
          <w:numId w:val="61"/>
        </w:numPr>
        <w:tabs>
          <w:tab w:val="left" w:pos="1843"/>
        </w:tabs>
        <w:spacing w:after="0" w:line="240" w:lineRule="auto"/>
        <w:ind w:left="0" w:firstLine="709"/>
        <w:jc w:val="both"/>
        <w:rPr>
          <w:rFonts w:eastAsia="Calibri" w:cs="Times New Roman"/>
          <w:color w:val="000000"/>
          <w:szCs w:val="28"/>
          <w:lang w:eastAsia="ru-RU"/>
        </w:rPr>
      </w:pPr>
      <w:r w:rsidRPr="00881B1E">
        <w:rPr>
          <w:rFonts w:eastAsia="Calibri" w:cs="Times New Roman"/>
          <w:color w:val="000000"/>
          <w:szCs w:val="28"/>
          <w:lang w:eastAsia="ru-RU"/>
        </w:rPr>
        <w:t>Создайте базу данных с названием «</w:t>
      </w:r>
      <w:r w:rsidRPr="00881B1E">
        <w:rPr>
          <w:rFonts w:eastAsia="Calibri" w:cs="Times New Roman"/>
          <w:i/>
          <w:iCs/>
          <w:color w:val="000000"/>
          <w:szCs w:val="28"/>
          <w:lang w:val="en-US" w:eastAsia="ru-RU"/>
        </w:rPr>
        <w:t>TradingDB</w:t>
      </w:r>
      <w:r w:rsidRPr="00881B1E">
        <w:rPr>
          <w:rFonts w:eastAsia="Calibri" w:cs="Times New Roman"/>
          <w:color w:val="000000"/>
          <w:szCs w:val="28"/>
          <w:lang w:eastAsia="ru-RU"/>
        </w:rPr>
        <w:t>»;</w:t>
      </w:r>
    </w:p>
    <w:p w14:paraId="7AE53AEA" w14:textId="77777777" w:rsidR="00881B1E" w:rsidRPr="00881B1E" w:rsidRDefault="00881B1E" w:rsidP="004E393D">
      <w:pPr>
        <w:numPr>
          <w:ilvl w:val="1"/>
          <w:numId w:val="61"/>
        </w:numPr>
        <w:tabs>
          <w:tab w:val="left" w:pos="1843"/>
        </w:tabs>
        <w:spacing w:after="0" w:line="240" w:lineRule="auto"/>
        <w:ind w:left="0" w:firstLine="709"/>
        <w:jc w:val="both"/>
        <w:rPr>
          <w:rFonts w:eastAsia="Calibri" w:cs="Times New Roman"/>
          <w:color w:val="000000"/>
          <w:szCs w:val="28"/>
          <w:lang w:eastAsia="ru-RU"/>
        </w:rPr>
      </w:pPr>
      <w:r w:rsidRPr="00881B1E">
        <w:rPr>
          <w:rFonts w:eastAsia="Calibri" w:cs="Times New Roman"/>
          <w:color w:val="000000"/>
          <w:szCs w:val="28"/>
          <w:lang w:eastAsia="ru-RU"/>
        </w:rPr>
        <w:t xml:space="preserve">В </w:t>
      </w:r>
      <w:r w:rsidRPr="00881B1E">
        <w:rPr>
          <w:rFonts w:eastAsia="Calibri" w:cs="Times New Roman"/>
          <w:i/>
          <w:color w:val="000000"/>
          <w:szCs w:val="28"/>
          <w:lang w:val="en-US" w:eastAsia="ru-RU"/>
        </w:rPr>
        <w:t>Visual</w:t>
      </w:r>
      <w:r w:rsidRPr="00881B1E">
        <w:rPr>
          <w:rFonts w:eastAsia="Calibri" w:cs="Times New Roman"/>
          <w:i/>
          <w:color w:val="000000"/>
          <w:szCs w:val="28"/>
          <w:lang w:eastAsia="ru-RU"/>
        </w:rPr>
        <w:t xml:space="preserve"> </w:t>
      </w:r>
      <w:r w:rsidRPr="00881B1E">
        <w:rPr>
          <w:rFonts w:eastAsia="Calibri" w:cs="Times New Roman"/>
          <w:i/>
          <w:color w:val="000000"/>
          <w:szCs w:val="28"/>
          <w:lang w:val="en-US" w:eastAsia="ru-RU"/>
        </w:rPr>
        <w:t>Studio</w:t>
      </w:r>
      <w:r w:rsidRPr="00881B1E">
        <w:rPr>
          <w:rFonts w:eastAsia="Calibri" w:cs="Times New Roman"/>
          <w:color w:val="000000"/>
          <w:szCs w:val="28"/>
          <w:lang w:eastAsia="ru-RU"/>
        </w:rPr>
        <w:t xml:space="preserve"> 2022 в консоли менеджера пакетов выполните команду «</w:t>
      </w:r>
      <w:r w:rsidRPr="00881B1E">
        <w:rPr>
          <w:rFonts w:eastAsia="Calibri" w:cs="Times New Roman"/>
          <w:i/>
          <w:iCs/>
          <w:color w:val="000000"/>
          <w:szCs w:val="28"/>
          <w:lang w:eastAsia="ru-RU"/>
        </w:rPr>
        <w:t>update-database</w:t>
      </w:r>
      <w:r w:rsidRPr="00881B1E">
        <w:rPr>
          <w:rFonts w:eastAsia="Calibri" w:cs="Times New Roman"/>
          <w:color w:val="000000"/>
          <w:szCs w:val="28"/>
          <w:lang w:eastAsia="ru-RU"/>
        </w:rPr>
        <w:t>»;</w:t>
      </w:r>
    </w:p>
    <w:p w14:paraId="47120D42" w14:textId="77777777" w:rsidR="00881B1E" w:rsidRPr="00881B1E" w:rsidRDefault="00881B1E" w:rsidP="00881B1E">
      <w:pPr>
        <w:numPr>
          <w:ilvl w:val="0"/>
          <w:numId w:val="58"/>
        </w:numPr>
        <w:spacing w:after="0" w:line="240" w:lineRule="auto"/>
        <w:ind w:left="0" w:firstLine="709"/>
        <w:jc w:val="both"/>
        <w:rPr>
          <w:rFonts w:eastAsia="Calibri" w:cs="Times New Roman"/>
          <w:color w:val="000000"/>
          <w:szCs w:val="28"/>
          <w:lang w:val="en-US" w:eastAsia="ru-RU"/>
        </w:rPr>
      </w:pPr>
      <w:r w:rsidRPr="00881B1E">
        <w:rPr>
          <w:rFonts w:eastAsia="Calibri" w:cs="Times New Roman"/>
          <w:color w:val="000000"/>
          <w:szCs w:val="28"/>
          <w:lang w:eastAsia="ru-RU"/>
        </w:rPr>
        <w:t>Дополнительно</w:t>
      </w:r>
      <w:r w:rsidRPr="00881B1E">
        <w:rPr>
          <w:rFonts w:eastAsia="Calibri" w:cs="Times New Roman"/>
          <w:color w:val="000000"/>
          <w:szCs w:val="28"/>
          <w:lang w:val="en-US" w:eastAsia="ru-RU"/>
        </w:rPr>
        <w:t xml:space="preserve">: </w:t>
      </w:r>
    </w:p>
    <w:p w14:paraId="1A936655" w14:textId="77777777" w:rsidR="00881B1E" w:rsidRPr="00881B1E" w:rsidRDefault="00881B1E" w:rsidP="004E393D">
      <w:pPr>
        <w:numPr>
          <w:ilvl w:val="1"/>
          <w:numId w:val="62"/>
        </w:numPr>
        <w:tabs>
          <w:tab w:val="left" w:pos="1843"/>
        </w:tabs>
        <w:spacing w:after="0" w:line="240" w:lineRule="auto"/>
        <w:ind w:left="0" w:firstLine="709"/>
        <w:jc w:val="both"/>
        <w:rPr>
          <w:rFonts w:eastAsia="Calibri" w:cs="Times New Roman"/>
          <w:color w:val="000000"/>
          <w:szCs w:val="28"/>
          <w:lang w:eastAsia="ru-RU"/>
        </w:rPr>
      </w:pPr>
      <w:r w:rsidRPr="00881B1E">
        <w:rPr>
          <w:rFonts w:eastAsia="Calibri" w:cs="Times New Roman"/>
          <w:color w:val="000000"/>
          <w:szCs w:val="28"/>
          <w:lang w:eastAsia="ru-RU"/>
        </w:rPr>
        <w:t xml:space="preserve">В проекте откройте файл </w:t>
      </w:r>
      <w:proofErr w:type="gramStart"/>
      <w:r w:rsidRPr="00881B1E">
        <w:rPr>
          <w:rFonts w:eastAsia="Calibri" w:cs="Times New Roman"/>
          <w:i/>
          <w:iCs/>
          <w:color w:val="000000"/>
          <w:szCs w:val="28"/>
          <w:lang w:val="en-US" w:eastAsia="ru-RU"/>
        </w:rPr>
        <w:t>appsettings</w:t>
      </w:r>
      <w:r w:rsidRPr="00881B1E">
        <w:rPr>
          <w:rFonts w:eastAsia="Calibri" w:cs="Times New Roman"/>
          <w:i/>
          <w:iCs/>
          <w:color w:val="000000"/>
          <w:szCs w:val="28"/>
          <w:lang w:eastAsia="ru-RU"/>
        </w:rPr>
        <w:t>.</w:t>
      </w:r>
      <w:r w:rsidRPr="00881B1E">
        <w:rPr>
          <w:rFonts w:eastAsia="Calibri" w:cs="Times New Roman"/>
          <w:i/>
          <w:iCs/>
          <w:color w:val="000000"/>
          <w:szCs w:val="28"/>
          <w:lang w:val="en-US" w:eastAsia="ru-RU"/>
        </w:rPr>
        <w:t>json</w:t>
      </w:r>
      <w:proofErr w:type="gramEnd"/>
      <w:r w:rsidRPr="00881B1E">
        <w:rPr>
          <w:rFonts w:eastAsia="Calibri" w:cs="Times New Roman"/>
          <w:color w:val="000000"/>
          <w:szCs w:val="28"/>
          <w:lang w:eastAsia="ru-RU"/>
        </w:rPr>
        <w:t>, там укажите реквизиты для банковских переводов;</w:t>
      </w:r>
    </w:p>
    <w:p w14:paraId="23C99E0D" w14:textId="77777777" w:rsidR="00881B1E" w:rsidRPr="00881B1E" w:rsidRDefault="00881B1E" w:rsidP="00881B1E">
      <w:pPr>
        <w:numPr>
          <w:ilvl w:val="0"/>
          <w:numId w:val="58"/>
        </w:numPr>
        <w:spacing w:after="0" w:line="240" w:lineRule="auto"/>
        <w:ind w:left="0" w:firstLine="709"/>
        <w:jc w:val="both"/>
        <w:rPr>
          <w:rFonts w:eastAsia="Calibri" w:cs="Times New Roman"/>
          <w:color w:val="000000"/>
          <w:szCs w:val="28"/>
          <w:lang w:val="en-US" w:eastAsia="ru-RU"/>
        </w:rPr>
      </w:pPr>
      <w:r w:rsidRPr="00881B1E">
        <w:rPr>
          <w:rFonts w:eastAsia="Calibri" w:cs="Times New Roman"/>
          <w:color w:val="000000"/>
          <w:szCs w:val="28"/>
          <w:lang w:eastAsia="ru-RU"/>
        </w:rPr>
        <w:t>Запуск проекта</w:t>
      </w:r>
      <w:r w:rsidRPr="00881B1E">
        <w:rPr>
          <w:rFonts w:eastAsia="Calibri" w:cs="Times New Roman"/>
          <w:color w:val="000000"/>
          <w:szCs w:val="28"/>
          <w:lang w:val="en-US" w:eastAsia="ru-RU"/>
        </w:rPr>
        <w:t>:</w:t>
      </w:r>
    </w:p>
    <w:p w14:paraId="08C12407" w14:textId="77777777" w:rsidR="00881B1E" w:rsidRPr="00881B1E" w:rsidRDefault="00881B1E" w:rsidP="004E393D">
      <w:pPr>
        <w:numPr>
          <w:ilvl w:val="1"/>
          <w:numId w:val="63"/>
        </w:numPr>
        <w:tabs>
          <w:tab w:val="left" w:pos="1843"/>
        </w:tabs>
        <w:spacing w:after="0" w:line="240" w:lineRule="auto"/>
        <w:ind w:left="0" w:firstLine="709"/>
        <w:jc w:val="both"/>
        <w:rPr>
          <w:rFonts w:eastAsia="Calibri" w:cs="Times New Roman"/>
          <w:color w:val="000000"/>
          <w:szCs w:val="28"/>
          <w:lang w:eastAsia="ru-RU"/>
        </w:rPr>
      </w:pPr>
      <w:r w:rsidRPr="00881B1E">
        <w:rPr>
          <w:rFonts w:eastAsia="Calibri" w:cs="Times New Roman"/>
          <w:color w:val="000000"/>
          <w:szCs w:val="28"/>
          <w:lang w:eastAsia="ru-RU"/>
        </w:rPr>
        <w:t xml:space="preserve">В типе запуска выберите </w:t>
      </w:r>
      <w:r w:rsidRPr="00881B1E">
        <w:rPr>
          <w:rFonts w:eastAsia="Calibri" w:cs="Times New Roman"/>
          <w:i/>
          <w:color w:val="000000"/>
          <w:szCs w:val="28"/>
          <w:lang w:val="en-US" w:eastAsia="ru-RU"/>
        </w:rPr>
        <w:t>IIS</w:t>
      </w:r>
      <w:r w:rsidRPr="00881B1E">
        <w:rPr>
          <w:rFonts w:eastAsia="Calibri" w:cs="Times New Roman"/>
          <w:i/>
          <w:color w:val="000000"/>
          <w:szCs w:val="28"/>
          <w:lang w:eastAsia="ru-RU"/>
        </w:rPr>
        <w:t xml:space="preserve"> </w:t>
      </w:r>
      <w:r w:rsidRPr="00881B1E">
        <w:rPr>
          <w:rFonts w:eastAsia="Calibri" w:cs="Times New Roman"/>
          <w:i/>
          <w:color w:val="000000"/>
          <w:szCs w:val="28"/>
          <w:lang w:val="en-US" w:eastAsia="ru-RU"/>
        </w:rPr>
        <w:t>Express</w:t>
      </w:r>
      <w:r w:rsidRPr="00881B1E">
        <w:rPr>
          <w:rFonts w:eastAsia="Calibri" w:cs="Times New Roman"/>
          <w:iCs/>
          <w:color w:val="000000"/>
          <w:szCs w:val="28"/>
          <w:lang w:eastAsia="ru-RU"/>
        </w:rPr>
        <w:t>;</w:t>
      </w:r>
    </w:p>
    <w:p w14:paraId="748FE912" w14:textId="77777777" w:rsidR="00881B1E" w:rsidRPr="00881B1E" w:rsidRDefault="00881B1E" w:rsidP="004E393D">
      <w:pPr>
        <w:numPr>
          <w:ilvl w:val="1"/>
          <w:numId w:val="63"/>
        </w:numPr>
        <w:tabs>
          <w:tab w:val="left" w:pos="1843"/>
        </w:tabs>
        <w:spacing w:after="0" w:line="240" w:lineRule="auto"/>
        <w:ind w:left="0" w:firstLine="709"/>
        <w:jc w:val="both"/>
        <w:rPr>
          <w:rFonts w:eastAsia="Calibri" w:cs="Times New Roman"/>
          <w:color w:val="000000"/>
          <w:szCs w:val="28"/>
          <w:lang w:val="en-US" w:eastAsia="ru-RU"/>
        </w:rPr>
      </w:pPr>
      <w:r w:rsidRPr="00881B1E">
        <w:rPr>
          <w:rFonts w:eastAsia="Calibri" w:cs="Times New Roman"/>
          <w:color w:val="000000"/>
          <w:szCs w:val="28"/>
          <w:lang w:eastAsia="ru-RU"/>
        </w:rPr>
        <w:t>Запустите программу</w:t>
      </w:r>
      <w:r w:rsidRPr="00881B1E">
        <w:rPr>
          <w:rFonts w:eastAsia="Calibri" w:cs="Times New Roman"/>
          <w:color w:val="000000"/>
          <w:szCs w:val="28"/>
          <w:lang w:val="en-US" w:eastAsia="ru-RU"/>
        </w:rPr>
        <w:t>;</w:t>
      </w:r>
    </w:p>
    <w:p w14:paraId="4D482026" w14:textId="155B59FE" w:rsidR="00591B0E" w:rsidRDefault="00881B1E" w:rsidP="004E393D">
      <w:pPr>
        <w:numPr>
          <w:ilvl w:val="1"/>
          <w:numId w:val="63"/>
        </w:numPr>
        <w:tabs>
          <w:tab w:val="left" w:pos="1843"/>
        </w:tabs>
        <w:spacing w:after="0" w:line="240" w:lineRule="auto"/>
        <w:ind w:left="0" w:firstLine="709"/>
        <w:jc w:val="both"/>
        <w:rPr>
          <w:rFonts w:eastAsia="Calibri" w:cs="Times New Roman"/>
          <w:color w:val="000000"/>
          <w:szCs w:val="28"/>
          <w:lang w:eastAsia="ru-RU"/>
        </w:rPr>
      </w:pPr>
      <w:r w:rsidRPr="00881B1E">
        <w:rPr>
          <w:rFonts w:eastAsia="Calibri" w:cs="Times New Roman"/>
          <w:color w:val="000000"/>
          <w:szCs w:val="28"/>
          <w:lang w:eastAsia="ru-RU"/>
        </w:rPr>
        <w:t xml:space="preserve">Подключитесь к серверу через </w:t>
      </w:r>
      <w:r w:rsidRPr="00881B1E">
        <w:rPr>
          <w:rFonts w:eastAsia="Calibri" w:cs="Times New Roman"/>
          <w:i/>
          <w:iCs/>
          <w:color w:val="000000"/>
          <w:szCs w:val="28"/>
          <w:lang w:val="en-US" w:eastAsia="ru-RU"/>
        </w:rPr>
        <w:t>localhost</w:t>
      </w:r>
      <w:r w:rsidRPr="00881B1E">
        <w:rPr>
          <w:rFonts w:eastAsia="Calibri" w:cs="Times New Roman"/>
          <w:color w:val="000000"/>
          <w:szCs w:val="28"/>
          <w:lang w:eastAsia="ru-RU"/>
        </w:rPr>
        <w:t>:44563.</w:t>
      </w:r>
    </w:p>
    <w:p w14:paraId="6AD8AC6A" w14:textId="3DD8252E" w:rsidR="00881B1E" w:rsidRPr="004E393D" w:rsidRDefault="00591B0E" w:rsidP="00591B0E">
      <w:pPr>
        <w:rPr>
          <w:rFonts w:eastAsia="Calibri" w:cs="Times New Roman"/>
          <w:color w:val="000000"/>
          <w:szCs w:val="28"/>
          <w:lang w:eastAsia="ru-RU"/>
        </w:rPr>
      </w:pPr>
      <w:r>
        <w:rPr>
          <w:rFonts w:eastAsia="Calibri" w:cs="Times New Roman"/>
          <w:color w:val="000000"/>
          <w:szCs w:val="28"/>
          <w:lang w:eastAsia="ru-RU"/>
        </w:rPr>
        <w:br w:type="page"/>
      </w:r>
    </w:p>
    <w:p w14:paraId="72478DD7" w14:textId="25C191EB" w:rsidR="00844FAA" w:rsidRPr="00844FAA" w:rsidRDefault="00844FAA" w:rsidP="00DE15C5">
      <w:pPr>
        <w:keepNext/>
        <w:keepLines/>
        <w:numPr>
          <w:ilvl w:val="1"/>
          <w:numId w:val="0"/>
        </w:numPr>
        <w:spacing w:after="0" w:line="240" w:lineRule="auto"/>
        <w:ind w:right="108" w:firstLine="709"/>
        <w:outlineLvl w:val="1"/>
        <w:rPr>
          <w:rFonts w:eastAsia="Times New Roman" w:cs="Times New Roman"/>
          <w:color w:val="000000"/>
          <w:szCs w:val="20"/>
        </w:rPr>
      </w:pPr>
      <w:bookmarkStart w:id="40" w:name="_Toc197047773"/>
      <w:r>
        <w:rPr>
          <w:rFonts w:eastAsia="Times New Roman" w:cs="Times New Roman"/>
          <w:b/>
          <w:color w:val="000000"/>
          <w:szCs w:val="20"/>
        </w:rPr>
        <w:lastRenderedPageBreak/>
        <w:t xml:space="preserve">4.4 </w:t>
      </w:r>
      <w:r w:rsidRPr="00844FAA">
        <w:rPr>
          <w:rFonts w:eastAsia="Times New Roman" w:cs="Times New Roman"/>
          <w:b/>
          <w:color w:val="000000"/>
          <w:szCs w:val="20"/>
        </w:rPr>
        <w:t xml:space="preserve">Руководство </w:t>
      </w:r>
      <w:r>
        <w:rPr>
          <w:rFonts w:eastAsia="Times New Roman" w:cs="Times New Roman"/>
          <w:b/>
          <w:color w:val="000000"/>
          <w:szCs w:val="20"/>
        </w:rPr>
        <w:t>пользователя</w:t>
      </w:r>
      <w:bookmarkEnd w:id="40"/>
    </w:p>
    <w:p w14:paraId="61025413" w14:textId="223C2009" w:rsidR="0059608B" w:rsidRDefault="0059608B" w:rsidP="00DE15C5">
      <w:pPr>
        <w:spacing w:after="0" w:line="240" w:lineRule="auto"/>
        <w:rPr>
          <w:rFonts w:eastAsia="Arial" w:cs="Times New Roman"/>
          <w:szCs w:val="28"/>
        </w:rPr>
      </w:pPr>
    </w:p>
    <w:p w14:paraId="1D6653AA" w14:textId="1C89377B" w:rsidR="00B44819" w:rsidRDefault="00B44819" w:rsidP="00B44819">
      <w:pPr>
        <w:spacing w:after="0"/>
        <w:ind w:firstLine="708"/>
        <w:jc w:val="both"/>
      </w:pPr>
      <w:r>
        <w:t xml:space="preserve">Программное средство начинается с главного меню. Для взаимодействия с программным средством, пользователь обязательно должен быть авторизован, если у пользователя нет аккаунта, ему необходимо создать его. </w:t>
      </w:r>
      <w:r>
        <w:t>Меню регистрации представлено</w:t>
      </w:r>
      <w:r>
        <w:t xml:space="preserve"> на рисунке </w:t>
      </w:r>
      <w:r w:rsidR="00A440FB">
        <w:t>4</w:t>
      </w:r>
      <w:r>
        <w:t>.1.</w:t>
      </w:r>
    </w:p>
    <w:p w14:paraId="3012558A" w14:textId="2459848C" w:rsidR="00B44819" w:rsidRDefault="00B44819" w:rsidP="00B44819">
      <w:pPr>
        <w:spacing w:after="0"/>
        <w:rPr>
          <w:rFonts w:cs="Times New Roman"/>
          <w:bCs/>
          <w:szCs w:val="28"/>
        </w:rPr>
      </w:pPr>
      <w:bookmarkStart w:id="41" w:name="_heading=h.gjdgxs" w:colFirst="0" w:colLast="0"/>
      <w:bookmarkEnd w:id="41"/>
    </w:p>
    <w:p w14:paraId="4A685DE2" w14:textId="3698D63B" w:rsidR="00B44819" w:rsidRDefault="00A440FB" w:rsidP="00B44819">
      <w:pPr>
        <w:spacing w:after="0"/>
        <w:jc w:val="center"/>
        <w:rPr>
          <w:rFonts w:cs="Times New Roman"/>
          <w:noProof/>
          <w:szCs w:val="28"/>
        </w:rPr>
      </w:pPr>
      <w:r>
        <w:rPr>
          <w:rFonts w:cs="Times New Roman"/>
          <w:noProof/>
          <w:szCs w:val="28"/>
          <w:lang w:val="en-US"/>
        </w:rPr>
        <w:drawing>
          <wp:inline distT="0" distB="0" distL="0" distR="0" wp14:anchorId="205F6A2E" wp14:editId="23ECC9A8">
            <wp:extent cx="5255812" cy="2816396"/>
            <wp:effectExtent l="19050" t="19050" r="21590" b="222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егистрация.png"/>
                    <pic:cNvPicPr/>
                  </pic:nvPicPr>
                  <pic:blipFill>
                    <a:blip r:embed="rId43">
                      <a:extLst>
                        <a:ext uri="{28A0092B-C50C-407E-A947-70E740481C1C}">
                          <a14:useLocalDpi xmlns:a14="http://schemas.microsoft.com/office/drawing/2010/main" val="0"/>
                        </a:ext>
                      </a:extLst>
                    </a:blip>
                    <a:stretch>
                      <a:fillRect/>
                    </a:stretch>
                  </pic:blipFill>
                  <pic:spPr>
                    <a:xfrm>
                      <a:off x="0" y="0"/>
                      <a:ext cx="5271816" cy="2824972"/>
                    </a:xfrm>
                    <a:prstGeom prst="rect">
                      <a:avLst/>
                    </a:prstGeom>
                    <a:ln>
                      <a:solidFill>
                        <a:schemeClr val="tx1"/>
                      </a:solidFill>
                    </a:ln>
                  </pic:spPr>
                </pic:pic>
              </a:graphicData>
            </a:graphic>
          </wp:inline>
        </w:drawing>
      </w:r>
    </w:p>
    <w:p w14:paraId="20E67D45" w14:textId="77777777" w:rsidR="00B44819" w:rsidRDefault="00B44819" w:rsidP="00B44819">
      <w:pPr>
        <w:spacing w:after="0"/>
        <w:jc w:val="center"/>
        <w:rPr>
          <w:rFonts w:cs="Times New Roman"/>
          <w:noProof/>
          <w:szCs w:val="28"/>
        </w:rPr>
      </w:pPr>
    </w:p>
    <w:p w14:paraId="4560958F" w14:textId="5C61430E" w:rsidR="00B44819" w:rsidRDefault="00B44819" w:rsidP="00B44819">
      <w:pPr>
        <w:spacing w:after="0"/>
        <w:jc w:val="center"/>
        <w:rPr>
          <w:rFonts w:cs="Times New Roman"/>
          <w:noProof/>
          <w:szCs w:val="28"/>
        </w:rPr>
      </w:pPr>
      <w:r w:rsidRPr="00761A9B">
        <w:rPr>
          <w:rFonts w:cs="Times New Roman"/>
          <w:noProof/>
          <w:szCs w:val="28"/>
        </w:rPr>
        <w:t xml:space="preserve">Рисунок </w:t>
      </w:r>
      <w:r w:rsidR="00A440FB">
        <w:rPr>
          <w:rFonts w:cs="Times New Roman"/>
          <w:noProof/>
          <w:szCs w:val="28"/>
        </w:rPr>
        <w:t>4</w:t>
      </w:r>
      <w:r>
        <w:rPr>
          <w:rFonts w:cs="Times New Roman"/>
          <w:noProof/>
          <w:szCs w:val="28"/>
        </w:rPr>
        <w:t>.1</w:t>
      </w:r>
      <w:r w:rsidRPr="00761A9B">
        <w:rPr>
          <w:rFonts w:cs="Times New Roman"/>
          <w:noProof/>
          <w:szCs w:val="28"/>
        </w:rPr>
        <w:t xml:space="preserve"> – </w:t>
      </w:r>
      <w:r w:rsidR="00A440FB">
        <w:rPr>
          <w:rFonts w:cs="Times New Roman"/>
          <w:noProof/>
          <w:szCs w:val="28"/>
        </w:rPr>
        <w:t>Страница регистрации</w:t>
      </w:r>
    </w:p>
    <w:p w14:paraId="25567275" w14:textId="77777777" w:rsidR="00B44819" w:rsidRDefault="00B44819" w:rsidP="00B44819">
      <w:pPr>
        <w:spacing w:after="0"/>
        <w:rPr>
          <w:rFonts w:cs="Times New Roman"/>
          <w:noProof/>
          <w:szCs w:val="28"/>
        </w:rPr>
      </w:pPr>
      <w:r>
        <w:rPr>
          <w:rFonts w:cs="Times New Roman"/>
          <w:noProof/>
          <w:szCs w:val="28"/>
        </w:rPr>
        <w:tab/>
      </w:r>
    </w:p>
    <w:p w14:paraId="0071AE60" w14:textId="3D87A128" w:rsidR="00B44819" w:rsidRDefault="00B44819" w:rsidP="00A440FB">
      <w:pPr>
        <w:spacing w:after="0"/>
        <w:ind w:firstLine="720"/>
        <w:jc w:val="both"/>
        <w:rPr>
          <w:rFonts w:cs="Times New Roman"/>
          <w:noProof/>
          <w:szCs w:val="28"/>
        </w:rPr>
      </w:pPr>
      <w:r>
        <w:rPr>
          <w:rFonts w:cs="Times New Roman"/>
          <w:noProof/>
          <w:szCs w:val="28"/>
        </w:rPr>
        <w:t>Для авторизации необходимо ввести ло</w:t>
      </w:r>
      <w:r w:rsidR="00A440FB">
        <w:rPr>
          <w:rFonts w:cs="Times New Roman"/>
          <w:noProof/>
          <w:szCs w:val="28"/>
        </w:rPr>
        <w:t>гин(электронная почта) и пароль</w:t>
      </w:r>
      <w:r>
        <w:rPr>
          <w:rFonts w:cs="Times New Roman"/>
          <w:noProof/>
          <w:szCs w:val="28"/>
        </w:rPr>
        <w:t xml:space="preserve">. Меню авторизации представлена на рисунке </w:t>
      </w:r>
      <w:r w:rsidR="00A440FB">
        <w:rPr>
          <w:rFonts w:cs="Times New Roman"/>
          <w:noProof/>
          <w:szCs w:val="28"/>
        </w:rPr>
        <w:t>4</w:t>
      </w:r>
      <w:r>
        <w:rPr>
          <w:rFonts w:cs="Times New Roman"/>
          <w:noProof/>
          <w:szCs w:val="28"/>
        </w:rPr>
        <w:t>.2.</w:t>
      </w:r>
    </w:p>
    <w:p w14:paraId="243B515F" w14:textId="77777777" w:rsidR="00B44819" w:rsidRPr="00761A9B" w:rsidRDefault="00B44819" w:rsidP="00B44819">
      <w:pPr>
        <w:spacing w:after="0"/>
        <w:rPr>
          <w:rFonts w:cs="Times New Roman"/>
          <w:noProof/>
          <w:szCs w:val="28"/>
        </w:rPr>
      </w:pPr>
    </w:p>
    <w:p w14:paraId="12AD81B5" w14:textId="10B580CF" w:rsidR="00B44819" w:rsidRDefault="00A440FB" w:rsidP="00B44819">
      <w:pPr>
        <w:spacing w:after="0"/>
        <w:jc w:val="center"/>
        <w:rPr>
          <w:rFonts w:cs="Times New Roman"/>
          <w:noProof/>
          <w:szCs w:val="28"/>
        </w:rPr>
      </w:pPr>
      <w:r>
        <w:rPr>
          <w:rFonts w:cs="Times New Roman"/>
          <w:noProof/>
          <w:szCs w:val="28"/>
          <w:lang w:val="en-US"/>
        </w:rPr>
        <w:drawing>
          <wp:inline distT="0" distB="0" distL="0" distR="0" wp14:anchorId="1E1B432B" wp14:editId="42CB9660">
            <wp:extent cx="5359179" cy="2500568"/>
            <wp:effectExtent l="19050" t="19050" r="13335" b="1460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Авторизация.png"/>
                    <pic:cNvPicPr/>
                  </pic:nvPicPr>
                  <pic:blipFill>
                    <a:blip r:embed="rId44">
                      <a:extLst>
                        <a:ext uri="{28A0092B-C50C-407E-A947-70E740481C1C}">
                          <a14:useLocalDpi xmlns:a14="http://schemas.microsoft.com/office/drawing/2010/main" val="0"/>
                        </a:ext>
                      </a:extLst>
                    </a:blip>
                    <a:stretch>
                      <a:fillRect/>
                    </a:stretch>
                  </pic:blipFill>
                  <pic:spPr>
                    <a:xfrm>
                      <a:off x="0" y="0"/>
                      <a:ext cx="5380974" cy="2510737"/>
                    </a:xfrm>
                    <a:prstGeom prst="rect">
                      <a:avLst/>
                    </a:prstGeom>
                    <a:ln>
                      <a:solidFill>
                        <a:schemeClr val="tx1"/>
                      </a:solidFill>
                    </a:ln>
                  </pic:spPr>
                </pic:pic>
              </a:graphicData>
            </a:graphic>
          </wp:inline>
        </w:drawing>
      </w:r>
    </w:p>
    <w:p w14:paraId="2555B3B7" w14:textId="77777777" w:rsidR="00B44819" w:rsidRPr="00761A9B" w:rsidRDefault="00B44819" w:rsidP="00B44819">
      <w:pPr>
        <w:spacing w:after="0"/>
        <w:jc w:val="center"/>
        <w:rPr>
          <w:rFonts w:cs="Times New Roman"/>
          <w:noProof/>
          <w:szCs w:val="28"/>
        </w:rPr>
      </w:pPr>
    </w:p>
    <w:p w14:paraId="63DC4317" w14:textId="03F7309D" w:rsidR="00B44819" w:rsidRDefault="00B44819" w:rsidP="00B44819">
      <w:pPr>
        <w:spacing w:after="0"/>
        <w:jc w:val="center"/>
        <w:rPr>
          <w:rFonts w:cs="Times New Roman"/>
          <w:noProof/>
          <w:szCs w:val="28"/>
        </w:rPr>
      </w:pPr>
      <w:r w:rsidRPr="00761A9B">
        <w:rPr>
          <w:rFonts w:cs="Times New Roman"/>
          <w:noProof/>
          <w:szCs w:val="28"/>
        </w:rPr>
        <w:t xml:space="preserve">Рисунок </w:t>
      </w:r>
      <w:r w:rsidR="00A440FB">
        <w:rPr>
          <w:rFonts w:cs="Times New Roman"/>
          <w:noProof/>
          <w:szCs w:val="28"/>
        </w:rPr>
        <w:t>4</w:t>
      </w:r>
      <w:r>
        <w:rPr>
          <w:rFonts w:cs="Times New Roman"/>
          <w:noProof/>
          <w:szCs w:val="28"/>
        </w:rPr>
        <w:t>.2</w:t>
      </w:r>
      <w:r w:rsidRPr="00761A9B">
        <w:rPr>
          <w:rFonts w:cs="Times New Roman"/>
          <w:noProof/>
          <w:szCs w:val="28"/>
        </w:rPr>
        <w:t xml:space="preserve"> – </w:t>
      </w:r>
      <w:r>
        <w:rPr>
          <w:rFonts w:cs="Times New Roman"/>
          <w:noProof/>
          <w:szCs w:val="28"/>
        </w:rPr>
        <w:t>Меню авторизация</w:t>
      </w:r>
    </w:p>
    <w:p w14:paraId="1406B61E" w14:textId="77777777" w:rsidR="00B44819" w:rsidRDefault="00B44819" w:rsidP="00B44819">
      <w:pPr>
        <w:spacing w:after="0"/>
        <w:rPr>
          <w:rFonts w:cs="Times New Roman"/>
          <w:noProof/>
          <w:szCs w:val="28"/>
        </w:rPr>
      </w:pPr>
    </w:p>
    <w:p w14:paraId="60855624" w14:textId="1FB9D201" w:rsidR="00B44819" w:rsidRDefault="00B44819" w:rsidP="00B44819">
      <w:pPr>
        <w:spacing w:after="0"/>
        <w:ind w:firstLine="720"/>
        <w:jc w:val="both"/>
        <w:rPr>
          <w:lang w:eastAsia="ru-RU"/>
        </w:rPr>
      </w:pPr>
      <w:r w:rsidRPr="004822B6">
        <w:rPr>
          <w:lang w:eastAsia="ru-RU"/>
        </w:rPr>
        <w:lastRenderedPageBreak/>
        <w:t xml:space="preserve">В программном средстве существуют </w:t>
      </w:r>
      <w:r>
        <w:rPr>
          <w:lang w:eastAsia="ru-RU"/>
        </w:rPr>
        <w:t>2</w:t>
      </w:r>
      <w:r w:rsidRPr="004822B6">
        <w:rPr>
          <w:lang w:eastAsia="ru-RU"/>
        </w:rPr>
        <w:t xml:space="preserve"> роли</w:t>
      </w:r>
      <w:r w:rsidRPr="009B4418">
        <w:rPr>
          <w:lang w:eastAsia="ru-RU"/>
        </w:rPr>
        <w:t xml:space="preserve">: </w:t>
      </w:r>
      <w:r>
        <w:rPr>
          <w:lang w:eastAsia="ru-RU"/>
        </w:rPr>
        <w:t>клиент, менеджер</w:t>
      </w:r>
      <w:r w:rsidRPr="004822B6">
        <w:rPr>
          <w:lang w:eastAsia="ru-RU"/>
        </w:rPr>
        <w:t xml:space="preserve">. </w:t>
      </w:r>
    </w:p>
    <w:p w14:paraId="76469A96" w14:textId="5CA685DE" w:rsidR="00B44819" w:rsidRPr="00293999" w:rsidRDefault="00B44819" w:rsidP="00B44819">
      <w:pPr>
        <w:spacing w:after="0"/>
        <w:jc w:val="both"/>
        <w:rPr>
          <w:lang w:eastAsia="ru-RU"/>
        </w:rPr>
      </w:pPr>
      <w:r w:rsidRPr="004822B6">
        <w:rPr>
          <w:lang w:eastAsia="ru-RU"/>
        </w:rPr>
        <w:t>Рассмотрим руководство пользователя</w:t>
      </w:r>
      <w:r>
        <w:rPr>
          <w:lang w:eastAsia="ru-RU"/>
        </w:rPr>
        <w:t xml:space="preserve"> для клиента</w:t>
      </w:r>
      <w:r>
        <w:rPr>
          <w:lang w:eastAsia="ru-RU"/>
        </w:rPr>
        <w:t>.</w:t>
      </w:r>
    </w:p>
    <w:p w14:paraId="0DA561D5" w14:textId="015E14D2" w:rsidR="00B44819" w:rsidRDefault="00A440FB" w:rsidP="00B44819">
      <w:pPr>
        <w:spacing w:after="0"/>
        <w:ind w:firstLine="708"/>
        <w:jc w:val="both"/>
        <w:rPr>
          <w:rFonts w:cs="Times New Roman"/>
          <w:noProof/>
          <w:szCs w:val="28"/>
        </w:rPr>
      </w:pPr>
      <w:r>
        <w:rPr>
          <w:rFonts w:cs="Times New Roman"/>
          <w:noProof/>
          <w:szCs w:val="28"/>
        </w:rPr>
        <w:t>Пользователь имеет возможность изменять данные профиля и сменить пароль</w:t>
      </w:r>
      <w:r w:rsidR="00B44819">
        <w:rPr>
          <w:rFonts w:cs="Times New Roman"/>
          <w:noProof/>
          <w:szCs w:val="28"/>
        </w:rPr>
        <w:t xml:space="preserve">. </w:t>
      </w:r>
      <w:r>
        <w:rPr>
          <w:rFonts w:cs="Times New Roman"/>
          <w:noProof/>
          <w:szCs w:val="28"/>
        </w:rPr>
        <w:t>Страница профиля пользователя представлена</w:t>
      </w:r>
      <w:r w:rsidR="00B44819">
        <w:rPr>
          <w:rFonts w:cs="Times New Roman"/>
          <w:noProof/>
          <w:szCs w:val="28"/>
        </w:rPr>
        <w:t xml:space="preserve"> на рисунке </w:t>
      </w:r>
      <w:r>
        <w:rPr>
          <w:rFonts w:cs="Times New Roman"/>
          <w:noProof/>
          <w:szCs w:val="28"/>
        </w:rPr>
        <w:t>4</w:t>
      </w:r>
      <w:r w:rsidR="00B44819">
        <w:rPr>
          <w:rFonts w:cs="Times New Roman"/>
          <w:noProof/>
          <w:szCs w:val="28"/>
        </w:rPr>
        <w:t>.3.</w:t>
      </w:r>
    </w:p>
    <w:p w14:paraId="1CA6ED3E" w14:textId="77777777" w:rsidR="00B44819" w:rsidRDefault="00B44819" w:rsidP="00B44819">
      <w:pPr>
        <w:spacing w:after="0"/>
        <w:rPr>
          <w:rFonts w:cs="Times New Roman"/>
          <w:noProof/>
          <w:szCs w:val="28"/>
        </w:rPr>
      </w:pPr>
    </w:p>
    <w:p w14:paraId="4AE8143A" w14:textId="60716A2C" w:rsidR="00B44819" w:rsidRDefault="00A440FB" w:rsidP="00B44819">
      <w:pPr>
        <w:spacing w:after="0"/>
        <w:jc w:val="center"/>
        <w:rPr>
          <w:rFonts w:cs="Times New Roman"/>
          <w:noProof/>
          <w:szCs w:val="28"/>
        </w:rPr>
      </w:pPr>
      <w:r>
        <w:rPr>
          <w:rFonts w:cs="Times New Roman"/>
          <w:noProof/>
          <w:szCs w:val="28"/>
          <w:lang w:val="en-US"/>
        </w:rPr>
        <w:drawing>
          <wp:inline distT="0" distB="0" distL="0" distR="0" wp14:anchorId="7A0302BB" wp14:editId="58C3A3E6">
            <wp:extent cx="4635610" cy="3807096"/>
            <wp:effectExtent l="19050" t="19050" r="12700" b="222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Профиль-пользователь.png"/>
                    <pic:cNvPicPr/>
                  </pic:nvPicPr>
                  <pic:blipFill>
                    <a:blip r:embed="rId45">
                      <a:extLst>
                        <a:ext uri="{28A0092B-C50C-407E-A947-70E740481C1C}">
                          <a14:useLocalDpi xmlns:a14="http://schemas.microsoft.com/office/drawing/2010/main" val="0"/>
                        </a:ext>
                      </a:extLst>
                    </a:blip>
                    <a:stretch>
                      <a:fillRect/>
                    </a:stretch>
                  </pic:blipFill>
                  <pic:spPr>
                    <a:xfrm>
                      <a:off x="0" y="0"/>
                      <a:ext cx="4646377" cy="3815939"/>
                    </a:xfrm>
                    <a:prstGeom prst="rect">
                      <a:avLst/>
                    </a:prstGeom>
                    <a:ln>
                      <a:solidFill>
                        <a:schemeClr val="tx1"/>
                      </a:solidFill>
                    </a:ln>
                  </pic:spPr>
                </pic:pic>
              </a:graphicData>
            </a:graphic>
          </wp:inline>
        </w:drawing>
      </w:r>
    </w:p>
    <w:p w14:paraId="445CD175" w14:textId="77777777" w:rsidR="00B44819" w:rsidRDefault="00B44819" w:rsidP="00B44819">
      <w:pPr>
        <w:spacing w:after="0"/>
        <w:jc w:val="center"/>
        <w:rPr>
          <w:rFonts w:cs="Times New Roman"/>
          <w:noProof/>
          <w:szCs w:val="28"/>
        </w:rPr>
      </w:pPr>
    </w:p>
    <w:p w14:paraId="37DC4DEC" w14:textId="2D702257" w:rsidR="00B44819" w:rsidRDefault="00B44819" w:rsidP="00B44819">
      <w:pPr>
        <w:spacing w:after="0"/>
        <w:jc w:val="center"/>
        <w:rPr>
          <w:rFonts w:cs="Times New Roman"/>
          <w:noProof/>
          <w:szCs w:val="28"/>
        </w:rPr>
      </w:pPr>
      <w:r w:rsidRPr="00761A9B">
        <w:rPr>
          <w:rFonts w:cs="Times New Roman"/>
          <w:noProof/>
          <w:szCs w:val="28"/>
        </w:rPr>
        <w:t xml:space="preserve">Рисунок </w:t>
      </w:r>
      <w:r w:rsidR="00A440FB">
        <w:rPr>
          <w:rFonts w:cs="Times New Roman"/>
          <w:noProof/>
          <w:szCs w:val="28"/>
        </w:rPr>
        <w:t>4</w:t>
      </w:r>
      <w:r>
        <w:rPr>
          <w:rFonts w:cs="Times New Roman"/>
          <w:noProof/>
          <w:szCs w:val="28"/>
        </w:rPr>
        <w:t>.3</w:t>
      </w:r>
      <w:r w:rsidRPr="00761A9B">
        <w:rPr>
          <w:rFonts w:cs="Times New Roman"/>
          <w:noProof/>
          <w:szCs w:val="28"/>
        </w:rPr>
        <w:t xml:space="preserve"> – </w:t>
      </w:r>
      <w:r>
        <w:rPr>
          <w:rFonts w:cs="Times New Roman"/>
          <w:noProof/>
          <w:szCs w:val="28"/>
        </w:rPr>
        <w:t>С</w:t>
      </w:r>
      <w:r w:rsidRPr="00761A9B">
        <w:rPr>
          <w:rFonts w:cs="Times New Roman"/>
          <w:noProof/>
          <w:szCs w:val="28"/>
        </w:rPr>
        <w:t>траниц</w:t>
      </w:r>
      <w:r>
        <w:rPr>
          <w:rFonts w:cs="Times New Roman"/>
          <w:noProof/>
          <w:szCs w:val="28"/>
        </w:rPr>
        <w:t>а</w:t>
      </w:r>
      <w:r w:rsidRPr="00761A9B">
        <w:rPr>
          <w:rFonts w:cs="Times New Roman"/>
          <w:noProof/>
          <w:szCs w:val="28"/>
        </w:rPr>
        <w:t xml:space="preserve"> </w:t>
      </w:r>
      <w:r w:rsidR="00A440FB">
        <w:rPr>
          <w:rFonts w:cs="Times New Roman"/>
          <w:noProof/>
          <w:szCs w:val="28"/>
        </w:rPr>
        <w:t>профиля пользователя</w:t>
      </w:r>
    </w:p>
    <w:p w14:paraId="5DEB9A78" w14:textId="247EBFCF" w:rsidR="00B44819" w:rsidRDefault="00B44819" w:rsidP="00A440FB">
      <w:pPr>
        <w:rPr>
          <w:rFonts w:cs="Times New Roman"/>
          <w:noProof/>
          <w:szCs w:val="28"/>
        </w:rPr>
      </w:pPr>
    </w:p>
    <w:p w14:paraId="13D0F50C" w14:textId="18798347" w:rsidR="00B44819" w:rsidRPr="00761A9B" w:rsidRDefault="00A440FB" w:rsidP="00B44819">
      <w:pPr>
        <w:spacing w:after="0"/>
        <w:ind w:firstLine="708"/>
        <w:rPr>
          <w:rFonts w:cs="Times New Roman"/>
          <w:noProof/>
          <w:szCs w:val="28"/>
        </w:rPr>
      </w:pPr>
      <w:r>
        <w:rPr>
          <w:rFonts w:cs="Times New Roman"/>
          <w:noProof/>
          <w:szCs w:val="28"/>
        </w:rPr>
        <w:t>Г</w:t>
      </w:r>
      <w:r w:rsidR="00B44819">
        <w:rPr>
          <w:rFonts w:cs="Times New Roman"/>
          <w:noProof/>
          <w:szCs w:val="28"/>
        </w:rPr>
        <w:t>лавное меню</w:t>
      </w:r>
      <w:r>
        <w:rPr>
          <w:rFonts w:cs="Times New Roman"/>
          <w:noProof/>
          <w:szCs w:val="28"/>
        </w:rPr>
        <w:t xml:space="preserve"> клиента</w:t>
      </w:r>
      <w:r w:rsidR="00B44819">
        <w:rPr>
          <w:rFonts w:cs="Times New Roman"/>
          <w:noProof/>
          <w:szCs w:val="28"/>
        </w:rPr>
        <w:t xml:space="preserve">, представленное на рисунке </w:t>
      </w:r>
      <w:r>
        <w:rPr>
          <w:rFonts w:cs="Times New Roman"/>
          <w:noProof/>
          <w:szCs w:val="28"/>
        </w:rPr>
        <w:t>4</w:t>
      </w:r>
      <w:r w:rsidR="00B44819">
        <w:rPr>
          <w:rFonts w:cs="Times New Roman"/>
          <w:noProof/>
          <w:szCs w:val="28"/>
        </w:rPr>
        <w:t>.4.</w:t>
      </w:r>
    </w:p>
    <w:p w14:paraId="52559477" w14:textId="266152A4" w:rsidR="00B44819" w:rsidRPr="00A440FB" w:rsidRDefault="00B44819" w:rsidP="00B44819">
      <w:pPr>
        <w:pStyle w:val="af0"/>
        <w:rPr>
          <w:noProof/>
          <w:szCs w:val="28"/>
        </w:rPr>
      </w:pPr>
    </w:p>
    <w:p w14:paraId="7EAC3577" w14:textId="6A870B8C" w:rsidR="00A440FB" w:rsidRDefault="00A440FB" w:rsidP="00B44819">
      <w:pPr>
        <w:pStyle w:val="af0"/>
        <w:rPr>
          <w:szCs w:val="28"/>
        </w:rPr>
      </w:pPr>
      <w:r>
        <w:rPr>
          <w:noProof/>
          <w:szCs w:val="28"/>
          <w:lang w:val="en-US"/>
        </w:rPr>
        <w:drawing>
          <wp:inline distT="0" distB="0" distL="0" distR="0" wp14:anchorId="59D2E1A2" wp14:editId="1EBB2297">
            <wp:extent cx="5940425" cy="2372995"/>
            <wp:effectExtent l="19050" t="19050" r="22225" b="2730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Клиент-главная.png"/>
                    <pic:cNvPicPr/>
                  </pic:nvPicPr>
                  <pic:blipFill>
                    <a:blip r:embed="rId46">
                      <a:extLst>
                        <a:ext uri="{28A0092B-C50C-407E-A947-70E740481C1C}">
                          <a14:useLocalDpi xmlns:a14="http://schemas.microsoft.com/office/drawing/2010/main" val="0"/>
                        </a:ext>
                      </a:extLst>
                    </a:blip>
                    <a:stretch>
                      <a:fillRect/>
                    </a:stretch>
                  </pic:blipFill>
                  <pic:spPr>
                    <a:xfrm>
                      <a:off x="0" y="0"/>
                      <a:ext cx="5940425" cy="2372995"/>
                    </a:xfrm>
                    <a:prstGeom prst="rect">
                      <a:avLst/>
                    </a:prstGeom>
                    <a:ln>
                      <a:solidFill>
                        <a:schemeClr val="tx1"/>
                      </a:solidFill>
                    </a:ln>
                  </pic:spPr>
                </pic:pic>
              </a:graphicData>
            </a:graphic>
          </wp:inline>
        </w:drawing>
      </w:r>
    </w:p>
    <w:p w14:paraId="382D8188" w14:textId="77777777" w:rsidR="00B44819" w:rsidRDefault="00B44819" w:rsidP="00B44819">
      <w:pPr>
        <w:pStyle w:val="af0"/>
        <w:rPr>
          <w:szCs w:val="28"/>
        </w:rPr>
      </w:pPr>
    </w:p>
    <w:p w14:paraId="44CF1240" w14:textId="53F93D3D" w:rsidR="00B44819" w:rsidRDefault="00B44819" w:rsidP="00B44819">
      <w:pPr>
        <w:pStyle w:val="af0"/>
        <w:jc w:val="center"/>
        <w:rPr>
          <w:szCs w:val="28"/>
        </w:rPr>
      </w:pPr>
      <w:r>
        <w:rPr>
          <w:szCs w:val="28"/>
        </w:rPr>
        <w:t xml:space="preserve">Рисунок </w:t>
      </w:r>
      <w:r w:rsidR="00A440FB">
        <w:rPr>
          <w:szCs w:val="28"/>
        </w:rPr>
        <w:t>4</w:t>
      </w:r>
      <w:r>
        <w:rPr>
          <w:szCs w:val="28"/>
        </w:rPr>
        <w:t>.4</w:t>
      </w:r>
      <w:r w:rsidRPr="00761A9B">
        <w:rPr>
          <w:szCs w:val="28"/>
        </w:rPr>
        <w:t xml:space="preserve"> – </w:t>
      </w:r>
      <w:r>
        <w:rPr>
          <w:szCs w:val="28"/>
        </w:rPr>
        <w:t xml:space="preserve">Главное меню </w:t>
      </w:r>
      <w:r w:rsidR="00A440FB">
        <w:rPr>
          <w:szCs w:val="28"/>
        </w:rPr>
        <w:t>клиента</w:t>
      </w:r>
    </w:p>
    <w:p w14:paraId="290291BA" w14:textId="345D0CE4" w:rsidR="00B44819" w:rsidRDefault="00B44819" w:rsidP="00B44819">
      <w:pPr>
        <w:pStyle w:val="af0"/>
        <w:rPr>
          <w:szCs w:val="28"/>
        </w:rPr>
      </w:pPr>
    </w:p>
    <w:p w14:paraId="629D67C2" w14:textId="52CC5D6F" w:rsidR="00B44819" w:rsidRDefault="00B44819" w:rsidP="00B44819">
      <w:pPr>
        <w:pStyle w:val="af0"/>
        <w:ind w:firstLine="709"/>
        <w:jc w:val="both"/>
        <w:rPr>
          <w:szCs w:val="28"/>
        </w:rPr>
      </w:pPr>
      <w:r>
        <w:rPr>
          <w:szCs w:val="28"/>
        </w:rPr>
        <w:t xml:space="preserve">Клиент может выбирать товары для оформления </w:t>
      </w:r>
      <w:r w:rsidR="00A440FB">
        <w:rPr>
          <w:szCs w:val="28"/>
        </w:rPr>
        <w:t>заказа</w:t>
      </w:r>
      <w:r>
        <w:rPr>
          <w:szCs w:val="28"/>
        </w:rPr>
        <w:t xml:space="preserve"> в меню каталога товаров. Каталог товаров представляет из себя </w:t>
      </w:r>
      <w:r w:rsidR="00A440FB">
        <w:rPr>
          <w:szCs w:val="28"/>
        </w:rPr>
        <w:t>сетку</w:t>
      </w:r>
      <w:r>
        <w:rPr>
          <w:szCs w:val="28"/>
        </w:rPr>
        <w:t xml:space="preserve"> с товарами, их описанием, ценой</w:t>
      </w:r>
      <w:r w:rsidR="00A440FB">
        <w:rPr>
          <w:szCs w:val="28"/>
        </w:rPr>
        <w:t xml:space="preserve"> </w:t>
      </w:r>
      <w:r>
        <w:rPr>
          <w:szCs w:val="28"/>
        </w:rPr>
        <w:t>и элементов добавления товара в корзину. Справа</w:t>
      </w:r>
      <w:r w:rsidR="00A440FB">
        <w:rPr>
          <w:szCs w:val="28"/>
        </w:rPr>
        <w:t xml:space="preserve"> сверху</w:t>
      </w:r>
      <w:r>
        <w:rPr>
          <w:szCs w:val="28"/>
        </w:rPr>
        <w:t xml:space="preserve"> находиться элемент меню корзина, которая отображает информацию о количестве взятого товара и итоговой сумме. Каталог товаров представлен на рисунке </w:t>
      </w:r>
      <w:r w:rsidR="00A440FB">
        <w:rPr>
          <w:szCs w:val="28"/>
        </w:rPr>
        <w:t>4</w:t>
      </w:r>
      <w:r>
        <w:rPr>
          <w:szCs w:val="28"/>
        </w:rPr>
        <w:t>.5.</w:t>
      </w:r>
    </w:p>
    <w:p w14:paraId="4BA2597D" w14:textId="77777777" w:rsidR="00B44819" w:rsidRDefault="00B44819" w:rsidP="00B44819">
      <w:pPr>
        <w:pStyle w:val="af0"/>
        <w:rPr>
          <w:szCs w:val="28"/>
        </w:rPr>
      </w:pPr>
    </w:p>
    <w:p w14:paraId="2E4FEC59" w14:textId="1F3FC2BE" w:rsidR="00B44819" w:rsidRDefault="00A440FB" w:rsidP="00B44819">
      <w:pPr>
        <w:pStyle w:val="af0"/>
        <w:rPr>
          <w:szCs w:val="28"/>
        </w:rPr>
      </w:pPr>
      <w:r>
        <w:rPr>
          <w:noProof/>
          <w:szCs w:val="28"/>
          <w:lang w:val="en-US"/>
        </w:rPr>
        <w:drawing>
          <wp:inline distT="0" distB="0" distL="0" distR="0" wp14:anchorId="6C1EBD94" wp14:editId="52E4A553">
            <wp:extent cx="5940425" cy="4445635"/>
            <wp:effectExtent l="19050" t="19050" r="22225" b="1206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Клиент-каталог.png"/>
                    <pic:cNvPicPr/>
                  </pic:nvPicPr>
                  <pic:blipFill>
                    <a:blip r:embed="rId47">
                      <a:extLst>
                        <a:ext uri="{28A0092B-C50C-407E-A947-70E740481C1C}">
                          <a14:useLocalDpi xmlns:a14="http://schemas.microsoft.com/office/drawing/2010/main" val="0"/>
                        </a:ext>
                      </a:extLst>
                    </a:blip>
                    <a:stretch>
                      <a:fillRect/>
                    </a:stretch>
                  </pic:blipFill>
                  <pic:spPr>
                    <a:xfrm>
                      <a:off x="0" y="0"/>
                      <a:ext cx="5940425" cy="4445635"/>
                    </a:xfrm>
                    <a:prstGeom prst="rect">
                      <a:avLst/>
                    </a:prstGeom>
                    <a:ln>
                      <a:solidFill>
                        <a:schemeClr val="tx1"/>
                      </a:solidFill>
                    </a:ln>
                  </pic:spPr>
                </pic:pic>
              </a:graphicData>
            </a:graphic>
          </wp:inline>
        </w:drawing>
      </w:r>
    </w:p>
    <w:p w14:paraId="4B2AE74D" w14:textId="77777777" w:rsidR="00B44819" w:rsidRDefault="00B44819" w:rsidP="00B44819">
      <w:pPr>
        <w:pStyle w:val="af0"/>
        <w:rPr>
          <w:szCs w:val="28"/>
        </w:rPr>
      </w:pPr>
    </w:p>
    <w:p w14:paraId="47F84E10" w14:textId="17D2727B" w:rsidR="00B44819" w:rsidRDefault="00B44819" w:rsidP="00B44819">
      <w:pPr>
        <w:pStyle w:val="af0"/>
        <w:jc w:val="center"/>
        <w:rPr>
          <w:szCs w:val="28"/>
        </w:rPr>
      </w:pPr>
      <w:r w:rsidRPr="00761A9B">
        <w:rPr>
          <w:szCs w:val="28"/>
        </w:rPr>
        <w:t xml:space="preserve">Рисунок </w:t>
      </w:r>
      <w:r w:rsidR="00A440FB">
        <w:rPr>
          <w:szCs w:val="28"/>
        </w:rPr>
        <w:t>4</w:t>
      </w:r>
      <w:r>
        <w:rPr>
          <w:szCs w:val="28"/>
        </w:rPr>
        <w:t>.5</w:t>
      </w:r>
      <w:r w:rsidRPr="00761A9B">
        <w:rPr>
          <w:szCs w:val="28"/>
        </w:rPr>
        <w:t xml:space="preserve"> – </w:t>
      </w:r>
      <w:r>
        <w:rPr>
          <w:szCs w:val="28"/>
        </w:rPr>
        <w:t>Каталог товаров</w:t>
      </w:r>
    </w:p>
    <w:p w14:paraId="1BD79488" w14:textId="77777777" w:rsidR="00B44819" w:rsidRDefault="00B44819" w:rsidP="00B44819">
      <w:pPr>
        <w:spacing w:after="0"/>
        <w:rPr>
          <w:rFonts w:cs="Times New Roman"/>
          <w:szCs w:val="28"/>
        </w:rPr>
      </w:pPr>
      <w:r>
        <w:rPr>
          <w:rFonts w:cs="Times New Roman"/>
          <w:szCs w:val="28"/>
        </w:rPr>
        <w:br w:type="page"/>
      </w:r>
    </w:p>
    <w:p w14:paraId="3869DB48" w14:textId="177B1F95" w:rsidR="00B44819" w:rsidRDefault="00B44819" w:rsidP="00B44819">
      <w:pPr>
        <w:pStyle w:val="af0"/>
        <w:ind w:firstLine="708"/>
        <w:jc w:val="both"/>
        <w:rPr>
          <w:szCs w:val="28"/>
        </w:rPr>
      </w:pPr>
      <w:r>
        <w:rPr>
          <w:szCs w:val="28"/>
        </w:rPr>
        <w:lastRenderedPageBreak/>
        <w:t>После выбора товаров пользователь может оформить заказ, нажатием на соответствующую кнопку. В меню оформления заказа необходимо указать</w:t>
      </w:r>
      <w:r w:rsidRPr="00AF0DB6">
        <w:rPr>
          <w:szCs w:val="28"/>
        </w:rPr>
        <w:t>:</w:t>
      </w:r>
      <w:r>
        <w:rPr>
          <w:szCs w:val="28"/>
        </w:rPr>
        <w:t xml:space="preserve"> контактные данные, информацию о доставке, время доставки, тип оплаты. Меню оформления заказа клиента представлена на </w:t>
      </w:r>
      <w:r w:rsidR="00A440FB">
        <w:rPr>
          <w:szCs w:val="28"/>
        </w:rPr>
        <w:t>рисунке</w:t>
      </w:r>
      <w:r>
        <w:rPr>
          <w:szCs w:val="28"/>
        </w:rPr>
        <w:t xml:space="preserve"> </w:t>
      </w:r>
      <w:r w:rsidR="00A440FB">
        <w:rPr>
          <w:szCs w:val="28"/>
        </w:rPr>
        <w:t>4</w:t>
      </w:r>
      <w:r>
        <w:rPr>
          <w:szCs w:val="28"/>
        </w:rPr>
        <w:t xml:space="preserve">.6.  </w:t>
      </w:r>
    </w:p>
    <w:p w14:paraId="500E23A2" w14:textId="77777777" w:rsidR="00B44819" w:rsidRDefault="00B44819" w:rsidP="00B44819">
      <w:pPr>
        <w:pStyle w:val="af0"/>
        <w:rPr>
          <w:szCs w:val="28"/>
        </w:rPr>
      </w:pPr>
    </w:p>
    <w:p w14:paraId="4979ECD2" w14:textId="1DE7DD02" w:rsidR="00B44819" w:rsidRDefault="00A440FB" w:rsidP="00B44819">
      <w:pPr>
        <w:pStyle w:val="af0"/>
        <w:rPr>
          <w:szCs w:val="28"/>
        </w:rPr>
      </w:pPr>
      <w:r>
        <w:rPr>
          <w:noProof/>
          <w:szCs w:val="28"/>
          <w:lang w:val="en-US"/>
        </w:rPr>
        <w:drawing>
          <wp:inline distT="0" distB="0" distL="0" distR="0" wp14:anchorId="631657A9" wp14:editId="62518788">
            <wp:extent cx="5940425" cy="6052820"/>
            <wp:effectExtent l="19050" t="19050" r="22225" b="2413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Клиент-оформление.png"/>
                    <pic:cNvPicPr/>
                  </pic:nvPicPr>
                  <pic:blipFill>
                    <a:blip r:embed="rId48">
                      <a:extLst>
                        <a:ext uri="{28A0092B-C50C-407E-A947-70E740481C1C}">
                          <a14:useLocalDpi xmlns:a14="http://schemas.microsoft.com/office/drawing/2010/main" val="0"/>
                        </a:ext>
                      </a:extLst>
                    </a:blip>
                    <a:stretch>
                      <a:fillRect/>
                    </a:stretch>
                  </pic:blipFill>
                  <pic:spPr>
                    <a:xfrm>
                      <a:off x="0" y="0"/>
                      <a:ext cx="5940425" cy="6052820"/>
                    </a:xfrm>
                    <a:prstGeom prst="rect">
                      <a:avLst/>
                    </a:prstGeom>
                    <a:ln>
                      <a:solidFill>
                        <a:schemeClr val="tx1"/>
                      </a:solidFill>
                    </a:ln>
                  </pic:spPr>
                </pic:pic>
              </a:graphicData>
            </a:graphic>
          </wp:inline>
        </w:drawing>
      </w:r>
    </w:p>
    <w:p w14:paraId="657F0E80" w14:textId="77777777" w:rsidR="00B44819" w:rsidRPr="00761A9B" w:rsidRDefault="00B44819" w:rsidP="00B44819">
      <w:pPr>
        <w:pStyle w:val="af0"/>
        <w:rPr>
          <w:szCs w:val="28"/>
        </w:rPr>
      </w:pPr>
    </w:p>
    <w:p w14:paraId="565C3903" w14:textId="6175441E" w:rsidR="00B44819" w:rsidRDefault="00B44819" w:rsidP="00B44819">
      <w:pPr>
        <w:pStyle w:val="af0"/>
        <w:jc w:val="center"/>
        <w:rPr>
          <w:szCs w:val="28"/>
        </w:rPr>
      </w:pPr>
      <w:r w:rsidRPr="00761A9B">
        <w:rPr>
          <w:szCs w:val="28"/>
        </w:rPr>
        <w:t xml:space="preserve">Рисунок </w:t>
      </w:r>
      <w:r w:rsidR="00A440FB">
        <w:rPr>
          <w:szCs w:val="28"/>
        </w:rPr>
        <w:t>4</w:t>
      </w:r>
      <w:r>
        <w:rPr>
          <w:szCs w:val="28"/>
        </w:rPr>
        <w:t>.6</w:t>
      </w:r>
      <w:r w:rsidRPr="00761A9B">
        <w:rPr>
          <w:szCs w:val="28"/>
        </w:rPr>
        <w:t xml:space="preserve"> – </w:t>
      </w:r>
      <w:r w:rsidR="00A440FB">
        <w:rPr>
          <w:szCs w:val="28"/>
        </w:rPr>
        <w:t>Страница оформление заказа</w:t>
      </w:r>
    </w:p>
    <w:p w14:paraId="2B04133D" w14:textId="77777777" w:rsidR="00B44819" w:rsidRDefault="00B44819" w:rsidP="00B44819">
      <w:pPr>
        <w:spacing w:after="0"/>
        <w:rPr>
          <w:rFonts w:cs="Times New Roman"/>
          <w:szCs w:val="28"/>
        </w:rPr>
      </w:pPr>
      <w:r>
        <w:rPr>
          <w:rFonts w:cs="Times New Roman"/>
          <w:szCs w:val="28"/>
        </w:rPr>
        <w:br w:type="page"/>
      </w:r>
    </w:p>
    <w:p w14:paraId="5662DB42" w14:textId="7F44DAF5" w:rsidR="00B44819" w:rsidRDefault="00B44819" w:rsidP="00B44819">
      <w:pPr>
        <w:pStyle w:val="af0"/>
        <w:ind w:firstLine="709"/>
        <w:jc w:val="both"/>
        <w:rPr>
          <w:szCs w:val="28"/>
        </w:rPr>
      </w:pPr>
      <w:r>
        <w:rPr>
          <w:szCs w:val="28"/>
        </w:rPr>
        <w:lastRenderedPageBreak/>
        <w:t xml:space="preserve">После совершения заказа пользователь может перейти в меню своих заказов, где может увидеть состояние заказа и посмотреть подробную информацию о своих заказах. Меню заказов пользователя представлена на картинке </w:t>
      </w:r>
      <w:r w:rsidR="00A440FB">
        <w:rPr>
          <w:szCs w:val="28"/>
        </w:rPr>
        <w:t>4</w:t>
      </w:r>
      <w:r>
        <w:rPr>
          <w:szCs w:val="28"/>
        </w:rPr>
        <w:t>.7.</w:t>
      </w:r>
    </w:p>
    <w:p w14:paraId="2982537C" w14:textId="77777777" w:rsidR="00B44819" w:rsidRDefault="00B44819" w:rsidP="00B44819">
      <w:pPr>
        <w:pStyle w:val="af0"/>
        <w:rPr>
          <w:szCs w:val="28"/>
        </w:rPr>
      </w:pPr>
    </w:p>
    <w:p w14:paraId="07C99417" w14:textId="066DD38C" w:rsidR="00B44819" w:rsidRDefault="00A440FB" w:rsidP="00B44819">
      <w:pPr>
        <w:pStyle w:val="af0"/>
        <w:jc w:val="center"/>
        <w:rPr>
          <w:szCs w:val="28"/>
        </w:rPr>
      </w:pPr>
      <w:r>
        <w:rPr>
          <w:noProof/>
          <w:szCs w:val="28"/>
          <w:lang w:val="en-US"/>
        </w:rPr>
        <w:drawing>
          <wp:inline distT="0" distB="0" distL="0" distR="0" wp14:anchorId="3E595FE7" wp14:editId="27653F42">
            <wp:extent cx="5940425" cy="4759960"/>
            <wp:effectExtent l="19050" t="19050" r="22225" b="2159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Клиент-заказы.png"/>
                    <pic:cNvPicPr/>
                  </pic:nvPicPr>
                  <pic:blipFill>
                    <a:blip r:embed="rId49">
                      <a:extLst>
                        <a:ext uri="{28A0092B-C50C-407E-A947-70E740481C1C}">
                          <a14:useLocalDpi xmlns:a14="http://schemas.microsoft.com/office/drawing/2010/main" val="0"/>
                        </a:ext>
                      </a:extLst>
                    </a:blip>
                    <a:stretch>
                      <a:fillRect/>
                    </a:stretch>
                  </pic:blipFill>
                  <pic:spPr>
                    <a:xfrm>
                      <a:off x="0" y="0"/>
                      <a:ext cx="5940425" cy="4759960"/>
                    </a:xfrm>
                    <a:prstGeom prst="rect">
                      <a:avLst/>
                    </a:prstGeom>
                    <a:ln>
                      <a:solidFill>
                        <a:schemeClr val="tx1"/>
                      </a:solidFill>
                    </a:ln>
                  </pic:spPr>
                </pic:pic>
              </a:graphicData>
            </a:graphic>
          </wp:inline>
        </w:drawing>
      </w:r>
    </w:p>
    <w:p w14:paraId="5B42FA3D" w14:textId="77777777" w:rsidR="00B44819" w:rsidRDefault="00B44819" w:rsidP="00B44819">
      <w:pPr>
        <w:pStyle w:val="af0"/>
        <w:jc w:val="center"/>
        <w:rPr>
          <w:szCs w:val="28"/>
        </w:rPr>
      </w:pPr>
    </w:p>
    <w:p w14:paraId="3386E5BB" w14:textId="74ECB932" w:rsidR="00B44819" w:rsidRDefault="00B44819" w:rsidP="00B44819">
      <w:pPr>
        <w:pStyle w:val="af0"/>
        <w:jc w:val="center"/>
        <w:rPr>
          <w:szCs w:val="28"/>
        </w:rPr>
      </w:pPr>
      <w:r w:rsidRPr="00761A9B">
        <w:rPr>
          <w:szCs w:val="28"/>
        </w:rPr>
        <w:t xml:space="preserve">Рисунок </w:t>
      </w:r>
      <w:r w:rsidR="00A440FB">
        <w:rPr>
          <w:szCs w:val="28"/>
        </w:rPr>
        <w:t>4</w:t>
      </w:r>
      <w:r>
        <w:rPr>
          <w:szCs w:val="28"/>
        </w:rPr>
        <w:t>.7</w:t>
      </w:r>
      <w:r w:rsidRPr="00761A9B">
        <w:rPr>
          <w:szCs w:val="28"/>
        </w:rPr>
        <w:t xml:space="preserve"> – </w:t>
      </w:r>
      <w:r w:rsidR="00A440FB">
        <w:rPr>
          <w:szCs w:val="28"/>
        </w:rPr>
        <w:t>Страница</w:t>
      </w:r>
      <w:r>
        <w:rPr>
          <w:szCs w:val="28"/>
        </w:rPr>
        <w:t xml:space="preserve"> заказов пользователя</w:t>
      </w:r>
    </w:p>
    <w:p w14:paraId="5927FC2B" w14:textId="7D213A2F" w:rsidR="00B44819" w:rsidRDefault="00B44819" w:rsidP="00B44819">
      <w:pPr>
        <w:spacing w:after="0"/>
        <w:rPr>
          <w:rFonts w:cs="Times New Roman"/>
          <w:szCs w:val="28"/>
        </w:rPr>
      </w:pPr>
    </w:p>
    <w:p w14:paraId="7EC20539" w14:textId="5EF04E93" w:rsidR="00A440FB" w:rsidRDefault="00A440FB" w:rsidP="00A440FB">
      <w:pPr>
        <w:spacing w:after="0"/>
        <w:jc w:val="both"/>
        <w:rPr>
          <w:rFonts w:cs="Times New Roman"/>
          <w:szCs w:val="28"/>
        </w:rPr>
      </w:pPr>
      <w:r>
        <w:rPr>
          <w:rFonts w:cs="Times New Roman"/>
          <w:szCs w:val="28"/>
        </w:rPr>
        <w:tab/>
        <w:t>Пользователь может посмотреть подробную информацию о конкретном заказе на странице информации о заказе, представленной на рисунке 4.8.</w:t>
      </w:r>
    </w:p>
    <w:p w14:paraId="02A04DE3" w14:textId="1840EBD7" w:rsidR="00A440FB" w:rsidRDefault="00A440FB" w:rsidP="00B44819">
      <w:pPr>
        <w:spacing w:after="0"/>
        <w:rPr>
          <w:rFonts w:cs="Times New Roman"/>
          <w:szCs w:val="28"/>
        </w:rPr>
      </w:pPr>
    </w:p>
    <w:p w14:paraId="704CBF18" w14:textId="24FB1722" w:rsidR="00A440FB" w:rsidRDefault="00A440FB" w:rsidP="00A440FB">
      <w:pPr>
        <w:pStyle w:val="af0"/>
        <w:jc w:val="center"/>
        <w:rPr>
          <w:szCs w:val="28"/>
        </w:rPr>
      </w:pPr>
      <w:r>
        <w:rPr>
          <w:noProof/>
          <w:szCs w:val="28"/>
          <w:lang w:val="en-US"/>
        </w:rPr>
        <w:lastRenderedPageBreak/>
        <w:drawing>
          <wp:inline distT="0" distB="0" distL="0" distR="0" wp14:anchorId="4FB33AC2" wp14:editId="1FF02A82">
            <wp:extent cx="5940425" cy="3867785"/>
            <wp:effectExtent l="19050" t="19050" r="22225" b="1841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Клиент-просмотр-заказа.png"/>
                    <pic:cNvPicPr/>
                  </pic:nvPicPr>
                  <pic:blipFill>
                    <a:blip r:embed="rId50">
                      <a:extLst>
                        <a:ext uri="{28A0092B-C50C-407E-A947-70E740481C1C}">
                          <a14:useLocalDpi xmlns:a14="http://schemas.microsoft.com/office/drawing/2010/main" val="0"/>
                        </a:ext>
                      </a:extLst>
                    </a:blip>
                    <a:stretch>
                      <a:fillRect/>
                    </a:stretch>
                  </pic:blipFill>
                  <pic:spPr>
                    <a:xfrm>
                      <a:off x="0" y="0"/>
                      <a:ext cx="5940425" cy="3867785"/>
                    </a:xfrm>
                    <a:prstGeom prst="rect">
                      <a:avLst/>
                    </a:prstGeom>
                    <a:ln>
                      <a:solidFill>
                        <a:schemeClr val="tx1"/>
                      </a:solidFill>
                    </a:ln>
                  </pic:spPr>
                </pic:pic>
              </a:graphicData>
            </a:graphic>
          </wp:inline>
        </w:drawing>
      </w:r>
    </w:p>
    <w:p w14:paraId="4B4BDC73" w14:textId="77777777" w:rsidR="00A440FB" w:rsidRDefault="00A440FB" w:rsidP="00A440FB">
      <w:pPr>
        <w:pStyle w:val="af0"/>
        <w:jc w:val="center"/>
        <w:rPr>
          <w:szCs w:val="28"/>
        </w:rPr>
      </w:pPr>
    </w:p>
    <w:p w14:paraId="385514CC" w14:textId="20414F67" w:rsidR="00A440FB" w:rsidRDefault="00A440FB" w:rsidP="00A440FB">
      <w:pPr>
        <w:pStyle w:val="af0"/>
        <w:jc w:val="center"/>
        <w:rPr>
          <w:szCs w:val="28"/>
        </w:rPr>
      </w:pPr>
      <w:r w:rsidRPr="00761A9B">
        <w:rPr>
          <w:szCs w:val="28"/>
        </w:rPr>
        <w:t xml:space="preserve">Рисунок </w:t>
      </w:r>
      <w:r>
        <w:rPr>
          <w:szCs w:val="28"/>
        </w:rPr>
        <w:t>4.</w:t>
      </w:r>
      <w:r>
        <w:rPr>
          <w:szCs w:val="28"/>
        </w:rPr>
        <w:t>8</w:t>
      </w:r>
      <w:r w:rsidRPr="00761A9B">
        <w:rPr>
          <w:szCs w:val="28"/>
        </w:rPr>
        <w:t xml:space="preserve"> – </w:t>
      </w:r>
      <w:r>
        <w:rPr>
          <w:szCs w:val="28"/>
        </w:rPr>
        <w:t>Страница информации о заказе</w:t>
      </w:r>
    </w:p>
    <w:p w14:paraId="3C9026DC" w14:textId="5CE23B79" w:rsidR="00B44819" w:rsidRDefault="00B44819" w:rsidP="00B44819">
      <w:pPr>
        <w:spacing w:after="0"/>
        <w:rPr>
          <w:rFonts w:cs="Times New Roman"/>
          <w:szCs w:val="28"/>
        </w:rPr>
      </w:pPr>
    </w:p>
    <w:p w14:paraId="35702F50" w14:textId="2CBDAD2E" w:rsidR="00B44819" w:rsidRDefault="00B44819" w:rsidP="00773A77">
      <w:pPr>
        <w:spacing w:after="0"/>
        <w:ind w:firstLine="708"/>
        <w:jc w:val="both"/>
        <w:rPr>
          <w:rFonts w:cs="Times New Roman"/>
          <w:szCs w:val="28"/>
        </w:rPr>
      </w:pPr>
      <w:r>
        <w:rPr>
          <w:rFonts w:cs="Times New Roman"/>
          <w:szCs w:val="28"/>
        </w:rPr>
        <w:t>Рассмотрим руководство пользователя для менеджера.</w:t>
      </w:r>
      <w:r w:rsidR="00773A77">
        <w:rPr>
          <w:rFonts w:cs="Times New Roman"/>
          <w:szCs w:val="28"/>
        </w:rPr>
        <w:t xml:space="preserve"> </w:t>
      </w:r>
      <w:r>
        <w:rPr>
          <w:rFonts w:cs="Times New Roman"/>
          <w:szCs w:val="28"/>
        </w:rPr>
        <w:t xml:space="preserve">Для входа менеджеру необходимо войти в систему из меню авторизации (рисунок </w:t>
      </w:r>
      <w:r w:rsidR="00773A77">
        <w:rPr>
          <w:rFonts w:cs="Times New Roman"/>
          <w:szCs w:val="28"/>
        </w:rPr>
        <w:t xml:space="preserve">4.2). </w:t>
      </w:r>
      <w:r>
        <w:rPr>
          <w:rFonts w:cs="Times New Roman"/>
          <w:szCs w:val="28"/>
        </w:rPr>
        <w:t>После успешной авторизации менеджер попадает в главное м</w:t>
      </w:r>
      <w:r w:rsidR="00773A77">
        <w:rPr>
          <w:rFonts w:cs="Times New Roman"/>
          <w:szCs w:val="28"/>
        </w:rPr>
        <w:t>еню, представленное на рисунке 4.9</w:t>
      </w:r>
      <w:r>
        <w:rPr>
          <w:rFonts w:cs="Times New Roman"/>
          <w:szCs w:val="28"/>
        </w:rPr>
        <w:t>.</w:t>
      </w:r>
    </w:p>
    <w:p w14:paraId="2BD3DA48" w14:textId="77777777" w:rsidR="00B44819" w:rsidRDefault="00B44819" w:rsidP="00B44819">
      <w:pPr>
        <w:spacing w:after="0"/>
        <w:ind w:firstLine="708"/>
        <w:rPr>
          <w:rFonts w:cs="Times New Roman"/>
          <w:szCs w:val="28"/>
        </w:rPr>
      </w:pPr>
    </w:p>
    <w:p w14:paraId="7969BF97" w14:textId="2A020E5A" w:rsidR="00B44819" w:rsidRDefault="00773A77" w:rsidP="00B44819">
      <w:pPr>
        <w:spacing w:after="0"/>
        <w:jc w:val="center"/>
        <w:rPr>
          <w:rFonts w:cs="Times New Roman"/>
          <w:szCs w:val="28"/>
        </w:rPr>
      </w:pPr>
      <w:r>
        <w:rPr>
          <w:rFonts w:cs="Times New Roman"/>
          <w:noProof/>
          <w:szCs w:val="28"/>
          <w:lang w:val="en-US"/>
        </w:rPr>
        <w:drawing>
          <wp:inline distT="0" distB="0" distL="0" distR="0" wp14:anchorId="2BED52B0" wp14:editId="586E6F6F">
            <wp:extent cx="5940425" cy="2113280"/>
            <wp:effectExtent l="19050" t="19050" r="22225" b="2032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Менеджер-главная.png"/>
                    <pic:cNvPicPr/>
                  </pic:nvPicPr>
                  <pic:blipFill>
                    <a:blip r:embed="rId51">
                      <a:extLst>
                        <a:ext uri="{28A0092B-C50C-407E-A947-70E740481C1C}">
                          <a14:useLocalDpi xmlns:a14="http://schemas.microsoft.com/office/drawing/2010/main" val="0"/>
                        </a:ext>
                      </a:extLst>
                    </a:blip>
                    <a:stretch>
                      <a:fillRect/>
                    </a:stretch>
                  </pic:blipFill>
                  <pic:spPr>
                    <a:xfrm>
                      <a:off x="0" y="0"/>
                      <a:ext cx="5940425" cy="2113280"/>
                    </a:xfrm>
                    <a:prstGeom prst="rect">
                      <a:avLst/>
                    </a:prstGeom>
                    <a:ln>
                      <a:solidFill>
                        <a:schemeClr val="tx1"/>
                      </a:solidFill>
                    </a:ln>
                  </pic:spPr>
                </pic:pic>
              </a:graphicData>
            </a:graphic>
          </wp:inline>
        </w:drawing>
      </w:r>
    </w:p>
    <w:p w14:paraId="68E7EFFA" w14:textId="77777777" w:rsidR="00B44819" w:rsidRDefault="00B44819" w:rsidP="00B44819">
      <w:pPr>
        <w:spacing w:after="0"/>
        <w:jc w:val="center"/>
        <w:rPr>
          <w:rFonts w:cs="Times New Roman"/>
          <w:szCs w:val="28"/>
        </w:rPr>
      </w:pPr>
    </w:p>
    <w:p w14:paraId="24EE27DB" w14:textId="73A39D49" w:rsidR="00B44819" w:rsidRDefault="00B44819" w:rsidP="00B44819">
      <w:pPr>
        <w:spacing w:after="0"/>
        <w:jc w:val="center"/>
        <w:rPr>
          <w:rFonts w:cs="Times New Roman"/>
          <w:szCs w:val="28"/>
        </w:rPr>
      </w:pPr>
      <w:r w:rsidRPr="00761A9B">
        <w:rPr>
          <w:rFonts w:cs="Times New Roman"/>
          <w:szCs w:val="28"/>
        </w:rPr>
        <w:t xml:space="preserve">Рисунок </w:t>
      </w:r>
      <w:r w:rsidR="00773A77">
        <w:rPr>
          <w:rFonts w:cs="Times New Roman"/>
          <w:szCs w:val="28"/>
        </w:rPr>
        <w:t>4</w:t>
      </w:r>
      <w:r>
        <w:rPr>
          <w:rFonts w:cs="Times New Roman"/>
          <w:szCs w:val="28"/>
        </w:rPr>
        <w:t>.</w:t>
      </w:r>
      <w:r w:rsidR="00773A77">
        <w:rPr>
          <w:rFonts w:cs="Times New Roman"/>
          <w:szCs w:val="28"/>
        </w:rPr>
        <w:t>9</w:t>
      </w:r>
      <w:r w:rsidRPr="00761A9B">
        <w:rPr>
          <w:rFonts w:cs="Times New Roman"/>
          <w:szCs w:val="28"/>
        </w:rPr>
        <w:t xml:space="preserve"> – </w:t>
      </w:r>
      <w:r>
        <w:rPr>
          <w:rFonts w:cs="Times New Roman"/>
          <w:szCs w:val="28"/>
        </w:rPr>
        <w:t>Главное меню менеджера</w:t>
      </w:r>
    </w:p>
    <w:p w14:paraId="5F7BD4D3" w14:textId="77777777" w:rsidR="00B44819" w:rsidRDefault="00B44819" w:rsidP="00B44819">
      <w:pPr>
        <w:spacing w:after="0"/>
        <w:jc w:val="center"/>
        <w:rPr>
          <w:rFonts w:cs="Times New Roman"/>
          <w:szCs w:val="28"/>
        </w:rPr>
      </w:pPr>
    </w:p>
    <w:p w14:paraId="6364DC66" w14:textId="6037A570" w:rsidR="00B44819" w:rsidRDefault="00B44819" w:rsidP="00773A77">
      <w:pPr>
        <w:spacing w:after="0"/>
        <w:rPr>
          <w:rFonts w:cs="Times New Roman"/>
          <w:noProof/>
          <w:szCs w:val="28"/>
        </w:rPr>
      </w:pPr>
    </w:p>
    <w:p w14:paraId="2F68150A" w14:textId="77777777" w:rsidR="00B44819" w:rsidRDefault="00B44819" w:rsidP="00B44819">
      <w:pPr>
        <w:spacing w:after="0"/>
        <w:rPr>
          <w:rFonts w:cs="Times New Roman"/>
          <w:szCs w:val="28"/>
        </w:rPr>
      </w:pPr>
    </w:p>
    <w:p w14:paraId="46FBEE42" w14:textId="12CAAC35" w:rsidR="00B44819" w:rsidRDefault="00B44819" w:rsidP="00773A77">
      <w:pPr>
        <w:spacing w:after="0"/>
        <w:ind w:firstLine="720"/>
        <w:jc w:val="both"/>
        <w:rPr>
          <w:rFonts w:cs="Times New Roman"/>
          <w:noProof/>
          <w:szCs w:val="28"/>
        </w:rPr>
      </w:pPr>
      <w:r>
        <w:rPr>
          <w:rFonts w:cs="Times New Roman"/>
          <w:noProof/>
          <w:szCs w:val="28"/>
        </w:rPr>
        <w:lastRenderedPageBreak/>
        <w:t xml:space="preserve">Менеджер имеет возможность управлять </w:t>
      </w:r>
      <w:r w:rsidR="00773A77">
        <w:rPr>
          <w:rFonts w:cs="Times New Roman"/>
          <w:noProof/>
          <w:szCs w:val="28"/>
        </w:rPr>
        <w:t>заказами</w:t>
      </w:r>
      <w:r>
        <w:rPr>
          <w:rFonts w:cs="Times New Roman"/>
          <w:noProof/>
          <w:szCs w:val="28"/>
        </w:rPr>
        <w:t xml:space="preserve"> клиентов в меню управления </w:t>
      </w:r>
      <w:r w:rsidR="00773A77">
        <w:rPr>
          <w:rFonts w:cs="Times New Roman"/>
          <w:noProof/>
          <w:szCs w:val="28"/>
        </w:rPr>
        <w:t>заказами</w:t>
      </w:r>
      <w:r>
        <w:rPr>
          <w:rFonts w:cs="Times New Roman"/>
          <w:noProof/>
          <w:szCs w:val="28"/>
        </w:rPr>
        <w:t xml:space="preserve">, которая представляет </w:t>
      </w:r>
      <w:r w:rsidR="00773A77">
        <w:rPr>
          <w:rFonts w:cs="Times New Roman"/>
          <w:noProof/>
          <w:szCs w:val="28"/>
        </w:rPr>
        <w:t>сетку</w:t>
      </w:r>
      <w:r>
        <w:rPr>
          <w:rFonts w:cs="Times New Roman"/>
          <w:noProof/>
          <w:szCs w:val="28"/>
        </w:rPr>
        <w:t xml:space="preserve"> </w:t>
      </w:r>
      <w:r w:rsidR="00773A77">
        <w:rPr>
          <w:rFonts w:cs="Times New Roman"/>
          <w:noProof/>
          <w:szCs w:val="28"/>
        </w:rPr>
        <w:t>заказов</w:t>
      </w:r>
      <w:r>
        <w:rPr>
          <w:rFonts w:cs="Times New Roman"/>
          <w:noProof/>
          <w:szCs w:val="28"/>
        </w:rPr>
        <w:t xml:space="preserve"> со всей необходимой информацией. </w:t>
      </w:r>
      <w:r w:rsidR="00773A77">
        <w:rPr>
          <w:rFonts w:cs="Times New Roman"/>
          <w:noProof/>
          <w:szCs w:val="28"/>
        </w:rPr>
        <w:t>Заказы</w:t>
      </w:r>
      <w:r>
        <w:rPr>
          <w:rFonts w:cs="Times New Roman"/>
          <w:noProof/>
          <w:szCs w:val="28"/>
        </w:rPr>
        <w:t xml:space="preserve"> можно фильтровать по состояниям, сортировать по всем показателям. </w:t>
      </w:r>
      <w:r w:rsidR="00773A77">
        <w:rPr>
          <w:rFonts w:cs="Times New Roman"/>
          <w:noProof/>
          <w:szCs w:val="28"/>
        </w:rPr>
        <w:t>Страница</w:t>
      </w:r>
      <w:r>
        <w:rPr>
          <w:rFonts w:cs="Times New Roman"/>
          <w:noProof/>
          <w:szCs w:val="28"/>
        </w:rPr>
        <w:t xml:space="preserve"> управления </w:t>
      </w:r>
      <w:r w:rsidR="00773A77">
        <w:rPr>
          <w:rFonts w:cs="Times New Roman"/>
          <w:noProof/>
          <w:szCs w:val="28"/>
        </w:rPr>
        <w:t>заказами</w:t>
      </w:r>
      <w:r>
        <w:rPr>
          <w:rFonts w:cs="Times New Roman"/>
          <w:noProof/>
          <w:szCs w:val="28"/>
        </w:rPr>
        <w:t xml:space="preserve"> представлена на рисунке </w:t>
      </w:r>
      <w:r w:rsidR="00773A77">
        <w:rPr>
          <w:rFonts w:cs="Times New Roman"/>
          <w:noProof/>
          <w:szCs w:val="28"/>
        </w:rPr>
        <w:t>4</w:t>
      </w:r>
      <w:r>
        <w:rPr>
          <w:rFonts w:cs="Times New Roman"/>
          <w:noProof/>
          <w:szCs w:val="28"/>
        </w:rPr>
        <w:t>.</w:t>
      </w:r>
      <w:r w:rsidR="00773A77">
        <w:rPr>
          <w:rFonts w:cs="Times New Roman"/>
          <w:noProof/>
          <w:szCs w:val="28"/>
        </w:rPr>
        <w:t>10.</w:t>
      </w:r>
    </w:p>
    <w:p w14:paraId="49F03AB5" w14:textId="77777777" w:rsidR="00B44819" w:rsidRPr="0017381D" w:rsidRDefault="00B44819" w:rsidP="00B44819">
      <w:pPr>
        <w:pStyle w:val="af0"/>
        <w:rPr>
          <w:szCs w:val="28"/>
        </w:rPr>
      </w:pPr>
    </w:p>
    <w:p w14:paraId="20091EB4" w14:textId="3D169445" w:rsidR="00B44819" w:rsidRDefault="00773A77" w:rsidP="00B44819">
      <w:pPr>
        <w:pStyle w:val="af0"/>
        <w:jc w:val="center"/>
        <w:rPr>
          <w:szCs w:val="28"/>
        </w:rPr>
      </w:pPr>
      <w:r>
        <w:rPr>
          <w:noProof/>
          <w:szCs w:val="28"/>
          <w:lang w:val="en-US"/>
        </w:rPr>
        <w:drawing>
          <wp:inline distT="0" distB="0" distL="0" distR="0" wp14:anchorId="2642F282" wp14:editId="1635D25E">
            <wp:extent cx="5940425" cy="5960110"/>
            <wp:effectExtent l="19050" t="19050" r="22225" b="2159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Менеджер-просмотр-заказов.png"/>
                    <pic:cNvPicPr/>
                  </pic:nvPicPr>
                  <pic:blipFill>
                    <a:blip r:embed="rId52">
                      <a:extLst>
                        <a:ext uri="{28A0092B-C50C-407E-A947-70E740481C1C}">
                          <a14:useLocalDpi xmlns:a14="http://schemas.microsoft.com/office/drawing/2010/main" val="0"/>
                        </a:ext>
                      </a:extLst>
                    </a:blip>
                    <a:stretch>
                      <a:fillRect/>
                    </a:stretch>
                  </pic:blipFill>
                  <pic:spPr>
                    <a:xfrm>
                      <a:off x="0" y="0"/>
                      <a:ext cx="5940425" cy="5960110"/>
                    </a:xfrm>
                    <a:prstGeom prst="rect">
                      <a:avLst/>
                    </a:prstGeom>
                    <a:ln>
                      <a:solidFill>
                        <a:schemeClr val="tx1"/>
                      </a:solidFill>
                    </a:ln>
                  </pic:spPr>
                </pic:pic>
              </a:graphicData>
            </a:graphic>
          </wp:inline>
        </w:drawing>
      </w:r>
    </w:p>
    <w:p w14:paraId="18EB96EA" w14:textId="77777777" w:rsidR="00B44819" w:rsidRDefault="00B44819" w:rsidP="00B44819">
      <w:pPr>
        <w:pStyle w:val="af0"/>
        <w:jc w:val="center"/>
        <w:rPr>
          <w:szCs w:val="28"/>
        </w:rPr>
      </w:pPr>
    </w:p>
    <w:p w14:paraId="21095957" w14:textId="0EC4C588" w:rsidR="00B44819" w:rsidRDefault="00B44819" w:rsidP="00B44819">
      <w:pPr>
        <w:spacing w:after="0"/>
        <w:jc w:val="center"/>
        <w:rPr>
          <w:rFonts w:cs="Times New Roman"/>
          <w:noProof/>
          <w:szCs w:val="28"/>
        </w:rPr>
      </w:pPr>
      <w:r w:rsidRPr="00761A9B">
        <w:rPr>
          <w:rFonts w:cs="Times New Roman"/>
          <w:noProof/>
          <w:szCs w:val="28"/>
        </w:rPr>
        <w:t xml:space="preserve">Рисунок </w:t>
      </w:r>
      <w:r w:rsidR="00773A77">
        <w:rPr>
          <w:rFonts w:cs="Times New Roman"/>
          <w:noProof/>
          <w:szCs w:val="28"/>
        </w:rPr>
        <w:t>4</w:t>
      </w:r>
      <w:r>
        <w:rPr>
          <w:rFonts w:cs="Times New Roman"/>
          <w:noProof/>
          <w:szCs w:val="28"/>
        </w:rPr>
        <w:t>.1</w:t>
      </w:r>
      <w:r w:rsidR="00773A77">
        <w:rPr>
          <w:rFonts w:cs="Times New Roman"/>
          <w:noProof/>
          <w:szCs w:val="28"/>
        </w:rPr>
        <w:t>0</w:t>
      </w:r>
      <w:r>
        <w:rPr>
          <w:rFonts w:cs="Times New Roman"/>
          <w:noProof/>
          <w:szCs w:val="28"/>
        </w:rPr>
        <w:t xml:space="preserve"> </w:t>
      </w:r>
      <w:r w:rsidRPr="00761A9B">
        <w:rPr>
          <w:rFonts w:cs="Times New Roman"/>
          <w:noProof/>
          <w:szCs w:val="28"/>
        </w:rPr>
        <w:t xml:space="preserve">– </w:t>
      </w:r>
      <w:r w:rsidR="00773A77">
        <w:rPr>
          <w:rFonts w:cs="Times New Roman"/>
          <w:noProof/>
          <w:szCs w:val="28"/>
        </w:rPr>
        <w:t xml:space="preserve">Страница </w:t>
      </w:r>
      <w:r>
        <w:rPr>
          <w:rFonts w:cs="Times New Roman"/>
          <w:noProof/>
          <w:szCs w:val="28"/>
        </w:rPr>
        <w:t xml:space="preserve">управления </w:t>
      </w:r>
      <w:r w:rsidR="00773A77">
        <w:rPr>
          <w:rFonts w:cs="Times New Roman"/>
          <w:noProof/>
          <w:szCs w:val="28"/>
        </w:rPr>
        <w:t>заказами</w:t>
      </w:r>
    </w:p>
    <w:p w14:paraId="7EB51945" w14:textId="77777777" w:rsidR="00B44819" w:rsidRDefault="00B44819" w:rsidP="00B44819">
      <w:pPr>
        <w:spacing w:after="0"/>
        <w:jc w:val="center"/>
        <w:rPr>
          <w:rFonts w:cs="Times New Roman"/>
          <w:noProof/>
          <w:szCs w:val="28"/>
        </w:rPr>
      </w:pPr>
    </w:p>
    <w:p w14:paraId="049774E4" w14:textId="50FE752F" w:rsidR="00B44819" w:rsidRDefault="00B44819" w:rsidP="00773A77">
      <w:pPr>
        <w:pStyle w:val="af0"/>
        <w:jc w:val="both"/>
        <w:rPr>
          <w:szCs w:val="28"/>
        </w:rPr>
      </w:pPr>
      <w:r>
        <w:rPr>
          <w:szCs w:val="28"/>
        </w:rPr>
        <w:tab/>
        <w:t xml:space="preserve">Для управления </w:t>
      </w:r>
      <w:r w:rsidR="00773A77">
        <w:rPr>
          <w:szCs w:val="28"/>
        </w:rPr>
        <w:t>заказом</w:t>
      </w:r>
      <w:r>
        <w:rPr>
          <w:szCs w:val="28"/>
        </w:rPr>
        <w:t xml:space="preserve"> менеджеру необходимо нажать </w:t>
      </w:r>
      <w:r w:rsidR="00773A77">
        <w:rPr>
          <w:szCs w:val="28"/>
        </w:rPr>
        <w:t xml:space="preserve">на карточку заказа </w:t>
      </w:r>
      <w:r>
        <w:rPr>
          <w:szCs w:val="28"/>
        </w:rPr>
        <w:t>это перенесет</w:t>
      </w:r>
      <w:r w:rsidR="00773A77">
        <w:rPr>
          <w:szCs w:val="28"/>
        </w:rPr>
        <w:t xml:space="preserve"> его в меню управления выбранным заказом</w:t>
      </w:r>
      <w:r>
        <w:rPr>
          <w:szCs w:val="28"/>
        </w:rPr>
        <w:t xml:space="preserve">. В этом меню показа полная информация о </w:t>
      </w:r>
      <w:r w:rsidR="00773A77">
        <w:rPr>
          <w:szCs w:val="28"/>
        </w:rPr>
        <w:t>заказе</w:t>
      </w:r>
      <w:r w:rsidRPr="00AF0DB6">
        <w:rPr>
          <w:szCs w:val="28"/>
        </w:rPr>
        <w:t xml:space="preserve">: </w:t>
      </w:r>
      <w:r>
        <w:rPr>
          <w:szCs w:val="28"/>
        </w:rPr>
        <w:t xml:space="preserve">информация о клиенте, информация о доставке, товары в </w:t>
      </w:r>
      <w:r w:rsidR="00773A77">
        <w:rPr>
          <w:szCs w:val="28"/>
        </w:rPr>
        <w:t>заказе</w:t>
      </w:r>
      <w:r>
        <w:rPr>
          <w:szCs w:val="28"/>
        </w:rPr>
        <w:t xml:space="preserve">. Менеджер имеет возможность обновлять дату доставки при необходимости. Для реализации </w:t>
      </w:r>
      <w:r w:rsidR="00773A77">
        <w:rPr>
          <w:szCs w:val="28"/>
        </w:rPr>
        <w:t>заказа</w:t>
      </w:r>
      <w:r>
        <w:rPr>
          <w:szCs w:val="28"/>
        </w:rPr>
        <w:t xml:space="preserve"> менеджеру необходимо выбрать склад для реализации </w:t>
      </w:r>
      <w:r w:rsidR="00773A77">
        <w:rPr>
          <w:szCs w:val="28"/>
        </w:rPr>
        <w:t>заказа</w:t>
      </w:r>
      <w:r>
        <w:rPr>
          <w:szCs w:val="28"/>
        </w:rPr>
        <w:t xml:space="preserve"> и сверить, достаточно ли товара на этом </w:t>
      </w:r>
      <w:r>
        <w:rPr>
          <w:szCs w:val="28"/>
        </w:rPr>
        <w:lastRenderedPageBreak/>
        <w:t xml:space="preserve">складе. После выбора необходимого склада менеджер устанавливает заявке статус «В работе», товары списываются со склада. После успешной реализации </w:t>
      </w:r>
      <w:r w:rsidR="00773A77">
        <w:rPr>
          <w:szCs w:val="28"/>
        </w:rPr>
        <w:t>заказа</w:t>
      </w:r>
      <w:r>
        <w:rPr>
          <w:szCs w:val="28"/>
        </w:rPr>
        <w:t xml:space="preserve">, менеджер подтверждает </w:t>
      </w:r>
      <w:proofErr w:type="gramStart"/>
      <w:r>
        <w:rPr>
          <w:szCs w:val="28"/>
        </w:rPr>
        <w:t>это</w:t>
      </w:r>
      <w:proofErr w:type="gramEnd"/>
      <w:r>
        <w:rPr>
          <w:szCs w:val="28"/>
        </w:rPr>
        <w:t xml:space="preserve"> и заявка считается выполненной, информация о продаже записывается в базу данных продаж. Меню управления заказом представлена на рисунке </w:t>
      </w:r>
      <w:r w:rsidR="00773A77">
        <w:rPr>
          <w:szCs w:val="28"/>
        </w:rPr>
        <w:t>4</w:t>
      </w:r>
      <w:r>
        <w:rPr>
          <w:szCs w:val="28"/>
        </w:rPr>
        <w:t>.</w:t>
      </w:r>
      <w:r w:rsidR="00773A77">
        <w:rPr>
          <w:szCs w:val="28"/>
        </w:rPr>
        <w:t>11</w:t>
      </w:r>
      <w:r>
        <w:rPr>
          <w:szCs w:val="28"/>
        </w:rPr>
        <w:t>.</w:t>
      </w:r>
    </w:p>
    <w:p w14:paraId="416BF604" w14:textId="77777777" w:rsidR="00B44819" w:rsidRPr="00014872" w:rsidRDefault="00B44819" w:rsidP="00B44819">
      <w:pPr>
        <w:pStyle w:val="af0"/>
        <w:rPr>
          <w:szCs w:val="28"/>
        </w:rPr>
      </w:pPr>
    </w:p>
    <w:p w14:paraId="65C9D137" w14:textId="11BB1180" w:rsidR="00B44819" w:rsidRDefault="00773A77" w:rsidP="00B44819">
      <w:pPr>
        <w:pStyle w:val="af0"/>
        <w:jc w:val="center"/>
        <w:rPr>
          <w:szCs w:val="28"/>
        </w:rPr>
      </w:pPr>
      <w:r>
        <w:rPr>
          <w:noProof/>
          <w:szCs w:val="28"/>
          <w:lang w:val="en-US"/>
        </w:rPr>
        <w:drawing>
          <wp:inline distT="0" distB="0" distL="0" distR="0" wp14:anchorId="509B1678" wp14:editId="29553328">
            <wp:extent cx="5940425" cy="4585970"/>
            <wp:effectExtent l="19050" t="19050" r="22225" b="2413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Менеджер-управление-заказом.png"/>
                    <pic:cNvPicPr/>
                  </pic:nvPicPr>
                  <pic:blipFill>
                    <a:blip r:embed="rId53">
                      <a:extLst>
                        <a:ext uri="{28A0092B-C50C-407E-A947-70E740481C1C}">
                          <a14:useLocalDpi xmlns:a14="http://schemas.microsoft.com/office/drawing/2010/main" val="0"/>
                        </a:ext>
                      </a:extLst>
                    </a:blip>
                    <a:stretch>
                      <a:fillRect/>
                    </a:stretch>
                  </pic:blipFill>
                  <pic:spPr>
                    <a:xfrm>
                      <a:off x="0" y="0"/>
                      <a:ext cx="5940425" cy="4585970"/>
                    </a:xfrm>
                    <a:prstGeom prst="rect">
                      <a:avLst/>
                    </a:prstGeom>
                    <a:ln>
                      <a:solidFill>
                        <a:schemeClr val="tx1"/>
                      </a:solidFill>
                    </a:ln>
                  </pic:spPr>
                </pic:pic>
              </a:graphicData>
            </a:graphic>
          </wp:inline>
        </w:drawing>
      </w:r>
    </w:p>
    <w:p w14:paraId="0A6C1C0D" w14:textId="77777777" w:rsidR="00B44819" w:rsidRDefault="00B44819" w:rsidP="00B44819">
      <w:pPr>
        <w:pStyle w:val="af0"/>
        <w:jc w:val="center"/>
        <w:rPr>
          <w:szCs w:val="28"/>
        </w:rPr>
      </w:pPr>
    </w:p>
    <w:p w14:paraId="707CD5DE" w14:textId="3537C1C9" w:rsidR="00B44819" w:rsidRDefault="00B44819" w:rsidP="00B44819">
      <w:pPr>
        <w:spacing w:after="0"/>
        <w:jc w:val="center"/>
        <w:rPr>
          <w:rFonts w:cs="Times New Roman"/>
          <w:noProof/>
          <w:szCs w:val="28"/>
        </w:rPr>
      </w:pPr>
      <w:r w:rsidRPr="00761A9B">
        <w:rPr>
          <w:rFonts w:cs="Times New Roman"/>
          <w:noProof/>
          <w:szCs w:val="28"/>
        </w:rPr>
        <w:t xml:space="preserve">Рисунок </w:t>
      </w:r>
      <w:r w:rsidR="00773A77">
        <w:rPr>
          <w:rFonts w:cs="Times New Roman"/>
          <w:noProof/>
          <w:szCs w:val="28"/>
        </w:rPr>
        <w:t>4</w:t>
      </w:r>
      <w:r>
        <w:rPr>
          <w:rFonts w:cs="Times New Roman"/>
          <w:noProof/>
          <w:szCs w:val="28"/>
        </w:rPr>
        <w:t>.</w:t>
      </w:r>
      <w:r w:rsidR="00773A77">
        <w:rPr>
          <w:rFonts w:cs="Times New Roman"/>
          <w:noProof/>
          <w:szCs w:val="28"/>
        </w:rPr>
        <w:t>11</w:t>
      </w:r>
      <w:r w:rsidRPr="00761A9B">
        <w:rPr>
          <w:rFonts w:cs="Times New Roman"/>
          <w:noProof/>
          <w:szCs w:val="28"/>
        </w:rPr>
        <w:t xml:space="preserve"> – </w:t>
      </w:r>
      <w:r>
        <w:rPr>
          <w:rFonts w:cs="Times New Roman"/>
          <w:noProof/>
          <w:szCs w:val="28"/>
        </w:rPr>
        <w:t>Управление заказом пользователя</w:t>
      </w:r>
    </w:p>
    <w:p w14:paraId="7B68513C" w14:textId="6300B732" w:rsidR="00B44819" w:rsidRDefault="00B44819" w:rsidP="00B44819">
      <w:pPr>
        <w:spacing w:after="0"/>
        <w:rPr>
          <w:rFonts w:cs="Times New Roman"/>
          <w:szCs w:val="28"/>
        </w:rPr>
      </w:pPr>
    </w:p>
    <w:p w14:paraId="6C016082" w14:textId="760972D5" w:rsidR="00B44819" w:rsidRDefault="00B44819" w:rsidP="00773A77">
      <w:pPr>
        <w:spacing w:after="0"/>
        <w:ind w:firstLine="720"/>
        <w:jc w:val="both"/>
        <w:rPr>
          <w:rFonts w:cs="Times New Roman"/>
          <w:noProof/>
          <w:szCs w:val="28"/>
        </w:rPr>
      </w:pPr>
      <w:r>
        <w:rPr>
          <w:rFonts w:cs="Times New Roman"/>
          <w:noProof/>
          <w:szCs w:val="28"/>
        </w:rPr>
        <w:t xml:space="preserve">В меню управления товарами </w:t>
      </w:r>
      <w:r w:rsidR="00773A77">
        <w:rPr>
          <w:rFonts w:cs="Times New Roman"/>
          <w:noProof/>
          <w:szCs w:val="28"/>
        </w:rPr>
        <w:t>менеджер</w:t>
      </w:r>
      <w:r>
        <w:rPr>
          <w:rFonts w:cs="Times New Roman"/>
          <w:noProof/>
          <w:szCs w:val="28"/>
        </w:rPr>
        <w:t xml:space="preserve"> имеет возможность просматривать, изменять, удалять и создавать новые товары, которые в будущем могут быть добавлена на склад. Данные товары будут отображаться в каталоге пользователей. </w:t>
      </w:r>
      <w:r w:rsidR="00773A77">
        <w:rPr>
          <w:rFonts w:cs="Times New Roman"/>
          <w:noProof/>
          <w:szCs w:val="28"/>
        </w:rPr>
        <w:t>М</w:t>
      </w:r>
      <w:r w:rsidR="00773A77">
        <w:rPr>
          <w:rFonts w:cs="Times New Roman"/>
          <w:noProof/>
          <w:szCs w:val="28"/>
        </w:rPr>
        <w:t xml:space="preserve">енеджер </w:t>
      </w:r>
      <w:r>
        <w:rPr>
          <w:rFonts w:cs="Times New Roman"/>
          <w:noProof/>
          <w:szCs w:val="28"/>
        </w:rPr>
        <w:t xml:space="preserve">имеет возможность искать товары по имени и сортировать их по всем параметрам. </w:t>
      </w:r>
      <w:r w:rsidR="00773A77">
        <w:rPr>
          <w:rFonts w:cs="Times New Roman"/>
          <w:noProof/>
          <w:szCs w:val="28"/>
        </w:rPr>
        <w:t>Страница</w:t>
      </w:r>
      <w:r>
        <w:rPr>
          <w:rFonts w:cs="Times New Roman"/>
          <w:noProof/>
          <w:szCs w:val="28"/>
        </w:rPr>
        <w:t xml:space="preserve"> управления товарами представлена на рисунке </w:t>
      </w:r>
      <w:r w:rsidR="00773A77">
        <w:rPr>
          <w:rFonts w:cs="Times New Roman"/>
          <w:noProof/>
          <w:szCs w:val="28"/>
        </w:rPr>
        <w:t>4.12</w:t>
      </w:r>
      <w:r>
        <w:rPr>
          <w:rFonts w:cs="Times New Roman"/>
          <w:noProof/>
          <w:szCs w:val="28"/>
        </w:rPr>
        <w:t>.</w:t>
      </w:r>
    </w:p>
    <w:p w14:paraId="0BE042DB" w14:textId="77777777" w:rsidR="00B44819" w:rsidRDefault="00B44819" w:rsidP="00B44819">
      <w:pPr>
        <w:spacing w:after="0"/>
        <w:rPr>
          <w:rFonts w:cs="Times New Roman"/>
          <w:noProof/>
          <w:szCs w:val="28"/>
        </w:rPr>
      </w:pPr>
    </w:p>
    <w:p w14:paraId="35718721" w14:textId="66F53ACB" w:rsidR="00B44819" w:rsidRDefault="00773A77" w:rsidP="00B44819">
      <w:pPr>
        <w:spacing w:after="0"/>
        <w:jc w:val="center"/>
        <w:rPr>
          <w:rFonts w:cs="Times New Roman"/>
          <w:noProof/>
          <w:szCs w:val="28"/>
          <w:lang w:val="en-US"/>
        </w:rPr>
      </w:pPr>
      <w:r>
        <w:rPr>
          <w:rFonts w:cs="Times New Roman"/>
          <w:noProof/>
          <w:szCs w:val="28"/>
          <w:lang w:val="en-US"/>
        </w:rPr>
        <w:lastRenderedPageBreak/>
        <w:drawing>
          <wp:inline distT="0" distB="0" distL="0" distR="0" wp14:anchorId="68DD7E65" wp14:editId="79625B01">
            <wp:extent cx="5940425" cy="3859530"/>
            <wp:effectExtent l="19050" t="19050" r="22225" b="2667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Менеджер-управление-товарами.png"/>
                    <pic:cNvPicPr/>
                  </pic:nvPicPr>
                  <pic:blipFill>
                    <a:blip r:embed="rId54">
                      <a:extLst>
                        <a:ext uri="{28A0092B-C50C-407E-A947-70E740481C1C}">
                          <a14:useLocalDpi xmlns:a14="http://schemas.microsoft.com/office/drawing/2010/main" val="0"/>
                        </a:ext>
                      </a:extLst>
                    </a:blip>
                    <a:stretch>
                      <a:fillRect/>
                    </a:stretch>
                  </pic:blipFill>
                  <pic:spPr>
                    <a:xfrm>
                      <a:off x="0" y="0"/>
                      <a:ext cx="5940425" cy="3859530"/>
                    </a:xfrm>
                    <a:prstGeom prst="rect">
                      <a:avLst/>
                    </a:prstGeom>
                    <a:ln>
                      <a:solidFill>
                        <a:schemeClr val="tx1"/>
                      </a:solidFill>
                    </a:ln>
                  </pic:spPr>
                </pic:pic>
              </a:graphicData>
            </a:graphic>
          </wp:inline>
        </w:drawing>
      </w:r>
    </w:p>
    <w:p w14:paraId="5F59BFF9" w14:textId="77777777" w:rsidR="00B44819" w:rsidRPr="00217816" w:rsidRDefault="00B44819" w:rsidP="00B44819">
      <w:pPr>
        <w:spacing w:after="0"/>
        <w:jc w:val="center"/>
        <w:rPr>
          <w:rFonts w:cs="Times New Roman"/>
          <w:noProof/>
          <w:szCs w:val="28"/>
          <w:lang w:val="en-US"/>
        </w:rPr>
      </w:pPr>
    </w:p>
    <w:p w14:paraId="11269C23" w14:textId="3C9CD5AD" w:rsidR="00B44819" w:rsidRDefault="00B44819" w:rsidP="00B44819">
      <w:pPr>
        <w:spacing w:after="0"/>
        <w:jc w:val="center"/>
        <w:rPr>
          <w:rFonts w:cs="Times New Roman"/>
          <w:noProof/>
          <w:szCs w:val="28"/>
        </w:rPr>
      </w:pPr>
      <w:r w:rsidRPr="00761A9B">
        <w:rPr>
          <w:rFonts w:cs="Times New Roman"/>
          <w:noProof/>
          <w:szCs w:val="28"/>
        </w:rPr>
        <w:t xml:space="preserve">Рисунок </w:t>
      </w:r>
      <w:r w:rsidR="00773A77">
        <w:rPr>
          <w:rFonts w:cs="Times New Roman"/>
          <w:noProof/>
          <w:szCs w:val="28"/>
        </w:rPr>
        <w:t>4.12</w:t>
      </w:r>
      <w:r w:rsidR="00773A77">
        <w:rPr>
          <w:rFonts w:cs="Times New Roman"/>
          <w:noProof/>
          <w:szCs w:val="28"/>
        </w:rPr>
        <w:t xml:space="preserve"> </w:t>
      </w:r>
      <w:r>
        <w:rPr>
          <w:rFonts w:cs="Times New Roman"/>
          <w:noProof/>
          <w:szCs w:val="28"/>
        </w:rPr>
        <w:t xml:space="preserve">– </w:t>
      </w:r>
      <w:r w:rsidR="00773A77">
        <w:rPr>
          <w:rFonts w:cs="Times New Roman"/>
          <w:noProof/>
          <w:szCs w:val="28"/>
        </w:rPr>
        <w:t>Страница</w:t>
      </w:r>
      <w:r>
        <w:rPr>
          <w:rFonts w:cs="Times New Roman"/>
          <w:noProof/>
          <w:szCs w:val="28"/>
        </w:rPr>
        <w:t xml:space="preserve"> управления товарами</w:t>
      </w:r>
    </w:p>
    <w:p w14:paraId="114094AE" w14:textId="77777777" w:rsidR="00B44819" w:rsidRDefault="00B44819" w:rsidP="00773A77">
      <w:pPr>
        <w:spacing w:after="0"/>
        <w:jc w:val="both"/>
        <w:rPr>
          <w:rFonts w:cs="Times New Roman"/>
          <w:noProof/>
          <w:szCs w:val="28"/>
        </w:rPr>
      </w:pPr>
    </w:p>
    <w:p w14:paraId="5CFB663B" w14:textId="4775D191" w:rsidR="00B44819" w:rsidRDefault="00B44819" w:rsidP="00773A77">
      <w:pPr>
        <w:spacing w:after="0"/>
        <w:ind w:firstLine="720"/>
        <w:jc w:val="both"/>
        <w:rPr>
          <w:rFonts w:cs="Times New Roman"/>
          <w:noProof/>
          <w:szCs w:val="28"/>
        </w:rPr>
      </w:pPr>
      <w:r>
        <w:rPr>
          <w:rFonts w:cs="Times New Roman"/>
          <w:noProof/>
          <w:szCs w:val="28"/>
        </w:rPr>
        <w:t>Для создания нового товара в системе, необходимо ввести данные о товаре</w:t>
      </w:r>
      <w:r w:rsidRPr="00AF0DB6">
        <w:rPr>
          <w:rFonts w:cs="Times New Roman"/>
          <w:noProof/>
          <w:szCs w:val="28"/>
        </w:rPr>
        <w:t xml:space="preserve">: </w:t>
      </w:r>
      <w:r>
        <w:rPr>
          <w:rFonts w:cs="Times New Roman"/>
          <w:noProof/>
          <w:szCs w:val="28"/>
        </w:rPr>
        <w:t xml:space="preserve">название, описание, розничную и оптовую цену товара. </w:t>
      </w:r>
      <w:r w:rsidR="00773A77">
        <w:rPr>
          <w:rFonts w:cs="Times New Roman"/>
          <w:noProof/>
          <w:szCs w:val="28"/>
        </w:rPr>
        <w:t xml:space="preserve">Страница </w:t>
      </w:r>
      <w:r>
        <w:rPr>
          <w:rFonts w:cs="Times New Roman"/>
          <w:noProof/>
          <w:szCs w:val="28"/>
        </w:rPr>
        <w:t xml:space="preserve">создания товара представлена на рисунке </w:t>
      </w:r>
      <w:r w:rsidR="00773A77">
        <w:rPr>
          <w:rFonts w:cs="Times New Roman"/>
          <w:noProof/>
          <w:szCs w:val="28"/>
        </w:rPr>
        <w:t>4.13</w:t>
      </w:r>
      <w:r>
        <w:rPr>
          <w:rFonts w:cs="Times New Roman"/>
          <w:noProof/>
          <w:szCs w:val="28"/>
        </w:rPr>
        <w:t>.</w:t>
      </w:r>
    </w:p>
    <w:p w14:paraId="338DD0F5" w14:textId="77777777" w:rsidR="00B44819" w:rsidRPr="00761A9B" w:rsidRDefault="00B44819" w:rsidP="00B44819">
      <w:pPr>
        <w:pStyle w:val="af0"/>
        <w:rPr>
          <w:szCs w:val="28"/>
        </w:rPr>
      </w:pPr>
    </w:p>
    <w:p w14:paraId="62961394" w14:textId="43551C94" w:rsidR="00B44819" w:rsidRDefault="00773A77" w:rsidP="00B44819">
      <w:pPr>
        <w:pStyle w:val="af0"/>
        <w:jc w:val="center"/>
        <w:rPr>
          <w:szCs w:val="28"/>
        </w:rPr>
      </w:pPr>
      <w:r>
        <w:rPr>
          <w:noProof/>
          <w:szCs w:val="28"/>
          <w:lang w:val="en-US"/>
        </w:rPr>
        <w:drawing>
          <wp:inline distT="0" distB="0" distL="0" distR="0" wp14:anchorId="333631E2" wp14:editId="5680856A">
            <wp:extent cx="4619708" cy="2963922"/>
            <wp:effectExtent l="19050" t="19050" r="9525" b="2730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Менеджер-создание-товара.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29691" cy="2970327"/>
                    </a:xfrm>
                    <a:prstGeom prst="rect">
                      <a:avLst/>
                    </a:prstGeom>
                    <a:ln>
                      <a:solidFill>
                        <a:schemeClr val="tx1"/>
                      </a:solidFill>
                    </a:ln>
                  </pic:spPr>
                </pic:pic>
              </a:graphicData>
            </a:graphic>
          </wp:inline>
        </w:drawing>
      </w:r>
    </w:p>
    <w:p w14:paraId="327A0708" w14:textId="77777777" w:rsidR="00B44819" w:rsidRPr="00761A9B" w:rsidRDefault="00B44819" w:rsidP="00B44819">
      <w:pPr>
        <w:pStyle w:val="af0"/>
        <w:jc w:val="center"/>
        <w:rPr>
          <w:szCs w:val="28"/>
        </w:rPr>
      </w:pPr>
    </w:p>
    <w:p w14:paraId="0E6C97D3" w14:textId="728E3968" w:rsidR="00B44819" w:rsidRDefault="00B44819" w:rsidP="00B44819">
      <w:pPr>
        <w:spacing w:after="0"/>
        <w:jc w:val="center"/>
        <w:rPr>
          <w:rFonts w:cs="Times New Roman"/>
          <w:noProof/>
          <w:szCs w:val="28"/>
        </w:rPr>
      </w:pPr>
      <w:r w:rsidRPr="00761A9B">
        <w:rPr>
          <w:rFonts w:cs="Times New Roman"/>
          <w:noProof/>
          <w:szCs w:val="28"/>
        </w:rPr>
        <w:t xml:space="preserve">Рисунок </w:t>
      </w:r>
      <w:r w:rsidR="00773A77">
        <w:rPr>
          <w:rFonts w:cs="Times New Roman"/>
          <w:noProof/>
          <w:szCs w:val="28"/>
        </w:rPr>
        <w:t>4.13</w:t>
      </w:r>
      <w:r w:rsidR="00773A77">
        <w:rPr>
          <w:rFonts w:cs="Times New Roman"/>
          <w:noProof/>
          <w:szCs w:val="28"/>
        </w:rPr>
        <w:t xml:space="preserve"> </w:t>
      </w:r>
      <w:r>
        <w:rPr>
          <w:rFonts w:cs="Times New Roman"/>
          <w:noProof/>
          <w:szCs w:val="28"/>
        </w:rPr>
        <w:t xml:space="preserve">– </w:t>
      </w:r>
      <w:r w:rsidR="00773A77">
        <w:rPr>
          <w:rFonts w:cs="Times New Roman"/>
          <w:noProof/>
          <w:szCs w:val="28"/>
        </w:rPr>
        <w:t>Страница</w:t>
      </w:r>
      <w:r>
        <w:rPr>
          <w:rFonts w:cs="Times New Roman"/>
          <w:noProof/>
          <w:szCs w:val="28"/>
        </w:rPr>
        <w:t xml:space="preserve"> создания товара</w:t>
      </w:r>
    </w:p>
    <w:p w14:paraId="77092BED" w14:textId="77777777" w:rsidR="00B44819" w:rsidRDefault="00B44819" w:rsidP="00B44819">
      <w:pPr>
        <w:spacing w:after="0"/>
        <w:jc w:val="center"/>
        <w:rPr>
          <w:rFonts w:cs="Times New Roman"/>
          <w:noProof/>
          <w:szCs w:val="28"/>
        </w:rPr>
      </w:pPr>
    </w:p>
    <w:p w14:paraId="35E71EBB" w14:textId="4278B308" w:rsidR="00B44819" w:rsidRDefault="00B44819" w:rsidP="00773A77">
      <w:pPr>
        <w:spacing w:after="0"/>
        <w:ind w:firstLine="720"/>
        <w:jc w:val="both"/>
        <w:rPr>
          <w:rFonts w:cs="Times New Roman"/>
          <w:noProof/>
          <w:szCs w:val="28"/>
        </w:rPr>
      </w:pPr>
      <w:r>
        <w:rPr>
          <w:rFonts w:cs="Times New Roman"/>
          <w:noProof/>
          <w:szCs w:val="28"/>
        </w:rPr>
        <w:lastRenderedPageBreak/>
        <w:t xml:space="preserve">В </w:t>
      </w:r>
      <w:r w:rsidR="00773A77">
        <w:rPr>
          <w:rFonts w:cs="Times New Roman"/>
          <w:noProof/>
          <w:szCs w:val="28"/>
        </w:rPr>
        <w:t>странице</w:t>
      </w:r>
      <w:r>
        <w:rPr>
          <w:rFonts w:cs="Times New Roman"/>
          <w:noProof/>
          <w:szCs w:val="28"/>
        </w:rPr>
        <w:t xml:space="preserve"> редактирования товара, можно изменить название, описание, цены товара. </w:t>
      </w:r>
      <w:r w:rsidR="00773A77">
        <w:rPr>
          <w:rFonts w:cs="Times New Roman"/>
          <w:noProof/>
          <w:szCs w:val="28"/>
        </w:rPr>
        <w:t>Страница</w:t>
      </w:r>
      <w:r>
        <w:rPr>
          <w:rFonts w:cs="Times New Roman"/>
          <w:noProof/>
          <w:szCs w:val="28"/>
        </w:rPr>
        <w:t xml:space="preserve"> редактирования </w:t>
      </w:r>
      <w:r w:rsidR="00773A77">
        <w:rPr>
          <w:rFonts w:cs="Times New Roman"/>
          <w:noProof/>
          <w:szCs w:val="28"/>
        </w:rPr>
        <w:t>товара представлена</w:t>
      </w:r>
      <w:r>
        <w:rPr>
          <w:rFonts w:cs="Times New Roman"/>
          <w:noProof/>
          <w:szCs w:val="28"/>
        </w:rPr>
        <w:t xml:space="preserve"> на рисунке </w:t>
      </w:r>
      <w:r w:rsidR="00773A77">
        <w:rPr>
          <w:rFonts w:cs="Times New Roman"/>
          <w:noProof/>
          <w:szCs w:val="28"/>
        </w:rPr>
        <w:t>4</w:t>
      </w:r>
      <w:r>
        <w:rPr>
          <w:rFonts w:cs="Times New Roman"/>
          <w:noProof/>
          <w:szCs w:val="28"/>
        </w:rPr>
        <w:t>.</w:t>
      </w:r>
      <w:r w:rsidR="00773A77">
        <w:rPr>
          <w:rFonts w:cs="Times New Roman"/>
          <w:noProof/>
          <w:szCs w:val="28"/>
        </w:rPr>
        <w:t>14</w:t>
      </w:r>
      <w:r>
        <w:rPr>
          <w:rFonts w:cs="Times New Roman"/>
          <w:noProof/>
          <w:szCs w:val="28"/>
        </w:rPr>
        <w:t>.</w:t>
      </w:r>
    </w:p>
    <w:p w14:paraId="7E92BAAE" w14:textId="77777777" w:rsidR="00B44819" w:rsidRDefault="00B44819" w:rsidP="00B44819">
      <w:pPr>
        <w:spacing w:after="0"/>
        <w:rPr>
          <w:rFonts w:cs="Times New Roman"/>
          <w:noProof/>
          <w:szCs w:val="28"/>
        </w:rPr>
      </w:pPr>
    </w:p>
    <w:p w14:paraId="5E10A1BE" w14:textId="6E977BA7" w:rsidR="00B44819" w:rsidRDefault="00773A77" w:rsidP="00B44819">
      <w:pPr>
        <w:spacing w:after="0"/>
        <w:jc w:val="center"/>
        <w:rPr>
          <w:rFonts w:cs="Times New Roman"/>
          <w:noProof/>
          <w:szCs w:val="28"/>
        </w:rPr>
      </w:pPr>
      <w:r>
        <w:rPr>
          <w:rFonts w:cs="Times New Roman"/>
          <w:noProof/>
          <w:szCs w:val="28"/>
          <w:lang w:val="en-US"/>
        </w:rPr>
        <w:drawing>
          <wp:inline distT="0" distB="0" distL="0" distR="0" wp14:anchorId="446FA3F6" wp14:editId="59ED3902">
            <wp:extent cx="5247861" cy="3306349"/>
            <wp:effectExtent l="19050" t="19050" r="10160" b="2794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Менеджер-редактирование-товара.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60316" cy="3314196"/>
                    </a:xfrm>
                    <a:prstGeom prst="rect">
                      <a:avLst/>
                    </a:prstGeom>
                    <a:ln>
                      <a:solidFill>
                        <a:schemeClr val="tx1"/>
                      </a:solidFill>
                    </a:ln>
                  </pic:spPr>
                </pic:pic>
              </a:graphicData>
            </a:graphic>
          </wp:inline>
        </w:drawing>
      </w:r>
    </w:p>
    <w:p w14:paraId="3F19CBAB" w14:textId="77777777" w:rsidR="00B44819" w:rsidRDefault="00B44819" w:rsidP="00B44819">
      <w:pPr>
        <w:spacing w:after="0"/>
        <w:jc w:val="center"/>
        <w:rPr>
          <w:rFonts w:cs="Times New Roman"/>
          <w:noProof/>
          <w:szCs w:val="28"/>
        </w:rPr>
      </w:pPr>
    </w:p>
    <w:p w14:paraId="5BA72A33" w14:textId="5440AFF9" w:rsidR="00B44819" w:rsidRDefault="00B44819" w:rsidP="00B44819">
      <w:pPr>
        <w:spacing w:after="0"/>
        <w:jc w:val="center"/>
        <w:rPr>
          <w:rFonts w:cs="Times New Roman"/>
          <w:noProof/>
          <w:szCs w:val="28"/>
        </w:rPr>
      </w:pPr>
      <w:r w:rsidRPr="00761A9B">
        <w:rPr>
          <w:rFonts w:cs="Times New Roman"/>
          <w:noProof/>
          <w:szCs w:val="28"/>
        </w:rPr>
        <w:t xml:space="preserve">Рисунок </w:t>
      </w:r>
      <w:r w:rsidR="00773A77">
        <w:rPr>
          <w:rFonts w:cs="Times New Roman"/>
          <w:noProof/>
          <w:szCs w:val="28"/>
        </w:rPr>
        <w:t>4.14</w:t>
      </w:r>
      <w:r w:rsidRPr="00761A9B">
        <w:rPr>
          <w:rFonts w:cs="Times New Roman"/>
          <w:noProof/>
          <w:szCs w:val="28"/>
        </w:rPr>
        <w:t xml:space="preserve"> </w:t>
      </w:r>
      <w:r>
        <w:rPr>
          <w:rFonts w:cs="Times New Roman"/>
          <w:noProof/>
          <w:szCs w:val="28"/>
        </w:rPr>
        <w:t xml:space="preserve">– </w:t>
      </w:r>
      <w:r w:rsidR="00773A77">
        <w:rPr>
          <w:rFonts w:cs="Times New Roman"/>
          <w:noProof/>
          <w:szCs w:val="28"/>
        </w:rPr>
        <w:t>Страница</w:t>
      </w:r>
      <w:r>
        <w:rPr>
          <w:rFonts w:cs="Times New Roman"/>
          <w:noProof/>
          <w:szCs w:val="28"/>
        </w:rPr>
        <w:t xml:space="preserve"> редактирования товара</w:t>
      </w:r>
    </w:p>
    <w:p w14:paraId="370AC084" w14:textId="77777777" w:rsidR="00B44819" w:rsidRDefault="00B44819" w:rsidP="00B44819">
      <w:pPr>
        <w:spacing w:after="0"/>
        <w:rPr>
          <w:rFonts w:cs="Times New Roman"/>
          <w:noProof/>
          <w:szCs w:val="28"/>
        </w:rPr>
      </w:pPr>
    </w:p>
    <w:p w14:paraId="32886790" w14:textId="312FACBF" w:rsidR="00B44819" w:rsidRDefault="00B44819" w:rsidP="00773A77">
      <w:pPr>
        <w:spacing w:after="0"/>
        <w:ind w:firstLine="720"/>
        <w:jc w:val="both"/>
        <w:rPr>
          <w:rFonts w:cs="Times New Roman"/>
          <w:noProof/>
          <w:szCs w:val="28"/>
        </w:rPr>
      </w:pPr>
      <w:r>
        <w:rPr>
          <w:rFonts w:cs="Times New Roman"/>
          <w:noProof/>
          <w:szCs w:val="28"/>
        </w:rPr>
        <w:t xml:space="preserve">В </w:t>
      </w:r>
      <w:r w:rsidR="00773A77">
        <w:rPr>
          <w:rFonts w:cs="Times New Roman"/>
          <w:noProof/>
          <w:szCs w:val="28"/>
        </w:rPr>
        <w:t>странице</w:t>
      </w:r>
      <w:r>
        <w:rPr>
          <w:rFonts w:cs="Times New Roman"/>
          <w:noProof/>
          <w:szCs w:val="28"/>
        </w:rPr>
        <w:t xml:space="preserve"> управления складами можно просмоматривать информацию о существующих складах и создавать новые склады. </w:t>
      </w:r>
      <w:r w:rsidR="00773A77">
        <w:rPr>
          <w:rFonts w:cs="Times New Roman"/>
          <w:noProof/>
          <w:szCs w:val="28"/>
        </w:rPr>
        <w:t>Страница</w:t>
      </w:r>
      <w:r>
        <w:rPr>
          <w:rFonts w:cs="Times New Roman"/>
          <w:noProof/>
          <w:szCs w:val="28"/>
        </w:rPr>
        <w:t xml:space="preserve"> управления складами представлена на рисунке </w:t>
      </w:r>
      <w:r w:rsidR="00773A77">
        <w:rPr>
          <w:rFonts w:cs="Times New Roman"/>
          <w:noProof/>
          <w:szCs w:val="28"/>
        </w:rPr>
        <w:t>4.15</w:t>
      </w:r>
      <w:r>
        <w:rPr>
          <w:rFonts w:cs="Times New Roman"/>
          <w:noProof/>
          <w:szCs w:val="28"/>
        </w:rPr>
        <w:t>.</w:t>
      </w:r>
    </w:p>
    <w:p w14:paraId="35F9D076" w14:textId="77777777" w:rsidR="00B44819" w:rsidRDefault="00B44819" w:rsidP="00B44819">
      <w:pPr>
        <w:spacing w:after="0"/>
        <w:rPr>
          <w:rFonts w:cs="Times New Roman"/>
          <w:noProof/>
          <w:szCs w:val="28"/>
        </w:rPr>
      </w:pPr>
      <w:r>
        <w:rPr>
          <w:rFonts w:cs="Times New Roman"/>
          <w:noProof/>
          <w:szCs w:val="28"/>
        </w:rPr>
        <w:tab/>
      </w:r>
    </w:p>
    <w:p w14:paraId="4BBF0DD7" w14:textId="72620E08" w:rsidR="00B44819" w:rsidRPr="00761A9B" w:rsidRDefault="00773A77" w:rsidP="00B44819">
      <w:pPr>
        <w:pStyle w:val="af0"/>
        <w:jc w:val="center"/>
        <w:rPr>
          <w:szCs w:val="28"/>
        </w:rPr>
      </w:pPr>
      <w:r>
        <w:rPr>
          <w:noProof/>
          <w:szCs w:val="28"/>
          <w:lang w:val="en-US"/>
        </w:rPr>
        <w:drawing>
          <wp:inline distT="0" distB="0" distL="0" distR="0" wp14:anchorId="36C12D50" wp14:editId="46D0B934">
            <wp:extent cx="5940425" cy="2444115"/>
            <wp:effectExtent l="19050" t="19050" r="22225" b="1333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Менеджер-просмотр-складов.png"/>
                    <pic:cNvPicPr/>
                  </pic:nvPicPr>
                  <pic:blipFill>
                    <a:blip r:embed="rId57">
                      <a:extLst>
                        <a:ext uri="{28A0092B-C50C-407E-A947-70E740481C1C}">
                          <a14:useLocalDpi xmlns:a14="http://schemas.microsoft.com/office/drawing/2010/main" val="0"/>
                        </a:ext>
                      </a:extLst>
                    </a:blip>
                    <a:stretch>
                      <a:fillRect/>
                    </a:stretch>
                  </pic:blipFill>
                  <pic:spPr>
                    <a:xfrm>
                      <a:off x="0" y="0"/>
                      <a:ext cx="5940425" cy="2444115"/>
                    </a:xfrm>
                    <a:prstGeom prst="rect">
                      <a:avLst/>
                    </a:prstGeom>
                    <a:ln>
                      <a:solidFill>
                        <a:schemeClr val="tx1"/>
                      </a:solidFill>
                    </a:ln>
                  </pic:spPr>
                </pic:pic>
              </a:graphicData>
            </a:graphic>
          </wp:inline>
        </w:drawing>
      </w:r>
    </w:p>
    <w:p w14:paraId="7B82DC2D" w14:textId="77777777" w:rsidR="00B44819" w:rsidRDefault="00B44819" w:rsidP="00B44819">
      <w:pPr>
        <w:spacing w:after="0"/>
        <w:jc w:val="center"/>
        <w:rPr>
          <w:rFonts w:cs="Times New Roman"/>
          <w:noProof/>
          <w:szCs w:val="28"/>
        </w:rPr>
      </w:pPr>
    </w:p>
    <w:p w14:paraId="664599D7" w14:textId="12B34C42" w:rsidR="00B44819" w:rsidRDefault="00B44819" w:rsidP="00B44819">
      <w:pPr>
        <w:spacing w:after="0"/>
        <w:jc w:val="center"/>
        <w:rPr>
          <w:rFonts w:cs="Times New Roman"/>
          <w:noProof/>
          <w:szCs w:val="28"/>
        </w:rPr>
      </w:pPr>
      <w:r w:rsidRPr="00761A9B">
        <w:rPr>
          <w:rFonts w:cs="Times New Roman"/>
          <w:noProof/>
          <w:szCs w:val="28"/>
        </w:rPr>
        <w:t xml:space="preserve">Рисунок </w:t>
      </w:r>
      <w:r w:rsidR="00773A77">
        <w:rPr>
          <w:rFonts w:cs="Times New Roman"/>
          <w:noProof/>
          <w:szCs w:val="28"/>
        </w:rPr>
        <w:t>4</w:t>
      </w:r>
      <w:r>
        <w:rPr>
          <w:rFonts w:cs="Times New Roman"/>
          <w:noProof/>
          <w:szCs w:val="28"/>
        </w:rPr>
        <w:t>.</w:t>
      </w:r>
      <w:r w:rsidR="00773A77">
        <w:rPr>
          <w:rFonts w:cs="Times New Roman"/>
          <w:noProof/>
          <w:szCs w:val="28"/>
        </w:rPr>
        <w:t>15</w:t>
      </w:r>
      <w:r w:rsidRPr="00761A9B">
        <w:rPr>
          <w:rFonts w:cs="Times New Roman"/>
          <w:noProof/>
          <w:szCs w:val="28"/>
        </w:rPr>
        <w:t xml:space="preserve"> </w:t>
      </w:r>
      <w:r>
        <w:rPr>
          <w:rFonts w:cs="Times New Roman"/>
          <w:noProof/>
          <w:szCs w:val="28"/>
        </w:rPr>
        <w:t xml:space="preserve">– </w:t>
      </w:r>
      <w:r w:rsidR="00773A77">
        <w:rPr>
          <w:rFonts w:cs="Times New Roman"/>
          <w:noProof/>
          <w:szCs w:val="28"/>
        </w:rPr>
        <w:t>Страница</w:t>
      </w:r>
      <w:r>
        <w:rPr>
          <w:rFonts w:cs="Times New Roman"/>
          <w:noProof/>
          <w:szCs w:val="28"/>
        </w:rPr>
        <w:t xml:space="preserve"> управления складами</w:t>
      </w:r>
    </w:p>
    <w:p w14:paraId="172BB1BD" w14:textId="77777777" w:rsidR="00B44819" w:rsidRDefault="00B44819" w:rsidP="00B44819">
      <w:pPr>
        <w:spacing w:after="0"/>
        <w:rPr>
          <w:rFonts w:cs="Times New Roman"/>
          <w:noProof/>
          <w:szCs w:val="28"/>
        </w:rPr>
      </w:pPr>
    </w:p>
    <w:p w14:paraId="024E50F8" w14:textId="47D6C91A" w:rsidR="00B44819" w:rsidRDefault="00B44819" w:rsidP="00773A77">
      <w:pPr>
        <w:spacing w:after="0"/>
        <w:ind w:firstLine="720"/>
        <w:jc w:val="both"/>
        <w:rPr>
          <w:rFonts w:cs="Times New Roman"/>
          <w:noProof/>
          <w:szCs w:val="28"/>
        </w:rPr>
      </w:pPr>
      <w:r>
        <w:rPr>
          <w:rFonts w:cs="Times New Roman"/>
          <w:noProof/>
          <w:szCs w:val="28"/>
        </w:rPr>
        <w:lastRenderedPageBreak/>
        <w:t xml:space="preserve">В меню создания склада можно добавить в систему новый склад, для этого необходимо указать название склада, адрес и тип склада. Меню создания складом представлена на рисунке </w:t>
      </w:r>
      <w:r w:rsidR="00773A77">
        <w:rPr>
          <w:rFonts w:cs="Times New Roman"/>
          <w:noProof/>
          <w:szCs w:val="28"/>
        </w:rPr>
        <w:t>4.15</w:t>
      </w:r>
      <w:r>
        <w:rPr>
          <w:rFonts w:cs="Times New Roman"/>
          <w:noProof/>
          <w:szCs w:val="28"/>
        </w:rPr>
        <w:t>.</w:t>
      </w:r>
    </w:p>
    <w:p w14:paraId="1184DB24" w14:textId="77777777" w:rsidR="00B44819" w:rsidRDefault="00B44819" w:rsidP="00B44819">
      <w:pPr>
        <w:spacing w:after="0"/>
        <w:rPr>
          <w:rFonts w:cs="Times New Roman"/>
          <w:noProof/>
          <w:szCs w:val="28"/>
        </w:rPr>
      </w:pPr>
    </w:p>
    <w:p w14:paraId="30D7AB87" w14:textId="728DC0DD" w:rsidR="00B44819" w:rsidRDefault="00773A77" w:rsidP="00B44819">
      <w:pPr>
        <w:pStyle w:val="af0"/>
        <w:jc w:val="both"/>
        <w:rPr>
          <w:szCs w:val="28"/>
        </w:rPr>
      </w:pPr>
      <w:r>
        <w:rPr>
          <w:noProof/>
          <w:szCs w:val="28"/>
          <w:lang w:val="en-US"/>
        </w:rPr>
        <w:drawing>
          <wp:inline distT="0" distB="0" distL="0" distR="0" wp14:anchorId="432CC563" wp14:editId="35030932">
            <wp:extent cx="5940425" cy="4319905"/>
            <wp:effectExtent l="0" t="0" r="3175" b="444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Менеджер-создание-склада.png"/>
                    <pic:cNvPicPr/>
                  </pic:nvPicPr>
                  <pic:blipFill>
                    <a:blip r:embed="rId58">
                      <a:extLst>
                        <a:ext uri="{28A0092B-C50C-407E-A947-70E740481C1C}">
                          <a14:useLocalDpi xmlns:a14="http://schemas.microsoft.com/office/drawing/2010/main" val="0"/>
                        </a:ext>
                      </a:extLst>
                    </a:blip>
                    <a:stretch>
                      <a:fillRect/>
                    </a:stretch>
                  </pic:blipFill>
                  <pic:spPr>
                    <a:xfrm>
                      <a:off x="0" y="0"/>
                      <a:ext cx="5940425" cy="4319905"/>
                    </a:xfrm>
                    <a:prstGeom prst="rect">
                      <a:avLst/>
                    </a:prstGeom>
                  </pic:spPr>
                </pic:pic>
              </a:graphicData>
            </a:graphic>
          </wp:inline>
        </w:drawing>
      </w:r>
    </w:p>
    <w:p w14:paraId="5CDC3468" w14:textId="77777777" w:rsidR="00B44819" w:rsidRDefault="00B44819" w:rsidP="00B44819">
      <w:pPr>
        <w:pStyle w:val="af0"/>
        <w:jc w:val="both"/>
        <w:rPr>
          <w:szCs w:val="28"/>
        </w:rPr>
      </w:pPr>
    </w:p>
    <w:p w14:paraId="06D355DF" w14:textId="4C0DAF94" w:rsidR="00B44819" w:rsidRDefault="00B44819" w:rsidP="00B44819">
      <w:pPr>
        <w:spacing w:after="0"/>
        <w:jc w:val="center"/>
        <w:rPr>
          <w:rFonts w:cs="Times New Roman"/>
          <w:noProof/>
          <w:szCs w:val="28"/>
        </w:rPr>
      </w:pPr>
      <w:r w:rsidRPr="00761A9B">
        <w:rPr>
          <w:rFonts w:cs="Times New Roman"/>
          <w:noProof/>
          <w:szCs w:val="28"/>
        </w:rPr>
        <w:t xml:space="preserve">Рисунок </w:t>
      </w:r>
      <w:r w:rsidR="00773A77">
        <w:rPr>
          <w:rFonts w:cs="Times New Roman"/>
          <w:noProof/>
          <w:szCs w:val="28"/>
        </w:rPr>
        <w:t>4.15</w:t>
      </w:r>
      <w:r w:rsidRPr="00761A9B">
        <w:rPr>
          <w:rFonts w:cs="Times New Roman"/>
          <w:noProof/>
          <w:szCs w:val="28"/>
        </w:rPr>
        <w:t xml:space="preserve"> </w:t>
      </w:r>
      <w:r>
        <w:rPr>
          <w:rFonts w:cs="Times New Roman"/>
          <w:noProof/>
          <w:szCs w:val="28"/>
        </w:rPr>
        <w:t xml:space="preserve">– </w:t>
      </w:r>
      <w:r w:rsidR="00773A77">
        <w:rPr>
          <w:rFonts w:cs="Times New Roman"/>
          <w:noProof/>
          <w:szCs w:val="28"/>
        </w:rPr>
        <w:t>Страница</w:t>
      </w:r>
      <w:r>
        <w:rPr>
          <w:rFonts w:cs="Times New Roman"/>
          <w:noProof/>
          <w:szCs w:val="28"/>
        </w:rPr>
        <w:t xml:space="preserve"> создания склада</w:t>
      </w:r>
    </w:p>
    <w:p w14:paraId="7492088D" w14:textId="77777777" w:rsidR="00B44819" w:rsidRDefault="00B44819" w:rsidP="00B44819">
      <w:pPr>
        <w:spacing w:after="0"/>
        <w:jc w:val="center"/>
        <w:rPr>
          <w:rFonts w:cs="Times New Roman"/>
          <w:noProof/>
          <w:szCs w:val="28"/>
        </w:rPr>
      </w:pPr>
    </w:p>
    <w:p w14:paraId="215F0070" w14:textId="5F81C94D" w:rsidR="00B44819" w:rsidRPr="00D03600" w:rsidRDefault="00B44819" w:rsidP="00B44819">
      <w:pPr>
        <w:pStyle w:val="af0"/>
        <w:ind w:firstLine="708"/>
        <w:jc w:val="both"/>
        <w:rPr>
          <w:szCs w:val="28"/>
        </w:rPr>
      </w:pPr>
      <w:r>
        <w:rPr>
          <w:szCs w:val="28"/>
        </w:rPr>
        <w:t xml:space="preserve">Выбрав конкретный склад, пользователь попадает в меню управления складом, где размещена </w:t>
      </w:r>
      <w:r w:rsidR="002E2A40">
        <w:rPr>
          <w:szCs w:val="28"/>
        </w:rPr>
        <w:t>сетка</w:t>
      </w:r>
      <w:r>
        <w:rPr>
          <w:szCs w:val="28"/>
        </w:rPr>
        <w:t xml:space="preserve"> товаров этого склада со всей информацией о товарах</w:t>
      </w:r>
      <w:r w:rsidRPr="00AF0DB6">
        <w:rPr>
          <w:szCs w:val="28"/>
        </w:rPr>
        <w:t xml:space="preserve">: </w:t>
      </w:r>
      <w:r>
        <w:rPr>
          <w:szCs w:val="28"/>
        </w:rPr>
        <w:t xml:space="preserve">название, описание, цена, количество на выбранном складе. </w:t>
      </w:r>
      <w:r w:rsidR="002E2A40">
        <w:rPr>
          <w:szCs w:val="28"/>
        </w:rPr>
        <w:t>Сверху</w:t>
      </w:r>
      <w:r>
        <w:rPr>
          <w:szCs w:val="28"/>
        </w:rPr>
        <w:t xml:space="preserve"> от </w:t>
      </w:r>
      <w:r w:rsidR="002E2A40">
        <w:rPr>
          <w:szCs w:val="28"/>
        </w:rPr>
        <w:t>сетки</w:t>
      </w:r>
      <w:r>
        <w:rPr>
          <w:szCs w:val="28"/>
        </w:rPr>
        <w:t xml:space="preserve"> размещен элемент основной информации о складе</w:t>
      </w:r>
      <w:r w:rsidRPr="00AF0DB6">
        <w:rPr>
          <w:szCs w:val="28"/>
        </w:rPr>
        <w:t xml:space="preserve">: </w:t>
      </w:r>
      <w:r>
        <w:rPr>
          <w:szCs w:val="28"/>
        </w:rPr>
        <w:t>тип склада, название склада, адрес склада, общее количество товаров.</w:t>
      </w:r>
      <w:r w:rsidR="002E2A40">
        <w:rPr>
          <w:szCs w:val="28"/>
        </w:rPr>
        <w:t xml:space="preserve"> Тут же можно поменять информацию о складе, изменить количество товара на складе. Страница</w:t>
      </w:r>
      <w:r>
        <w:rPr>
          <w:szCs w:val="28"/>
        </w:rPr>
        <w:t xml:space="preserve"> управление складом представлено на рисунке </w:t>
      </w:r>
      <w:r w:rsidR="002E2A40">
        <w:rPr>
          <w:szCs w:val="28"/>
        </w:rPr>
        <w:t>4</w:t>
      </w:r>
      <w:r>
        <w:rPr>
          <w:szCs w:val="28"/>
        </w:rPr>
        <w:t>.</w:t>
      </w:r>
      <w:r w:rsidR="002E2A40">
        <w:rPr>
          <w:szCs w:val="28"/>
        </w:rPr>
        <w:t>16</w:t>
      </w:r>
      <w:r>
        <w:rPr>
          <w:szCs w:val="28"/>
        </w:rPr>
        <w:t>.</w:t>
      </w:r>
    </w:p>
    <w:p w14:paraId="54A07BDD" w14:textId="77777777" w:rsidR="00B44819" w:rsidRPr="00761A9B" w:rsidRDefault="00B44819" w:rsidP="00B44819">
      <w:pPr>
        <w:pStyle w:val="af0"/>
        <w:jc w:val="both"/>
        <w:rPr>
          <w:szCs w:val="28"/>
        </w:rPr>
      </w:pPr>
    </w:p>
    <w:p w14:paraId="2BBCA973" w14:textId="06EA5ABF" w:rsidR="00B44819" w:rsidRDefault="002E2A40" w:rsidP="00B44819">
      <w:pPr>
        <w:spacing w:after="0"/>
        <w:jc w:val="center"/>
        <w:rPr>
          <w:rFonts w:cs="Times New Roman"/>
          <w:bCs/>
          <w:szCs w:val="28"/>
        </w:rPr>
      </w:pPr>
      <w:r>
        <w:rPr>
          <w:rFonts w:cs="Times New Roman"/>
          <w:bCs/>
          <w:noProof/>
          <w:szCs w:val="28"/>
          <w:lang w:val="en-US"/>
        </w:rPr>
        <w:lastRenderedPageBreak/>
        <w:drawing>
          <wp:inline distT="0" distB="0" distL="0" distR="0" wp14:anchorId="67A81767" wp14:editId="3823D1B3">
            <wp:extent cx="5940425" cy="5021580"/>
            <wp:effectExtent l="0" t="0" r="3175" b="762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Менеджер-управление-складом.png"/>
                    <pic:cNvPicPr/>
                  </pic:nvPicPr>
                  <pic:blipFill>
                    <a:blip r:embed="rId59">
                      <a:extLst>
                        <a:ext uri="{28A0092B-C50C-407E-A947-70E740481C1C}">
                          <a14:useLocalDpi xmlns:a14="http://schemas.microsoft.com/office/drawing/2010/main" val="0"/>
                        </a:ext>
                      </a:extLst>
                    </a:blip>
                    <a:stretch>
                      <a:fillRect/>
                    </a:stretch>
                  </pic:blipFill>
                  <pic:spPr>
                    <a:xfrm>
                      <a:off x="0" y="0"/>
                      <a:ext cx="5940425" cy="5021580"/>
                    </a:xfrm>
                    <a:prstGeom prst="rect">
                      <a:avLst/>
                    </a:prstGeom>
                  </pic:spPr>
                </pic:pic>
              </a:graphicData>
            </a:graphic>
          </wp:inline>
        </w:drawing>
      </w:r>
    </w:p>
    <w:p w14:paraId="7FBD6449" w14:textId="77777777" w:rsidR="00B44819" w:rsidRDefault="00B44819" w:rsidP="00B44819">
      <w:pPr>
        <w:spacing w:after="0"/>
        <w:jc w:val="center"/>
        <w:rPr>
          <w:rFonts w:cs="Times New Roman"/>
          <w:bCs/>
          <w:szCs w:val="28"/>
        </w:rPr>
      </w:pPr>
    </w:p>
    <w:p w14:paraId="1FBD379D" w14:textId="78D318C3" w:rsidR="00B44819" w:rsidRDefault="00B44819" w:rsidP="00B44819">
      <w:pPr>
        <w:spacing w:after="0"/>
        <w:jc w:val="center"/>
        <w:rPr>
          <w:rFonts w:cs="Times New Roman"/>
          <w:noProof/>
          <w:szCs w:val="28"/>
        </w:rPr>
      </w:pPr>
      <w:r w:rsidRPr="00761A9B">
        <w:rPr>
          <w:rFonts w:cs="Times New Roman"/>
          <w:noProof/>
          <w:szCs w:val="28"/>
        </w:rPr>
        <w:t xml:space="preserve">Рисунок </w:t>
      </w:r>
      <w:r w:rsidR="002E2A40">
        <w:rPr>
          <w:rFonts w:cs="Times New Roman"/>
          <w:szCs w:val="28"/>
        </w:rPr>
        <w:t>4</w:t>
      </w:r>
      <w:r>
        <w:rPr>
          <w:rFonts w:cs="Times New Roman"/>
          <w:szCs w:val="28"/>
        </w:rPr>
        <w:t>.</w:t>
      </w:r>
      <w:r w:rsidR="002E2A40">
        <w:rPr>
          <w:rFonts w:cs="Times New Roman"/>
          <w:szCs w:val="28"/>
        </w:rPr>
        <w:t>16</w:t>
      </w:r>
      <w:r w:rsidRPr="00761A9B">
        <w:rPr>
          <w:rFonts w:cs="Times New Roman"/>
          <w:noProof/>
          <w:szCs w:val="28"/>
        </w:rPr>
        <w:t xml:space="preserve"> </w:t>
      </w:r>
      <w:r>
        <w:rPr>
          <w:rFonts w:cs="Times New Roman"/>
          <w:noProof/>
          <w:szCs w:val="28"/>
        </w:rPr>
        <w:t xml:space="preserve">– </w:t>
      </w:r>
      <w:r w:rsidR="002E2A40">
        <w:rPr>
          <w:rFonts w:cs="Times New Roman"/>
          <w:noProof/>
          <w:szCs w:val="28"/>
        </w:rPr>
        <w:t>Страница</w:t>
      </w:r>
      <w:r>
        <w:rPr>
          <w:rFonts w:cs="Times New Roman"/>
          <w:noProof/>
          <w:szCs w:val="28"/>
        </w:rPr>
        <w:t xml:space="preserve"> управления складом</w:t>
      </w:r>
    </w:p>
    <w:p w14:paraId="2E36F83B" w14:textId="3F28BBDD" w:rsidR="00B44819" w:rsidRDefault="00B44819" w:rsidP="002E2A40">
      <w:pPr>
        <w:spacing w:after="0"/>
        <w:rPr>
          <w:rFonts w:cs="Times New Roman"/>
          <w:noProof/>
          <w:szCs w:val="28"/>
        </w:rPr>
      </w:pPr>
    </w:p>
    <w:p w14:paraId="0DDDB319" w14:textId="1A24F439" w:rsidR="00B44819" w:rsidRPr="002E2A40" w:rsidRDefault="00B44819" w:rsidP="002E2A40">
      <w:pPr>
        <w:spacing w:after="0"/>
        <w:ind w:firstLine="708"/>
        <w:jc w:val="both"/>
        <w:rPr>
          <w:rFonts w:cs="Times New Roman"/>
          <w:noProof/>
          <w:color w:val="000000" w:themeColor="text1"/>
          <w:szCs w:val="28"/>
        </w:rPr>
      </w:pPr>
      <w:r>
        <w:rPr>
          <w:rFonts w:cs="Times New Roman"/>
          <w:noProof/>
          <w:szCs w:val="28"/>
        </w:rPr>
        <w:t xml:space="preserve">В меню аналитики продаж </w:t>
      </w:r>
      <w:r w:rsidR="002E2A40">
        <w:rPr>
          <w:rFonts w:cs="Times New Roman"/>
          <w:noProof/>
          <w:szCs w:val="28"/>
        </w:rPr>
        <w:t>менеджер</w:t>
      </w:r>
      <w:r>
        <w:rPr>
          <w:rFonts w:cs="Times New Roman"/>
          <w:noProof/>
          <w:szCs w:val="28"/>
        </w:rPr>
        <w:t xml:space="preserve"> может просматривать </w:t>
      </w:r>
      <w:r w:rsidRPr="002E2A40">
        <w:rPr>
          <w:rFonts w:cs="Times New Roman"/>
          <w:noProof/>
          <w:color w:val="FF0000"/>
          <w:szCs w:val="28"/>
        </w:rPr>
        <w:t>историю и аналитики продаж. Имеется возможность указать временной период продаж, тип продаж и тип аналитики(по продажам, по товарам). Слева в зависимости от выбранного типа аналитики находится таблица продаж, либо таблица товаром. Таблицу можно сортировать по всем параметрам. Справа от таблицы находится панель аналитики, в которой указан временной период продаж, выручка, количество продаж, количество проданных товаров, средний чек продажи</w:t>
      </w:r>
      <w:r w:rsidR="002E2A40">
        <w:rPr>
          <w:rFonts w:cs="Times New Roman"/>
          <w:noProof/>
          <w:color w:val="FF0000"/>
          <w:szCs w:val="28"/>
        </w:rPr>
        <w:t>(изменить описание как все страницы аналитики будут готовы)</w:t>
      </w:r>
      <w:r w:rsidRPr="002E2A40">
        <w:rPr>
          <w:rFonts w:cs="Times New Roman"/>
          <w:noProof/>
          <w:color w:val="FF0000"/>
          <w:szCs w:val="28"/>
        </w:rPr>
        <w:t xml:space="preserve">. </w:t>
      </w:r>
      <w:r w:rsidR="002E2A40" w:rsidRPr="002E2A40">
        <w:rPr>
          <w:rFonts w:cs="Times New Roman"/>
          <w:noProof/>
          <w:color w:val="000000" w:themeColor="text1"/>
          <w:szCs w:val="28"/>
        </w:rPr>
        <w:t>Страница</w:t>
      </w:r>
      <w:r w:rsidRPr="002E2A40">
        <w:rPr>
          <w:rFonts w:cs="Times New Roman"/>
          <w:noProof/>
          <w:color w:val="000000" w:themeColor="text1"/>
          <w:szCs w:val="28"/>
        </w:rPr>
        <w:t xml:space="preserve"> аналитики продаж представлена на рисунке </w:t>
      </w:r>
      <w:r w:rsidR="002E2A40">
        <w:rPr>
          <w:rFonts w:cs="Times New Roman"/>
          <w:noProof/>
          <w:color w:val="000000" w:themeColor="text1"/>
          <w:szCs w:val="28"/>
        </w:rPr>
        <w:t>4</w:t>
      </w:r>
      <w:r w:rsidRPr="002E2A40">
        <w:rPr>
          <w:rFonts w:cs="Times New Roman"/>
          <w:noProof/>
          <w:color w:val="000000" w:themeColor="text1"/>
          <w:szCs w:val="28"/>
        </w:rPr>
        <w:t>.</w:t>
      </w:r>
      <w:r w:rsidR="002E2A40">
        <w:rPr>
          <w:rFonts w:cs="Times New Roman"/>
          <w:noProof/>
          <w:color w:val="000000" w:themeColor="text1"/>
          <w:szCs w:val="28"/>
        </w:rPr>
        <w:t>17</w:t>
      </w:r>
      <w:r w:rsidRPr="002E2A40">
        <w:rPr>
          <w:rFonts w:cs="Times New Roman"/>
          <w:noProof/>
          <w:color w:val="000000" w:themeColor="text1"/>
          <w:szCs w:val="28"/>
        </w:rPr>
        <w:t>.</w:t>
      </w:r>
    </w:p>
    <w:p w14:paraId="0D2C7A63" w14:textId="77777777" w:rsidR="00B44819" w:rsidRDefault="00B44819" w:rsidP="00B44819">
      <w:pPr>
        <w:spacing w:after="0"/>
        <w:jc w:val="center"/>
        <w:rPr>
          <w:rFonts w:cs="Times New Roman"/>
          <w:noProof/>
          <w:szCs w:val="28"/>
          <w:lang w:eastAsia="ru-RU"/>
        </w:rPr>
      </w:pPr>
    </w:p>
    <w:p w14:paraId="7E5FD332" w14:textId="44591DDB" w:rsidR="00B44819" w:rsidRDefault="002E2A40" w:rsidP="00B44819">
      <w:pPr>
        <w:spacing w:after="0"/>
        <w:jc w:val="center"/>
        <w:rPr>
          <w:rFonts w:cs="Times New Roman"/>
          <w:noProof/>
          <w:szCs w:val="28"/>
        </w:rPr>
      </w:pPr>
      <w:r>
        <w:rPr>
          <w:rFonts w:cs="Times New Roman"/>
          <w:noProof/>
          <w:szCs w:val="28"/>
          <w:lang w:val="en-US"/>
        </w:rPr>
        <w:lastRenderedPageBreak/>
        <w:drawing>
          <wp:inline distT="0" distB="0" distL="0" distR="0" wp14:anchorId="29DB329A" wp14:editId="06656F36">
            <wp:extent cx="5940425" cy="4231640"/>
            <wp:effectExtent l="19050" t="19050" r="22225" b="165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Менеджер-аналитика-дашборд.png"/>
                    <pic:cNvPicPr/>
                  </pic:nvPicPr>
                  <pic:blipFill>
                    <a:blip r:embed="rId60">
                      <a:extLst>
                        <a:ext uri="{28A0092B-C50C-407E-A947-70E740481C1C}">
                          <a14:useLocalDpi xmlns:a14="http://schemas.microsoft.com/office/drawing/2010/main" val="0"/>
                        </a:ext>
                      </a:extLst>
                    </a:blip>
                    <a:stretch>
                      <a:fillRect/>
                    </a:stretch>
                  </pic:blipFill>
                  <pic:spPr>
                    <a:xfrm>
                      <a:off x="0" y="0"/>
                      <a:ext cx="5940425" cy="4231640"/>
                    </a:xfrm>
                    <a:prstGeom prst="rect">
                      <a:avLst/>
                    </a:prstGeom>
                    <a:ln>
                      <a:solidFill>
                        <a:schemeClr val="tx1"/>
                      </a:solidFill>
                    </a:ln>
                  </pic:spPr>
                </pic:pic>
              </a:graphicData>
            </a:graphic>
          </wp:inline>
        </w:drawing>
      </w:r>
    </w:p>
    <w:p w14:paraId="3D361DF3" w14:textId="77777777" w:rsidR="00B44819" w:rsidRDefault="00B44819" w:rsidP="00B44819">
      <w:pPr>
        <w:spacing w:after="0"/>
        <w:jc w:val="center"/>
        <w:rPr>
          <w:rFonts w:cs="Times New Roman"/>
          <w:bCs/>
          <w:szCs w:val="28"/>
        </w:rPr>
      </w:pPr>
    </w:p>
    <w:p w14:paraId="70D55680" w14:textId="16456F10" w:rsidR="00B44819" w:rsidRDefault="00B44819" w:rsidP="00B44819">
      <w:pPr>
        <w:spacing w:after="0"/>
        <w:jc w:val="center"/>
        <w:rPr>
          <w:rFonts w:cs="Times New Roman"/>
          <w:noProof/>
          <w:szCs w:val="28"/>
        </w:rPr>
      </w:pPr>
      <w:r w:rsidRPr="00761A9B">
        <w:rPr>
          <w:rFonts w:cs="Times New Roman"/>
          <w:noProof/>
          <w:szCs w:val="28"/>
        </w:rPr>
        <w:t xml:space="preserve">Рисунок </w:t>
      </w:r>
      <w:r w:rsidR="002E2A40">
        <w:rPr>
          <w:rFonts w:cs="Times New Roman"/>
          <w:noProof/>
          <w:color w:val="000000" w:themeColor="text1"/>
          <w:szCs w:val="28"/>
        </w:rPr>
        <w:t>4</w:t>
      </w:r>
      <w:r w:rsidR="002E2A40" w:rsidRPr="002E2A40">
        <w:rPr>
          <w:rFonts w:cs="Times New Roman"/>
          <w:noProof/>
          <w:color w:val="000000" w:themeColor="text1"/>
          <w:szCs w:val="28"/>
        </w:rPr>
        <w:t>.</w:t>
      </w:r>
      <w:r w:rsidR="002E2A40">
        <w:rPr>
          <w:rFonts w:cs="Times New Roman"/>
          <w:noProof/>
          <w:color w:val="000000" w:themeColor="text1"/>
          <w:szCs w:val="28"/>
        </w:rPr>
        <w:t>17</w:t>
      </w:r>
      <w:r w:rsidR="002E2A40">
        <w:rPr>
          <w:rFonts w:cs="Times New Roman"/>
          <w:noProof/>
          <w:color w:val="000000" w:themeColor="text1"/>
          <w:szCs w:val="28"/>
        </w:rPr>
        <w:t xml:space="preserve"> </w:t>
      </w:r>
      <w:r>
        <w:rPr>
          <w:rFonts w:cs="Times New Roman"/>
          <w:noProof/>
          <w:szCs w:val="28"/>
        </w:rPr>
        <w:t>– Меню аналитики продаж</w:t>
      </w:r>
    </w:p>
    <w:p w14:paraId="4478BA5C" w14:textId="77777777" w:rsidR="00B44819" w:rsidRDefault="00B44819" w:rsidP="00B44819">
      <w:pPr>
        <w:spacing w:after="0"/>
        <w:jc w:val="center"/>
        <w:rPr>
          <w:rFonts w:cs="Times New Roman"/>
          <w:noProof/>
          <w:szCs w:val="28"/>
        </w:rPr>
      </w:pPr>
    </w:p>
    <w:p w14:paraId="4364625D" w14:textId="275D3317" w:rsidR="00B44819" w:rsidRPr="00664E4E" w:rsidRDefault="00B44819" w:rsidP="002E2A40">
      <w:pPr>
        <w:spacing w:after="0"/>
        <w:ind w:firstLine="708"/>
        <w:jc w:val="both"/>
        <w:rPr>
          <w:rFonts w:cs="Times New Roman"/>
          <w:noProof/>
          <w:szCs w:val="28"/>
        </w:rPr>
      </w:pPr>
      <w:r>
        <w:rPr>
          <w:rFonts w:cs="Times New Roman"/>
          <w:noProof/>
          <w:szCs w:val="28"/>
        </w:rPr>
        <w:t xml:space="preserve">Таким образом было разработано </w:t>
      </w:r>
      <w:r w:rsidR="002E2A40">
        <w:rPr>
          <w:rFonts w:cs="Times New Roman"/>
          <w:noProof/>
          <w:szCs w:val="28"/>
        </w:rPr>
        <w:t xml:space="preserve">подробное </w:t>
      </w:r>
      <w:r>
        <w:rPr>
          <w:rFonts w:cs="Times New Roman"/>
          <w:noProof/>
          <w:szCs w:val="28"/>
        </w:rPr>
        <w:t>руководство пользователя для каждой роли в программном средстве.</w:t>
      </w:r>
    </w:p>
    <w:p w14:paraId="4C263F23" w14:textId="5A998203" w:rsidR="00591B0E" w:rsidRDefault="00B44819" w:rsidP="00B44819">
      <w:pPr>
        <w:rPr>
          <w:rFonts w:eastAsia="Arial" w:cs="Times New Roman"/>
          <w:szCs w:val="28"/>
        </w:rPr>
      </w:pPr>
      <w:r>
        <w:rPr>
          <w:rFonts w:eastAsia="Arial" w:cs="Times New Roman"/>
          <w:szCs w:val="28"/>
        </w:rPr>
        <w:br w:type="page"/>
      </w:r>
    </w:p>
    <w:p w14:paraId="706702F1" w14:textId="77777777" w:rsidR="0059608B" w:rsidRPr="0059608B" w:rsidRDefault="0059608B" w:rsidP="007A25D6">
      <w:pPr>
        <w:keepNext/>
        <w:keepLines/>
        <w:numPr>
          <w:ilvl w:val="0"/>
          <w:numId w:val="19"/>
        </w:numPr>
        <w:spacing w:after="0" w:line="240" w:lineRule="auto"/>
        <w:outlineLvl w:val="0"/>
        <w:rPr>
          <w:rFonts w:eastAsiaTheme="majorEastAsia" w:cs="Times New Roman"/>
          <w:b/>
          <w:bCs/>
          <w:sz w:val="32"/>
          <w:szCs w:val="32"/>
        </w:rPr>
      </w:pPr>
      <w:bookmarkStart w:id="42" w:name="_Toc197047774"/>
      <w:r w:rsidRPr="0059608B">
        <w:rPr>
          <w:rFonts w:eastAsiaTheme="majorEastAsia" w:cs="Times New Roman"/>
          <w:b/>
          <w:bCs/>
          <w:sz w:val="32"/>
          <w:szCs w:val="32"/>
        </w:rPr>
        <w:lastRenderedPageBreak/>
        <w:t>ЭКОНОМИЧЕСКОЕ ОБОСНОВАНИЕ ПРОГРАММНОГО СРЕДСТВА, РАЗРАБОТАННОГО ПО ИНДИВИДУАЛЬНОМУ ЗАКАЗУ</w:t>
      </w:r>
      <w:bookmarkEnd w:id="42"/>
    </w:p>
    <w:p w14:paraId="3AE8CBEA" w14:textId="77777777" w:rsidR="0059608B" w:rsidRPr="0059608B" w:rsidRDefault="0059608B" w:rsidP="00DE15C5">
      <w:pPr>
        <w:spacing w:after="0" w:line="240" w:lineRule="auto"/>
        <w:ind w:left="1134" w:hanging="425"/>
        <w:rPr>
          <w:rFonts w:cs="Times New Roman"/>
          <w:szCs w:val="24"/>
        </w:rPr>
      </w:pPr>
    </w:p>
    <w:p w14:paraId="0FE3AD4C" w14:textId="77777777" w:rsidR="0059608B" w:rsidRPr="0059608B" w:rsidRDefault="0059608B" w:rsidP="007A25D6">
      <w:pPr>
        <w:keepNext/>
        <w:keepLines/>
        <w:numPr>
          <w:ilvl w:val="1"/>
          <w:numId w:val="19"/>
        </w:numPr>
        <w:spacing w:after="0" w:line="240" w:lineRule="auto"/>
        <w:ind w:hanging="420"/>
        <w:outlineLvl w:val="1"/>
        <w:rPr>
          <w:rFonts w:eastAsiaTheme="majorEastAsia" w:cs="Times New Roman"/>
          <w:b/>
          <w:bCs/>
          <w:szCs w:val="28"/>
        </w:rPr>
      </w:pPr>
      <w:bookmarkStart w:id="43" w:name="_Toc164203572"/>
      <w:bookmarkStart w:id="44" w:name="_Toc197047775"/>
      <w:r w:rsidRPr="0059608B">
        <w:rPr>
          <w:rFonts w:eastAsiaTheme="majorEastAsia" w:cs="Times New Roman"/>
          <w:b/>
          <w:bCs/>
          <w:szCs w:val="28"/>
        </w:rPr>
        <w:t>Характеристика программного средства</w:t>
      </w:r>
      <w:bookmarkEnd w:id="43"/>
      <w:bookmarkEnd w:id="44"/>
    </w:p>
    <w:p w14:paraId="2C7BF58E" w14:textId="77777777" w:rsidR="0059608B" w:rsidRPr="0059608B" w:rsidRDefault="0059608B" w:rsidP="00DE15C5">
      <w:pPr>
        <w:spacing w:after="0" w:line="240" w:lineRule="auto"/>
        <w:ind w:left="1134" w:hanging="425"/>
        <w:rPr>
          <w:rFonts w:cs="Times New Roman"/>
          <w:szCs w:val="24"/>
        </w:rPr>
      </w:pPr>
    </w:p>
    <w:p w14:paraId="2A88243A" w14:textId="77777777" w:rsidR="0059608B" w:rsidRPr="0059608B" w:rsidRDefault="0059608B" w:rsidP="00DE15C5">
      <w:pPr>
        <w:spacing w:after="0" w:line="240" w:lineRule="auto"/>
        <w:ind w:firstLine="709"/>
        <w:jc w:val="both"/>
        <w:rPr>
          <w:rFonts w:cs="Times New Roman"/>
          <w:color w:val="000000"/>
          <w:szCs w:val="28"/>
          <w:lang w:eastAsia="ru-RU"/>
        </w:rPr>
      </w:pPr>
      <w:r w:rsidRPr="0059608B">
        <w:rPr>
          <w:rFonts w:cs="Times New Roman"/>
          <w:color w:val="000000"/>
          <w:szCs w:val="28"/>
          <w:lang w:eastAsia="ru-RU"/>
        </w:rPr>
        <w:t>Целью дипломного проекта является разработка программного средства для автоматизации процесса анализа продаж и заказов в розничном магазине.</w:t>
      </w:r>
    </w:p>
    <w:p w14:paraId="43E27E2A" w14:textId="77777777" w:rsidR="0059608B" w:rsidRPr="0059608B" w:rsidRDefault="0059608B" w:rsidP="00DE15C5">
      <w:pPr>
        <w:spacing w:after="0" w:line="240" w:lineRule="auto"/>
        <w:ind w:firstLine="709"/>
        <w:jc w:val="both"/>
        <w:rPr>
          <w:rFonts w:cs="Times New Roman"/>
          <w:color w:val="000000"/>
          <w:szCs w:val="28"/>
          <w:lang w:eastAsia="ru-RU"/>
        </w:rPr>
      </w:pPr>
      <w:r w:rsidRPr="0059608B">
        <w:rPr>
          <w:rFonts w:cs="Times New Roman"/>
          <w:color w:val="000000"/>
          <w:szCs w:val="28"/>
          <w:lang w:eastAsia="ru-RU"/>
        </w:rPr>
        <w:t xml:space="preserve">Разработанное программное средство представляет собой веб-приложение, предназначенное для автоматизации учета и анализа продаж, заказов и товарных запасов. Основное назначение программы заключается в систематизации данных о продажах и заказах, контроле товарных остатков, мониторинге динамики продаж, выявлении ключевых тенденций и формировании отчетности. Программа позволяет оперативно анализировать продажи, учитывать заказы и управлять ассортиментом, что способствует повышению эффективности работы магазина. </w:t>
      </w:r>
    </w:p>
    <w:p w14:paraId="630EFAD4" w14:textId="77777777" w:rsidR="0059608B" w:rsidRPr="0059608B" w:rsidRDefault="0059608B" w:rsidP="00DE15C5">
      <w:pPr>
        <w:spacing w:after="0" w:line="240" w:lineRule="auto"/>
        <w:ind w:firstLine="709"/>
        <w:jc w:val="both"/>
        <w:rPr>
          <w:rFonts w:cs="Times New Roman"/>
          <w:color w:val="000000"/>
          <w:szCs w:val="28"/>
          <w:lang w:eastAsia="ru-RU"/>
        </w:rPr>
      </w:pPr>
      <w:r w:rsidRPr="0059608B">
        <w:rPr>
          <w:rFonts w:cs="Times New Roman"/>
          <w:color w:val="000000"/>
          <w:szCs w:val="28"/>
          <w:lang w:eastAsia="ru-RU"/>
        </w:rPr>
        <w:t>Программное средство обеспечивает точный учет всех операций, связанных с заказами и продажами, формирует детализированные аналитические отчеты и визуализирует динамику товарооборота. Это упрощает процесс управления магазином, минимизирует риски дефицита или избыточных остатков и позволяет принимать обоснованные управленческие решения. Дополнительно программа предоставляет средства для мониторинга эффективности продаж, анализа спроса и автоматического формирования отчетов, что способствует улучшению стратегического планирования.</w:t>
      </w:r>
    </w:p>
    <w:p w14:paraId="50B99498" w14:textId="77777777" w:rsidR="0059608B" w:rsidRPr="0059608B" w:rsidRDefault="0059608B" w:rsidP="00DE15C5">
      <w:pPr>
        <w:spacing w:after="0" w:line="240" w:lineRule="auto"/>
        <w:ind w:firstLine="709"/>
        <w:jc w:val="both"/>
        <w:rPr>
          <w:rFonts w:cs="Times New Roman"/>
          <w:szCs w:val="28"/>
        </w:rPr>
      </w:pPr>
      <w:r w:rsidRPr="0059608B">
        <w:rPr>
          <w:rFonts w:cs="Times New Roman"/>
          <w:szCs w:val="28"/>
        </w:rPr>
        <w:t>Экономическая целесообразность инвестиций в разработку и реализацию программного средства осуществляется на основе расчета и оценки следующих показателей:</w:t>
      </w:r>
    </w:p>
    <w:p w14:paraId="7A86758A" w14:textId="77777777" w:rsidR="0059608B" w:rsidRPr="0059608B" w:rsidRDefault="0059608B" w:rsidP="007A25D6">
      <w:pPr>
        <w:numPr>
          <w:ilvl w:val="0"/>
          <w:numId w:val="27"/>
        </w:numPr>
        <w:spacing w:after="0" w:line="240" w:lineRule="auto"/>
        <w:ind w:left="0" w:firstLine="709"/>
        <w:contextualSpacing/>
        <w:jc w:val="both"/>
        <w:rPr>
          <w:rFonts w:cs="Times New Roman"/>
          <w:szCs w:val="28"/>
        </w:rPr>
      </w:pPr>
      <w:r w:rsidRPr="0059608B">
        <w:rPr>
          <w:rFonts w:cs="Times New Roman"/>
          <w:szCs w:val="28"/>
        </w:rPr>
        <w:t>затрат на разработку и цены программного средства;</w:t>
      </w:r>
    </w:p>
    <w:p w14:paraId="135825AC" w14:textId="77777777" w:rsidR="0059608B" w:rsidRPr="0059608B" w:rsidRDefault="0059608B" w:rsidP="007A25D6">
      <w:pPr>
        <w:numPr>
          <w:ilvl w:val="0"/>
          <w:numId w:val="27"/>
        </w:numPr>
        <w:spacing w:after="0" w:line="240" w:lineRule="auto"/>
        <w:ind w:left="0" w:firstLine="709"/>
        <w:contextualSpacing/>
        <w:jc w:val="both"/>
        <w:rPr>
          <w:rFonts w:cs="Times New Roman"/>
          <w:szCs w:val="28"/>
        </w:rPr>
      </w:pPr>
      <w:r w:rsidRPr="0059608B">
        <w:rPr>
          <w:rFonts w:cs="Times New Roman"/>
          <w:szCs w:val="28"/>
        </w:rPr>
        <w:t>прибыли</w:t>
      </w:r>
      <w:r w:rsidRPr="0059608B">
        <w:rPr>
          <w:rFonts w:cs="Times New Roman"/>
          <w:szCs w:val="28"/>
          <w:lang w:val="en-US"/>
        </w:rPr>
        <w:t>;</w:t>
      </w:r>
    </w:p>
    <w:p w14:paraId="37A9F8BF" w14:textId="77777777" w:rsidR="0059608B" w:rsidRPr="0059608B" w:rsidRDefault="0059608B" w:rsidP="007A25D6">
      <w:pPr>
        <w:numPr>
          <w:ilvl w:val="0"/>
          <w:numId w:val="27"/>
        </w:numPr>
        <w:spacing w:after="0" w:line="240" w:lineRule="auto"/>
        <w:ind w:left="0" w:firstLine="709"/>
        <w:contextualSpacing/>
        <w:jc w:val="both"/>
        <w:rPr>
          <w:rFonts w:cs="Times New Roman"/>
          <w:szCs w:val="28"/>
        </w:rPr>
      </w:pPr>
      <w:r w:rsidRPr="0059608B">
        <w:rPr>
          <w:rFonts w:cs="Times New Roman"/>
          <w:szCs w:val="28"/>
        </w:rPr>
        <w:t>рентабельности инвестиций.</w:t>
      </w:r>
    </w:p>
    <w:p w14:paraId="0EB8993F" w14:textId="77777777" w:rsidR="0059608B" w:rsidRPr="0059608B" w:rsidRDefault="0059608B" w:rsidP="00DE15C5">
      <w:pPr>
        <w:spacing w:after="0" w:line="240" w:lineRule="auto"/>
        <w:ind w:firstLine="709"/>
        <w:jc w:val="both"/>
        <w:rPr>
          <w:rFonts w:cs="Times New Roman"/>
          <w:color w:val="000000"/>
          <w:szCs w:val="28"/>
          <w:lang w:eastAsia="ru-RU"/>
        </w:rPr>
      </w:pPr>
      <w:r w:rsidRPr="0059608B">
        <w:rPr>
          <w:rFonts w:cs="Times New Roman"/>
          <w:color w:val="000000"/>
          <w:szCs w:val="28"/>
          <w:lang w:eastAsia="ru-RU"/>
        </w:rPr>
        <w:t>Данное программное средство разработано по индивидуальному заказу и реализуется по отпускной цене.</w:t>
      </w:r>
    </w:p>
    <w:p w14:paraId="5ADBC1E7" w14:textId="77777777" w:rsidR="0059608B" w:rsidRPr="0059608B" w:rsidRDefault="0059608B" w:rsidP="00DE15C5">
      <w:pPr>
        <w:spacing w:line="240" w:lineRule="auto"/>
        <w:rPr>
          <w:rFonts w:cs="Times New Roman"/>
          <w:szCs w:val="28"/>
        </w:rPr>
      </w:pPr>
      <w:r w:rsidRPr="0059608B">
        <w:rPr>
          <w:rFonts w:cs="Times New Roman"/>
          <w:szCs w:val="28"/>
        </w:rPr>
        <w:br w:type="page"/>
      </w:r>
    </w:p>
    <w:p w14:paraId="3BAAA7B7" w14:textId="77777777" w:rsidR="0059608B" w:rsidRPr="0059608B" w:rsidRDefault="0059608B" w:rsidP="007A25D6">
      <w:pPr>
        <w:keepNext/>
        <w:keepLines/>
        <w:numPr>
          <w:ilvl w:val="1"/>
          <w:numId w:val="19"/>
        </w:numPr>
        <w:spacing w:after="0" w:line="240" w:lineRule="auto"/>
        <w:ind w:hanging="420"/>
        <w:outlineLvl w:val="1"/>
        <w:rPr>
          <w:rFonts w:eastAsiaTheme="majorEastAsia" w:cs="Times New Roman"/>
          <w:b/>
          <w:bCs/>
          <w:szCs w:val="28"/>
        </w:rPr>
      </w:pPr>
      <w:bookmarkStart w:id="45" w:name="_Toc164203573"/>
      <w:bookmarkStart w:id="46" w:name="_Toc197047776"/>
      <w:r w:rsidRPr="0059608B">
        <w:rPr>
          <w:rFonts w:eastAsiaTheme="majorEastAsia" w:cs="Times New Roman"/>
          <w:b/>
          <w:bCs/>
          <w:szCs w:val="28"/>
        </w:rPr>
        <w:lastRenderedPageBreak/>
        <w:t>Расчет затрат на разработку и определение цены программного средства</w:t>
      </w:r>
      <w:bookmarkEnd w:id="45"/>
      <w:bookmarkEnd w:id="46"/>
    </w:p>
    <w:p w14:paraId="1CF0E76E" w14:textId="77777777" w:rsidR="0059608B" w:rsidRPr="0059608B" w:rsidRDefault="0059608B" w:rsidP="00DE15C5">
      <w:pPr>
        <w:spacing w:after="0" w:line="240" w:lineRule="auto"/>
        <w:ind w:left="1134" w:hanging="425"/>
        <w:rPr>
          <w:rFonts w:cs="Times New Roman"/>
          <w:szCs w:val="24"/>
        </w:rPr>
      </w:pPr>
    </w:p>
    <w:p w14:paraId="60EB3988" w14:textId="77777777" w:rsidR="0059608B" w:rsidRPr="0059608B" w:rsidRDefault="0059608B" w:rsidP="00DE15C5">
      <w:pPr>
        <w:spacing w:after="0" w:line="240" w:lineRule="auto"/>
        <w:ind w:firstLine="709"/>
        <w:jc w:val="both"/>
        <w:rPr>
          <w:rFonts w:cs="Times New Roman"/>
          <w:szCs w:val="28"/>
        </w:rPr>
      </w:pPr>
      <w:r w:rsidRPr="0059608B">
        <w:rPr>
          <w:rFonts w:cs="Times New Roman"/>
          <w:szCs w:val="28"/>
        </w:rPr>
        <w:t xml:space="preserve">Основная заработная плата исполнителей проекта определяется по формуле </w:t>
      </w:r>
    </w:p>
    <w:tbl>
      <w:tblPr>
        <w:tblStyle w:val="15"/>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59608B" w:rsidRPr="0059608B" w14:paraId="4A7243EF" w14:textId="77777777" w:rsidTr="00ED0FE3">
        <w:tc>
          <w:tcPr>
            <w:tcW w:w="9067" w:type="dxa"/>
          </w:tcPr>
          <w:p w14:paraId="3B0AF6B1" w14:textId="77777777" w:rsidR="0059608B" w:rsidRPr="0059608B" w:rsidRDefault="00ED0FE3" w:rsidP="00DE15C5">
            <w:pPr>
              <w:contextualSpacing/>
              <w:jc w:val="center"/>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о</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К</m:t>
                    </m:r>
                  </m:e>
                  <m:sub>
                    <m:r>
                      <w:rPr>
                        <w:rFonts w:ascii="Cambria Math" w:hAnsi="Cambria Math" w:cs="Times New Roman"/>
                        <w:szCs w:val="28"/>
                      </w:rPr>
                      <m:t>пр</m:t>
                    </m:r>
                  </m:sub>
                </m:sSub>
                <m:nary>
                  <m:naryPr>
                    <m:chr m:val="∑"/>
                    <m:limLoc m:val="undOvr"/>
                    <m:ctrlPr>
                      <w:rPr>
                        <w:rFonts w:ascii="Cambria Math" w:hAnsi="Cambria Math" w:cs="Times New Roman"/>
                        <w:i/>
                        <w:szCs w:val="28"/>
                      </w:rPr>
                    </m:ctrlPr>
                  </m:naryPr>
                  <m:sub>
                    <m:r>
                      <w:rPr>
                        <w:rFonts w:ascii="Cambria Math" w:hAnsi="Cambria Math" w:cs="Times New Roman"/>
                        <w:szCs w:val="28"/>
                      </w:rPr>
                      <m:t>i=1</m:t>
                    </m:r>
                  </m:sub>
                  <m:sup>
                    <m:r>
                      <w:rPr>
                        <w:rFonts w:ascii="Cambria Math" w:hAnsi="Cambria Math" w:cs="Times New Roman"/>
                        <w:szCs w:val="28"/>
                        <w:lang w:val="en-US"/>
                      </w:rPr>
                      <m:t>n</m:t>
                    </m:r>
                  </m:sup>
                  <m:e>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ч</m:t>
                        </m:r>
                        <m:r>
                          <w:rPr>
                            <w:rFonts w:ascii="Cambria Math" w:hAnsi="Cambria Math" w:cs="Times New Roman"/>
                            <w:szCs w:val="28"/>
                            <w:lang w:val="en-US"/>
                          </w:rPr>
                          <m:t>i</m:t>
                        </m:r>
                      </m:sub>
                    </m:sSub>
                    <m:r>
                      <w:rPr>
                        <w:rFonts w:ascii="Cambria Math" w:hAnsi="Cambria Math" w:cs="Times New Roman"/>
                        <w:szCs w:val="28"/>
                      </w:rPr>
                      <m:t xml:space="preserve">∙ </m:t>
                    </m:r>
                    <m:sSub>
                      <m:sSubPr>
                        <m:ctrlPr>
                          <w:rPr>
                            <w:rFonts w:ascii="Cambria Math" w:hAnsi="Cambria Math" w:cs="Times New Roman"/>
                            <w:i/>
                            <w:szCs w:val="28"/>
                          </w:rPr>
                        </m:ctrlPr>
                      </m:sSubPr>
                      <m:e>
                        <m:r>
                          <w:rPr>
                            <w:rFonts w:ascii="Cambria Math" w:hAnsi="Cambria Math" w:cs="Times New Roman"/>
                            <w:szCs w:val="28"/>
                          </w:rPr>
                          <m:t>t</m:t>
                        </m:r>
                      </m:e>
                      <m:sub>
                        <m:r>
                          <w:rPr>
                            <w:rFonts w:ascii="Cambria Math" w:hAnsi="Cambria Math" w:cs="Times New Roman"/>
                            <w:szCs w:val="28"/>
                          </w:rPr>
                          <m:t>i</m:t>
                        </m:r>
                      </m:sub>
                    </m:sSub>
                  </m:e>
                </m:nary>
                <m:r>
                  <m:rPr>
                    <m:sty m:val="p"/>
                  </m:rPr>
                  <w:rPr>
                    <w:rFonts w:ascii="Cambria Math" w:hAnsi="Cambria Math" w:cs="Times New Roman"/>
                    <w:szCs w:val="28"/>
                  </w:rPr>
                  <m:t>,</m:t>
                </m:r>
              </m:oMath>
            </m:oMathPara>
          </w:p>
        </w:tc>
        <w:tc>
          <w:tcPr>
            <w:tcW w:w="289" w:type="dxa"/>
            <w:vAlign w:val="center"/>
          </w:tcPr>
          <w:p w14:paraId="2EA6A770" w14:textId="43183B96" w:rsidR="0059608B" w:rsidRPr="0059608B" w:rsidRDefault="0059608B" w:rsidP="00DE15C5">
            <w:pPr>
              <w:jc w:val="right"/>
              <w:rPr>
                <w:rFonts w:cs="Times New Roman"/>
                <w:szCs w:val="28"/>
              </w:rPr>
            </w:pPr>
            <w:r w:rsidRPr="0059608B">
              <w:rPr>
                <w:rFonts w:cs="Times New Roman"/>
                <w:szCs w:val="28"/>
              </w:rPr>
              <w:t>(</w:t>
            </w:r>
            <w:r w:rsidR="00844FAA">
              <w:rPr>
                <w:rFonts w:cs="Times New Roman"/>
                <w:szCs w:val="28"/>
              </w:rPr>
              <w:t>5</w:t>
            </w:r>
            <w:r w:rsidRPr="0059608B">
              <w:rPr>
                <w:rFonts w:cs="Times New Roman"/>
                <w:szCs w:val="28"/>
              </w:rPr>
              <w:t>.1)</w:t>
            </w:r>
          </w:p>
        </w:tc>
      </w:tr>
    </w:tbl>
    <w:p w14:paraId="1CA51645" w14:textId="77777777" w:rsidR="0059608B" w:rsidRPr="0059608B" w:rsidRDefault="0059608B" w:rsidP="00DE15C5">
      <w:pPr>
        <w:spacing w:after="0" w:line="240" w:lineRule="auto"/>
        <w:jc w:val="both"/>
        <w:rPr>
          <w:rFonts w:cs="Times New Roman"/>
          <w:szCs w:val="28"/>
        </w:rPr>
      </w:pPr>
    </w:p>
    <w:p w14:paraId="045424DE" w14:textId="77777777" w:rsidR="0059608B" w:rsidRPr="0059608B" w:rsidRDefault="0059608B" w:rsidP="00DE15C5">
      <w:pPr>
        <w:spacing w:after="0" w:line="240" w:lineRule="auto"/>
        <w:jc w:val="both"/>
        <w:rPr>
          <w:rFonts w:cs="Times New Roman"/>
          <w:szCs w:val="28"/>
        </w:rPr>
      </w:pPr>
      <w:r w:rsidRPr="0059608B">
        <w:rPr>
          <w:rFonts w:cs="Times New Roman"/>
          <w:szCs w:val="28"/>
        </w:rPr>
        <w:t xml:space="preserve">где </w:t>
      </w:r>
      <w:r w:rsidRPr="0059608B">
        <w:rPr>
          <w:rFonts w:cs="Times New Roman"/>
          <w:i/>
          <w:iCs/>
          <w:szCs w:val="28"/>
          <w:lang w:val="en-US"/>
        </w:rPr>
        <w:t>n</w:t>
      </w:r>
      <w:r w:rsidRPr="0059608B">
        <w:rPr>
          <w:rFonts w:cs="Times New Roman"/>
          <w:szCs w:val="28"/>
        </w:rPr>
        <w:t xml:space="preserve"> – категории исполнителей, занятых разработкой программного средства; З</w:t>
      </w:r>
      <w:r w:rsidRPr="0059608B">
        <w:rPr>
          <w:rFonts w:cs="Times New Roman"/>
          <w:szCs w:val="28"/>
          <w:vertAlign w:val="subscript"/>
        </w:rPr>
        <w:t>ч</w:t>
      </w:r>
      <w:r w:rsidRPr="0059608B">
        <w:rPr>
          <w:rFonts w:cs="Times New Roman"/>
          <w:i/>
          <w:iCs/>
          <w:szCs w:val="28"/>
          <w:vertAlign w:val="subscript"/>
          <w:lang w:val="en-US"/>
        </w:rPr>
        <w:t>i</w:t>
      </w:r>
      <w:r w:rsidRPr="0059608B">
        <w:rPr>
          <w:rFonts w:cs="Times New Roman"/>
          <w:szCs w:val="28"/>
          <w:vertAlign w:val="subscript"/>
        </w:rPr>
        <w:t xml:space="preserve"> </w:t>
      </w:r>
      <w:r w:rsidRPr="0059608B">
        <w:rPr>
          <w:rFonts w:cs="Times New Roman"/>
          <w:szCs w:val="28"/>
        </w:rPr>
        <w:t xml:space="preserve">– часовой оклад плата </w:t>
      </w:r>
      <w:r w:rsidRPr="0059608B">
        <w:rPr>
          <w:rFonts w:cs="Times New Roman"/>
          <w:i/>
          <w:iCs/>
          <w:szCs w:val="28"/>
          <w:lang w:val="en-US"/>
        </w:rPr>
        <w:t>i</w:t>
      </w:r>
      <w:r w:rsidRPr="0059608B">
        <w:rPr>
          <w:rFonts w:cs="Times New Roman"/>
          <w:szCs w:val="28"/>
        </w:rPr>
        <w:t>-й категории, руб.; К</w:t>
      </w:r>
      <w:r w:rsidRPr="0059608B">
        <w:rPr>
          <w:rFonts w:cs="Times New Roman"/>
          <w:szCs w:val="28"/>
          <w:vertAlign w:val="subscript"/>
        </w:rPr>
        <w:t xml:space="preserve">пр </w:t>
      </w:r>
      <w:r w:rsidRPr="0059608B">
        <w:rPr>
          <w:rFonts w:cs="Times New Roman"/>
          <w:szCs w:val="28"/>
        </w:rPr>
        <w:t xml:space="preserve">– коэффициент премий (1,5); </w:t>
      </w:r>
      <w:r w:rsidRPr="0059608B">
        <w:rPr>
          <w:rFonts w:cs="Times New Roman"/>
          <w:i/>
          <w:iCs/>
          <w:szCs w:val="28"/>
          <w:lang w:val="en-US"/>
        </w:rPr>
        <w:t>t</w:t>
      </w:r>
      <w:r w:rsidRPr="0059608B">
        <w:rPr>
          <w:rFonts w:cs="Times New Roman"/>
          <w:i/>
          <w:iCs/>
          <w:szCs w:val="28"/>
          <w:vertAlign w:val="subscript"/>
          <w:lang w:val="en-US"/>
        </w:rPr>
        <w:t>i</w:t>
      </w:r>
      <w:r w:rsidRPr="0059608B">
        <w:rPr>
          <w:rFonts w:cs="Times New Roman"/>
          <w:i/>
          <w:iCs/>
          <w:szCs w:val="28"/>
          <w:vertAlign w:val="subscript"/>
        </w:rPr>
        <w:t xml:space="preserve"> </w:t>
      </w:r>
      <w:r w:rsidRPr="0059608B">
        <w:rPr>
          <w:rFonts w:cs="Times New Roman"/>
          <w:szCs w:val="28"/>
        </w:rPr>
        <w:t xml:space="preserve">– трудоемкость работ, выполняемых исполнителем </w:t>
      </w:r>
      <w:r w:rsidRPr="0059608B">
        <w:rPr>
          <w:rFonts w:cs="Times New Roman"/>
          <w:i/>
          <w:iCs/>
          <w:szCs w:val="28"/>
          <w:lang w:val="en-US"/>
        </w:rPr>
        <w:t>i</w:t>
      </w:r>
      <w:r w:rsidRPr="0059608B">
        <w:rPr>
          <w:rFonts w:cs="Times New Roman"/>
          <w:szCs w:val="28"/>
        </w:rPr>
        <w:t>-й категории, ч.</w:t>
      </w:r>
    </w:p>
    <w:p w14:paraId="2B171D49" w14:textId="77777777" w:rsidR="0059608B" w:rsidRPr="0059608B" w:rsidRDefault="0059608B" w:rsidP="00DE15C5">
      <w:pPr>
        <w:spacing w:after="0" w:line="240" w:lineRule="auto"/>
        <w:ind w:firstLine="709"/>
        <w:jc w:val="both"/>
        <w:rPr>
          <w:rFonts w:cs="Times New Roman"/>
          <w:szCs w:val="28"/>
        </w:rPr>
      </w:pPr>
      <w:r w:rsidRPr="0059608B">
        <w:rPr>
          <w:rFonts w:cs="Times New Roman"/>
          <w:szCs w:val="28"/>
        </w:rPr>
        <w:t xml:space="preserve">На 2025 год расчетная норма рабочего времени для пятидневной рабочей недели составляет 168 часов, 8 часов работы в день, среднемесячная расчетная норма рабочего времени – 21 день (согласно mintrud.gov.by). По состоянию на 27.02.2025, среднемесячная заработная плата </w:t>
      </w:r>
      <w:r w:rsidRPr="0059608B">
        <w:rPr>
          <w:rFonts w:cs="Times New Roman"/>
          <w:i/>
          <w:iCs/>
          <w:szCs w:val="28"/>
          <w:lang w:val="en-US"/>
        </w:rPr>
        <w:t>IT</w:t>
      </w:r>
      <w:r w:rsidRPr="0059608B">
        <w:rPr>
          <w:rFonts w:cs="Times New Roman"/>
          <w:szCs w:val="28"/>
        </w:rPr>
        <w:t xml:space="preserve">-специалистов в Республике Беларусь составляет 7125 рублей (согласно </w:t>
      </w:r>
      <w:r w:rsidRPr="0059608B">
        <w:rPr>
          <w:rFonts w:cs="Times New Roman"/>
          <w:szCs w:val="24"/>
          <w:lang w:eastAsia="ru-RU"/>
        </w:rPr>
        <w:t>salaries.devby.io</w:t>
      </w:r>
      <w:r w:rsidRPr="0059608B">
        <w:rPr>
          <w:rFonts w:cs="Times New Roman"/>
          <w:szCs w:val="28"/>
        </w:rPr>
        <w:t xml:space="preserve">). </w:t>
      </w:r>
    </w:p>
    <w:p w14:paraId="30CB3BAF" w14:textId="74E9AC31" w:rsidR="0059608B" w:rsidRPr="0059608B" w:rsidRDefault="0059608B" w:rsidP="00DE15C5">
      <w:pPr>
        <w:spacing w:after="0" w:line="240" w:lineRule="auto"/>
        <w:ind w:firstLine="709"/>
        <w:jc w:val="both"/>
        <w:rPr>
          <w:rFonts w:cs="Times New Roman"/>
          <w:szCs w:val="28"/>
        </w:rPr>
      </w:pPr>
      <w:r w:rsidRPr="0059608B">
        <w:rPr>
          <w:rFonts w:cs="Times New Roman"/>
          <w:szCs w:val="28"/>
        </w:rPr>
        <w:t xml:space="preserve">В таблице </w:t>
      </w:r>
      <w:r w:rsidR="00844FAA">
        <w:rPr>
          <w:rFonts w:cs="Times New Roman"/>
          <w:szCs w:val="28"/>
        </w:rPr>
        <w:t>5</w:t>
      </w:r>
      <w:r w:rsidRPr="0059608B">
        <w:rPr>
          <w:rFonts w:cs="Times New Roman"/>
          <w:szCs w:val="28"/>
        </w:rPr>
        <w:t>.1 представлен расчет затрат на основную заработную плату разработчиков.</w:t>
      </w:r>
    </w:p>
    <w:p w14:paraId="7FBD6AF5" w14:textId="77777777" w:rsidR="0059608B" w:rsidRPr="0059608B" w:rsidRDefault="0059608B" w:rsidP="00DE15C5">
      <w:pPr>
        <w:spacing w:after="0" w:line="240" w:lineRule="auto"/>
        <w:ind w:firstLine="709"/>
        <w:jc w:val="both"/>
        <w:rPr>
          <w:rFonts w:cs="Times New Roman"/>
          <w:szCs w:val="28"/>
        </w:rPr>
      </w:pPr>
    </w:p>
    <w:p w14:paraId="20BD36A9" w14:textId="65CCEE53" w:rsidR="0059608B" w:rsidRPr="0059608B" w:rsidRDefault="0059608B" w:rsidP="00DE15C5">
      <w:pPr>
        <w:spacing w:after="0" w:line="240" w:lineRule="auto"/>
        <w:rPr>
          <w:rFonts w:cs="Times New Roman"/>
          <w:szCs w:val="28"/>
        </w:rPr>
      </w:pPr>
      <w:r w:rsidRPr="0059608B">
        <w:rPr>
          <w:rFonts w:cs="Times New Roman"/>
          <w:szCs w:val="28"/>
        </w:rPr>
        <w:t xml:space="preserve">Таблица </w:t>
      </w:r>
      <w:r w:rsidR="00844FAA">
        <w:rPr>
          <w:rFonts w:cs="Times New Roman"/>
          <w:szCs w:val="28"/>
        </w:rPr>
        <w:t>5</w:t>
      </w:r>
      <w:r w:rsidRPr="0059608B">
        <w:rPr>
          <w:rFonts w:cs="Times New Roman"/>
          <w:szCs w:val="28"/>
        </w:rPr>
        <w:t xml:space="preserve">.1 </w:t>
      </w:r>
      <w:r w:rsidRPr="0059608B">
        <w:rPr>
          <w:rFonts w:cs="Times New Roman"/>
          <w:szCs w:val="28"/>
        </w:rPr>
        <w:softHyphen/>
        <w:t>– Расчет затрат на основную заработную плату разработчиков</w:t>
      </w:r>
    </w:p>
    <w:tbl>
      <w:tblPr>
        <w:tblStyle w:val="15"/>
        <w:tblW w:w="0" w:type="auto"/>
        <w:tblInd w:w="0" w:type="dxa"/>
        <w:tblLayout w:type="fixed"/>
        <w:tblLook w:val="04A0" w:firstRow="1" w:lastRow="0" w:firstColumn="1" w:lastColumn="0" w:noHBand="0" w:noVBand="1"/>
      </w:tblPr>
      <w:tblGrid>
        <w:gridCol w:w="2972"/>
        <w:gridCol w:w="1559"/>
        <w:gridCol w:w="1293"/>
        <w:gridCol w:w="1866"/>
        <w:gridCol w:w="1655"/>
      </w:tblGrid>
      <w:tr w:rsidR="0059608B" w:rsidRPr="0059608B" w14:paraId="00FC2BD2" w14:textId="77777777" w:rsidTr="00ED0FE3">
        <w:trPr>
          <w:trHeight w:val="340"/>
        </w:trPr>
        <w:tc>
          <w:tcPr>
            <w:tcW w:w="2972" w:type="dxa"/>
          </w:tcPr>
          <w:p w14:paraId="15E6BC67" w14:textId="77777777" w:rsidR="0059608B" w:rsidRPr="0059608B" w:rsidRDefault="0059608B" w:rsidP="00DE15C5">
            <w:pPr>
              <w:jc w:val="center"/>
              <w:rPr>
                <w:rFonts w:cs="Times New Roman"/>
                <w:szCs w:val="28"/>
              </w:rPr>
            </w:pPr>
            <w:r w:rsidRPr="0059608B">
              <w:rPr>
                <w:rFonts w:cs="Times New Roman"/>
                <w:szCs w:val="28"/>
              </w:rPr>
              <w:t>Категория исполнителя</w:t>
            </w:r>
          </w:p>
        </w:tc>
        <w:tc>
          <w:tcPr>
            <w:tcW w:w="1559" w:type="dxa"/>
          </w:tcPr>
          <w:p w14:paraId="4FD66813" w14:textId="77777777" w:rsidR="0059608B" w:rsidRPr="0059608B" w:rsidRDefault="0059608B" w:rsidP="00DE15C5">
            <w:pPr>
              <w:jc w:val="center"/>
              <w:rPr>
                <w:rFonts w:cs="Times New Roman"/>
                <w:szCs w:val="28"/>
              </w:rPr>
            </w:pPr>
            <w:r w:rsidRPr="0059608B">
              <w:rPr>
                <w:rFonts w:cs="Times New Roman"/>
                <w:szCs w:val="28"/>
              </w:rPr>
              <w:t>Месячный оклад, р.</w:t>
            </w:r>
          </w:p>
        </w:tc>
        <w:tc>
          <w:tcPr>
            <w:tcW w:w="1293" w:type="dxa"/>
          </w:tcPr>
          <w:p w14:paraId="6F6384A1" w14:textId="77777777" w:rsidR="0059608B" w:rsidRPr="0059608B" w:rsidRDefault="0059608B" w:rsidP="00DE15C5">
            <w:pPr>
              <w:jc w:val="center"/>
              <w:rPr>
                <w:rFonts w:cs="Times New Roman"/>
                <w:szCs w:val="28"/>
              </w:rPr>
            </w:pPr>
            <w:r w:rsidRPr="0059608B">
              <w:rPr>
                <w:rFonts w:cs="Times New Roman"/>
                <w:szCs w:val="28"/>
              </w:rPr>
              <w:t>Часовой оклад, р.</w:t>
            </w:r>
          </w:p>
        </w:tc>
        <w:tc>
          <w:tcPr>
            <w:tcW w:w="1866" w:type="dxa"/>
          </w:tcPr>
          <w:p w14:paraId="57E40BA0" w14:textId="77777777" w:rsidR="0059608B" w:rsidRPr="0059608B" w:rsidRDefault="0059608B" w:rsidP="00DE15C5">
            <w:pPr>
              <w:jc w:val="center"/>
              <w:rPr>
                <w:rFonts w:cs="Times New Roman"/>
                <w:szCs w:val="28"/>
              </w:rPr>
            </w:pPr>
            <w:r w:rsidRPr="0059608B">
              <w:rPr>
                <w:rFonts w:cs="Times New Roman"/>
                <w:szCs w:val="28"/>
              </w:rPr>
              <w:t>Трудоемкость работ, ч</w:t>
            </w:r>
          </w:p>
        </w:tc>
        <w:tc>
          <w:tcPr>
            <w:tcW w:w="1655" w:type="dxa"/>
          </w:tcPr>
          <w:p w14:paraId="629ECBC5" w14:textId="77777777" w:rsidR="0059608B" w:rsidRPr="0059608B" w:rsidRDefault="0059608B" w:rsidP="00DE15C5">
            <w:pPr>
              <w:jc w:val="center"/>
              <w:rPr>
                <w:rFonts w:cs="Times New Roman"/>
                <w:szCs w:val="28"/>
              </w:rPr>
            </w:pPr>
            <w:r w:rsidRPr="0059608B">
              <w:rPr>
                <w:rFonts w:cs="Times New Roman"/>
                <w:szCs w:val="28"/>
              </w:rPr>
              <w:t>Итого, р.</w:t>
            </w:r>
          </w:p>
        </w:tc>
      </w:tr>
      <w:tr w:rsidR="0059608B" w:rsidRPr="0059608B" w14:paraId="514CCB12" w14:textId="77777777" w:rsidTr="00ED0FE3">
        <w:trPr>
          <w:trHeight w:val="340"/>
        </w:trPr>
        <w:tc>
          <w:tcPr>
            <w:tcW w:w="2972" w:type="dxa"/>
          </w:tcPr>
          <w:p w14:paraId="6529D64D" w14:textId="77777777" w:rsidR="0059608B" w:rsidRPr="0059608B" w:rsidRDefault="0059608B" w:rsidP="00DE15C5">
            <w:pPr>
              <w:rPr>
                <w:rFonts w:cs="Times New Roman"/>
                <w:szCs w:val="28"/>
              </w:rPr>
            </w:pPr>
            <w:r w:rsidRPr="0059608B">
              <w:rPr>
                <w:rFonts w:cs="Times New Roman"/>
                <w:szCs w:val="28"/>
              </w:rPr>
              <w:t>Руководитель проекта</w:t>
            </w:r>
          </w:p>
        </w:tc>
        <w:tc>
          <w:tcPr>
            <w:tcW w:w="1559" w:type="dxa"/>
          </w:tcPr>
          <w:p w14:paraId="110F3EF7" w14:textId="77777777" w:rsidR="0059608B" w:rsidRPr="0059608B" w:rsidRDefault="0059608B" w:rsidP="00DE15C5">
            <w:pPr>
              <w:jc w:val="right"/>
              <w:rPr>
                <w:rFonts w:cs="Times New Roman"/>
                <w:szCs w:val="28"/>
                <w:lang w:val="en-US"/>
              </w:rPr>
            </w:pPr>
            <w:r w:rsidRPr="0059608B">
              <w:rPr>
                <w:rFonts w:cs="Times New Roman"/>
                <w:szCs w:val="24"/>
              </w:rPr>
              <w:t>3200,00</w:t>
            </w:r>
          </w:p>
        </w:tc>
        <w:tc>
          <w:tcPr>
            <w:tcW w:w="1293" w:type="dxa"/>
          </w:tcPr>
          <w:p w14:paraId="10EF3365" w14:textId="77777777" w:rsidR="0059608B" w:rsidRPr="0059608B" w:rsidRDefault="0059608B" w:rsidP="00DE15C5">
            <w:pPr>
              <w:jc w:val="right"/>
              <w:rPr>
                <w:rFonts w:cs="Times New Roman"/>
                <w:szCs w:val="28"/>
                <w:lang w:val="en-US"/>
              </w:rPr>
            </w:pPr>
            <w:r w:rsidRPr="0059608B">
              <w:rPr>
                <w:rFonts w:cs="Times New Roman"/>
                <w:szCs w:val="24"/>
              </w:rPr>
              <w:t>19</w:t>
            </w:r>
            <w:r w:rsidRPr="0059608B">
              <w:rPr>
                <w:rFonts w:cs="Times New Roman"/>
                <w:szCs w:val="24"/>
                <w:lang w:val="en-US"/>
              </w:rPr>
              <w:t>,04</w:t>
            </w:r>
          </w:p>
        </w:tc>
        <w:tc>
          <w:tcPr>
            <w:tcW w:w="1866" w:type="dxa"/>
          </w:tcPr>
          <w:p w14:paraId="43935CDE" w14:textId="77777777" w:rsidR="0059608B" w:rsidRPr="0059608B" w:rsidRDefault="0059608B" w:rsidP="00DE15C5">
            <w:pPr>
              <w:jc w:val="right"/>
              <w:rPr>
                <w:rFonts w:cs="Times New Roman"/>
                <w:szCs w:val="28"/>
              </w:rPr>
            </w:pPr>
            <w:r w:rsidRPr="0059608B">
              <w:rPr>
                <w:rFonts w:cs="Times New Roman"/>
                <w:szCs w:val="24"/>
              </w:rPr>
              <w:t>40,00</w:t>
            </w:r>
          </w:p>
        </w:tc>
        <w:tc>
          <w:tcPr>
            <w:tcW w:w="1655" w:type="dxa"/>
          </w:tcPr>
          <w:p w14:paraId="075E8CD0" w14:textId="77777777" w:rsidR="0059608B" w:rsidRPr="0059608B" w:rsidRDefault="0059608B" w:rsidP="00DE15C5">
            <w:pPr>
              <w:jc w:val="right"/>
              <w:rPr>
                <w:rFonts w:cs="Times New Roman"/>
                <w:szCs w:val="28"/>
              </w:rPr>
            </w:pPr>
            <w:r w:rsidRPr="0059608B">
              <w:rPr>
                <w:rFonts w:cs="Times New Roman"/>
                <w:szCs w:val="24"/>
                <w:lang w:val="en-US"/>
              </w:rPr>
              <w:t>761</w:t>
            </w:r>
            <w:r w:rsidRPr="0059608B">
              <w:rPr>
                <w:rFonts w:cs="Times New Roman"/>
                <w:szCs w:val="24"/>
              </w:rPr>
              <w:t>,90</w:t>
            </w:r>
          </w:p>
        </w:tc>
      </w:tr>
      <w:tr w:rsidR="0059608B" w:rsidRPr="0059608B" w14:paraId="7BD40D46" w14:textId="77777777" w:rsidTr="00ED0FE3">
        <w:trPr>
          <w:trHeight w:val="340"/>
        </w:trPr>
        <w:tc>
          <w:tcPr>
            <w:tcW w:w="2972" w:type="dxa"/>
          </w:tcPr>
          <w:p w14:paraId="0A1764A2" w14:textId="77777777" w:rsidR="0059608B" w:rsidRPr="0059608B" w:rsidRDefault="0059608B" w:rsidP="00DE15C5">
            <w:pPr>
              <w:rPr>
                <w:rFonts w:cs="Times New Roman"/>
                <w:szCs w:val="28"/>
              </w:rPr>
            </w:pPr>
            <w:r w:rsidRPr="0059608B">
              <w:rPr>
                <w:rFonts w:cs="Times New Roman"/>
                <w:szCs w:val="28"/>
              </w:rPr>
              <w:t>Бизнес-аналитик</w:t>
            </w:r>
          </w:p>
        </w:tc>
        <w:tc>
          <w:tcPr>
            <w:tcW w:w="1559" w:type="dxa"/>
          </w:tcPr>
          <w:p w14:paraId="3E7C4E54" w14:textId="77777777" w:rsidR="0059608B" w:rsidRPr="0059608B" w:rsidRDefault="0059608B" w:rsidP="00DE15C5">
            <w:pPr>
              <w:jc w:val="right"/>
              <w:rPr>
                <w:rFonts w:cs="Times New Roman"/>
                <w:szCs w:val="28"/>
              </w:rPr>
            </w:pPr>
            <w:r w:rsidRPr="0059608B">
              <w:rPr>
                <w:rFonts w:cs="Times New Roman"/>
                <w:szCs w:val="24"/>
              </w:rPr>
              <w:t>4700,00</w:t>
            </w:r>
          </w:p>
        </w:tc>
        <w:tc>
          <w:tcPr>
            <w:tcW w:w="1293" w:type="dxa"/>
          </w:tcPr>
          <w:p w14:paraId="41D5BE30" w14:textId="77777777" w:rsidR="0059608B" w:rsidRPr="0059608B" w:rsidRDefault="0059608B" w:rsidP="00DE15C5">
            <w:pPr>
              <w:jc w:val="right"/>
              <w:rPr>
                <w:rFonts w:cs="Times New Roman"/>
                <w:szCs w:val="28"/>
                <w:lang w:val="en-US"/>
              </w:rPr>
            </w:pPr>
            <w:r w:rsidRPr="0059608B">
              <w:rPr>
                <w:rFonts w:cs="Times New Roman"/>
                <w:szCs w:val="24"/>
              </w:rPr>
              <w:t>27,</w:t>
            </w:r>
            <w:r w:rsidRPr="0059608B">
              <w:rPr>
                <w:rFonts w:cs="Times New Roman"/>
                <w:szCs w:val="24"/>
                <w:lang w:val="en-US"/>
              </w:rPr>
              <w:t>98</w:t>
            </w:r>
          </w:p>
        </w:tc>
        <w:tc>
          <w:tcPr>
            <w:tcW w:w="1866" w:type="dxa"/>
          </w:tcPr>
          <w:p w14:paraId="3FEE10D4" w14:textId="77777777" w:rsidR="0059608B" w:rsidRPr="0059608B" w:rsidRDefault="0059608B" w:rsidP="00DE15C5">
            <w:pPr>
              <w:jc w:val="right"/>
              <w:rPr>
                <w:rFonts w:cs="Times New Roman"/>
                <w:szCs w:val="28"/>
              </w:rPr>
            </w:pPr>
            <w:r w:rsidRPr="0059608B">
              <w:rPr>
                <w:rFonts w:cs="Times New Roman"/>
                <w:szCs w:val="24"/>
              </w:rPr>
              <w:t>40,00</w:t>
            </w:r>
          </w:p>
        </w:tc>
        <w:tc>
          <w:tcPr>
            <w:tcW w:w="1655" w:type="dxa"/>
          </w:tcPr>
          <w:p w14:paraId="2B08633E" w14:textId="77777777" w:rsidR="0059608B" w:rsidRPr="0059608B" w:rsidRDefault="0059608B" w:rsidP="00DE15C5">
            <w:pPr>
              <w:jc w:val="right"/>
              <w:rPr>
                <w:rFonts w:cs="Times New Roman"/>
                <w:szCs w:val="28"/>
              </w:rPr>
            </w:pPr>
            <w:r w:rsidRPr="0059608B">
              <w:rPr>
                <w:rFonts w:cs="Times New Roman"/>
                <w:szCs w:val="24"/>
              </w:rPr>
              <w:t>1</w:t>
            </w:r>
            <w:r w:rsidRPr="0059608B">
              <w:rPr>
                <w:rFonts w:cs="Times New Roman"/>
                <w:szCs w:val="24"/>
                <w:lang w:val="en-US"/>
              </w:rPr>
              <w:t>119</w:t>
            </w:r>
            <w:r w:rsidRPr="0059608B">
              <w:rPr>
                <w:rFonts w:cs="Times New Roman"/>
                <w:szCs w:val="24"/>
              </w:rPr>
              <w:t>,20</w:t>
            </w:r>
          </w:p>
        </w:tc>
      </w:tr>
      <w:tr w:rsidR="0059608B" w:rsidRPr="0059608B" w14:paraId="171DB5E7" w14:textId="77777777" w:rsidTr="00ED0FE3">
        <w:trPr>
          <w:trHeight w:val="340"/>
        </w:trPr>
        <w:tc>
          <w:tcPr>
            <w:tcW w:w="2972" w:type="dxa"/>
          </w:tcPr>
          <w:p w14:paraId="110E28C6" w14:textId="77777777" w:rsidR="0059608B" w:rsidRPr="0059608B" w:rsidRDefault="0059608B" w:rsidP="00DE15C5">
            <w:pPr>
              <w:rPr>
                <w:rFonts w:cs="Times New Roman"/>
                <w:szCs w:val="28"/>
                <w:lang w:val="en-US"/>
              </w:rPr>
            </w:pPr>
            <w:r w:rsidRPr="0059608B">
              <w:rPr>
                <w:rFonts w:cs="Times New Roman"/>
                <w:szCs w:val="28"/>
              </w:rPr>
              <w:t xml:space="preserve">Программист </w:t>
            </w:r>
            <w:r w:rsidRPr="0059608B">
              <w:rPr>
                <w:rFonts w:cs="Times New Roman"/>
                <w:i/>
                <w:szCs w:val="28"/>
                <w:lang w:val="en-US"/>
              </w:rPr>
              <w:t>C#</w:t>
            </w:r>
          </w:p>
        </w:tc>
        <w:tc>
          <w:tcPr>
            <w:tcW w:w="1559" w:type="dxa"/>
          </w:tcPr>
          <w:p w14:paraId="673EEE99" w14:textId="77777777" w:rsidR="0059608B" w:rsidRPr="0059608B" w:rsidRDefault="0059608B" w:rsidP="00DE15C5">
            <w:pPr>
              <w:jc w:val="right"/>
              <w:rPr>
                <w:rFonts w:cs="Times New Roman"/>
                <w:szCs w:val="28"/>
              </w:rPr>
            </w:pPr>
            <w:r w:rsidRPr="0059608B">
              <w:rPr>
                <w:rFonts w:cs="Times New Roman"/>
                <w:szCs w:val="24"/>
              </w:rPr>
              <w:t>7500,00</w:t>
            </w:r>
          </w:p>
        </w:tc>
        <w:tc>
          <w:tcPr>
            <w:tcW w:w="1293" w:type="dxa"/>
          </w:tcPr>
          <w:p w14:paraId="74544609" w14:textId="77777777" w:rsidR="0059608B" w:rsidRPr="0059608B" w:rsidRDefault="0059608B" w:rsidP="00DE15C5">
            <w:pPr>
              <w:jc w:val="right"/>
              <w:rPr>
                <w:rFonts w:cs="Times New Roman"/>
                <w:szCs w:val="28"/>
              </w:rPr>
            </w:pPr>
            <w:r w:rsidRPr="0059608B">
              <w:rPr>
                <w:rFonts w:cs="Times New Roman"/>
                <w:szCs w:val="24"/>
              </w:rPr>
              <w:t>44,64</w:t>
            </w:r>
          </w:p>
        </w:tc>
        <w:tc>
          <w:tcPr>
            <w:tcW w:w="1866" w:type="dxa"/>
          </w:tcPr>
          <w:p w14:paraId="600FBB08" w14:textId="77777777" w:rsidR="0059608B" w:rsidRPr="0059608B" w:rsidRDefault="0059608B" w:rsidP="00DE15C5">
            <w:pPr>
              <w:jc w:val="right"/>
              <w:rPr>
                <w:rFonts w:cs="Times New Roman"/>
                <w:szCs w:val="28"/>
              </w:rPr>
            </w:pPr>
            <w:r w:rsidRPr="0059608B">
              <w:rPr>
                <w:rFonts w:cs="Times New Roman"/>
                <w:szCs w:val="24"/>
              </w:rPr>
              <w:t>80,00</w:t>
            </w:r>
          </w:p>
        </w:tc>
        <w:tc>
          <w:tcPr>
            <w:tcW w:w="1655" w:type="dxa"/>
          </w:tcPr>
          <w:p w14:paraId="5687142C" w14:textId="77777777" w:rsidR="0059608B" w:rsidRPr="0059608B" w:rsidRDefault="0059608B" w:rsidP="00DE15C5">
            <w:pPr>
              <w:jc w:val="right"/>
              <w:rPr>
                <w:rFonts w:cs="Times New Roman"/>
                <w:szCs w:val="28"/>
              </w:rPr>
            </w:pPr>
            <w:r w:rsidRPr="0059608B">
              <w:rPr>
                <w:rFonts w:cs="Times New Roman"/>
                <w:szCs w:val="24"/>
              </w:rPr>
              <w:t>3571,24</w:t>
            </w:r>
          </w:p>
        </w:tc>
      </w:tr>
      <w:tr w:rsidR="0059608B" w:rsidRPr="0059608B" w14:paraId="2728FA02" w14:textId="77777777" w:rsidTr="00ED0FE3">
        <w:trPr>
          <w:trHeight w:val="340"/>
        </w:trPr>
        <w:tc>
          <w:tcPr>
            <w:tcW w:w="2972" w:type="dxa"/>
          </w:tcPr>
          <w:p w14:paraId="69D81131" w14:textId="77777777" w:rsidR="0059608B" w:rsidRPr="0059608B" w:rsidRDefault="0059608B" w:rsidP="00DE15C5">
            <w:pPr>
              <w:rPr>
                <w:rFonts w:cs="Times New Roman"/>
                <w:szCs w:val="28"/>
                <w:lang w:val="en-US"/>
              </w:rPr>
            </w:pPr>
            <w:r w:rsidRPr="0059608B">
              <w:rPr>
                <w:rFonts w:cs="Times New Roman"/>
                <w:szCs w:val="28"/>
              </w:rPr>
              <w:t>Программист</w:t>
            </w:r>
            <w:r w:rsidRPr="0059608B">
              <w:rPr>
                <w:rFonts w:cs="Times New Roman"/>
                <w:szCs w:val="28"/>
                <w:lang w:val="en-US"/>
              </w:rPr>
              <w:t xml:space="preserve"> </w:t>
            </w:r>
            <w:r w:rsidRPr="0059608B">
              <w:rPr>
                <w:rFonts w:cs="Times New Roman"/>
                <w:i/>
                <w:szCs w:val="28"/>
                <w:lang w:val="en-US"/>
              </w:rPr>
              <w:t>JS, CSS, HTML</w:t>
            </w:r>
          </w:p>
        </w:tc>
        <w:tc>
          <w:tcPr>
            <w:tcW w:w="1559" w:type="dxa"/>
          </w:tcPr>
          <w:p w14:paraId="2118806F" w14:textId="77777777" w:rsidR="0059608B" w:rsidRPr="0059608B" w:rsidRDefault="0059608B" w:rsidP="00DE15C5">
            <w:pPr>
              <w:jc w:val="right"/>
              <w:rPr>
                <w:rFonts w:cs="Times New Roman"/>
                <w:szCs w:val="28"/>
              </w:rPr>
            </w:pPr>
            <w:r w:rsidRPr="0059608B">
              <w:rPr>
                <w:rFonts w:cs="Times New Roman"/>
                <w:szCs w:val="24"/>
              </w:rPr>
              <w:t>6800,00</w:t>
            </w:r>
          </w:p>
        </w:tc>
        <w:tc>
          <w:tcPr>
            <w:tcW w:w="1293" w:type="dxa"/>
          </w:tcPr>
          <w:p w14:paraId="4403F0ED" w14:textId="77777777" w:rsidR="0059608B" w:rsidRPr="0059608B" w:rsidRDefault="0059608B" w:rsidP="00DE15C5">
            <w:pPr>
              <w:jc w:val="right"/>
              <w:rPr>
                <w:rFonts w:cs="Times New Roman"/>
                <w:szCs w:val="28"/>
              </w:rPr>
            </w:pPr>
            <w:r w:rsidRPr="0059608B">
              <w:rPr>
                <w:rFonts w:cs="Times New Roman"/>
                <w:szCs w:val="24"/>
              </w:rPr>
              <w:t>40,48</w:t>
            </w:r>
          </w:p>
        </w:tc>
        <w:tc>
          <w:tcPr>
            <w:tcW w:w="1866" w:type="dxa"/>
          </w:tcPr>
          <w:p w14:paraId="663E7C54" w14:textId="77777777" w:rsidR="0059608B" w:rsidRPr="0059608B" w:rsidRDefault="0059608B" w:rsidP="00DE15C5">
            <w:pPr>
              <w:jc w:val="right"/>
              <w:rPr>
                <w:rFonts w:cs="Times New Roman"/>
                <w:szCs w:val="28"/>
              </w:rPr>
            </w:pPr>
            <w:r w:rsidRPr="0059608B">
              <w:rPr>
                <w:rFonts w:cs="Times New Roman"/>
                <w:szCs w:val="24"/>
              </w:rPr>
              <w:t>80,00</w:t>
            </w:r>
          </w:p>
        </w:tc>
        <w:tc>
          <w:tcPr>
            <w:tcW w:w="1655" w:type="dxa"/>
          </w:tcPr>
          <w:p w14:paraId="06348041" w14:textId="77777777" w:rsidR="0059608B" w:rsidRPr="0059608B" w:rsidRDefault="0059608B" w:rsidP="00DE15C5">
            <w:pPr>
              <w:jc w:val="right"/>
              <w:rPr>
                <w:rFonts w:cs="Times New Roman"/>
                <w:szCs w:val="28"/>
              </w:rPr>
            </w:pPr>
            <w:r w:rsidRPr="0059608B">
              <w:rPr>
                <w:rFonts w:cs="Times New Roman"/>
                <w:szCs w:val="24"/>
                <w:lang w:val="en-US"/>
              </w:rPr>
              <w:t>3238</w:t>
            </w:r>
            <w:r w:rsidRPr="0059608B">
              <w:rPr>
                <w:rFonts w:cs="Times New Roman"/>
                <w:szCs w:val="24"/>
              </w:rPr>
              <w:t>,09</w:t>
            </w:r>
          </w:p>
        </w:tc>
      </w:tr>
      <w:tr w:rsidR="0059608B" w:rsidRPr="0059608B" w14:paraId="0E4D95F3" w14:textId="77777777" w:rsidTr="00ED0FE3">
        <w:trPr>
          <w:trHeight w:val="340"/>
        </w:trPr>
        <w:tc>
          <w:tcPr>
            <w:tcW w:w="2972" w:type="dxa"/>
          </w:tcPr>
          <w:p w14:paraId="6A0BE1A3" w14:textId="77777777" w:rsidR="0059608B" w:rsidRPr="0059608B" w:rsidRDefault="0059608B" w:rsidP="00DE15C5">
            <w:pPr>
              <w:rPr>
                <w:rFonts w:cs="Times New Roman"/>
                <w:szCs w:val="28"/>
              </w:rPr>
            </w:pPr>
            <w:r w:rsidRPr="0059608B">
              <w:rPr>
                <w:rFonts w:cs="Times New Roman"/>
                <w:szCs w:val="28"/>
              </w:rPr>
              <w:t>Тестировщик</w:t>
            </w:r>
          </w:p>
        </w:tc>
        <w:tc>
          <w:tcPr>
            <w:tcW w:w="1559" w:type="dxa"/>
          </w:tcPr>
          <w:p w14:paraId="64DC0BEB" w14:textId="77777777" w:rsidR="0059608B" w:rsidRPr="0059608B" w:rsidRDefault="0059608B" w:rsidP="00DE15C5">
            <w:pPr>
              <w:jc w:val="right"/>
              <w:rPr>
                <w:rFonts w:cs="Times New Roman"/>
                <w:szCs w:val="28"/>
              </w:rPr>
            </w:pPr>
            <w:r w:rsidRPr="0059608B">
              <w:rPr>
                <w:rFonts w:cs="Times New Roman"/>
                <w:szCs w:val="24"/>
              </w:rPr>
              <w:t>2500,00</w:t>
            </w:r>
          </w:p>
        </w:tc>
        <w:tc>
          <w:tcPr>
            <w:tcW w:w="1293" w:type="dxa"/>
          </w:tcPr>
          <w:p w14:paraId="68C2312D" w14:textId="77777777" w:rsidR="0059608B" w:rsidRPr="0059608B" w:rsidRDefault="0059608B" w:rsidP="00DE15C5">
            <w:pPr>
              <w:jc w:val="right"/>
              <w:rPr>
                <w:rFonts w:cs="Times New Roman"/>
                <w:szCs w:val="28"/>
              </w:rPr>
            </w:pPr>
            <w:r w:rsidRPr="0059608B">
              <w:rPr>
                <w:rFonts w:cs="Times New Roman"/>
                <w:szCs w:val="24"/>
              </w:rPr>
              <w:t>14,88</w:t>
            </w:r>
          </w:p>
        </w:tc>
        <w:tc>
          <w:tcPr>
            <w:tcW w:w="1866" w:type="dxa"/>
          </w:tcPr>
          <w:p w14:paraId="7CE58062" w14:textId="77777777" w:rsidR="0059608B" w:rsidRPr="0059608B" w:rsidRDefault="0059608B" w:rsidP="00DE15C5">
            <w:pPr>
              <w:jc w:val="right"/>
              <w:rPr>
                <w:rFonts w:cs="Times New Roman"/>
                <w:szCs w:val="28"/>
              </w:rPr>
            </w:pPr>
            <w:r w:rsidRPr="0059608B">
              <w:rPr>
                <w:rFonts w:cs="Times New Roman"/>
                <w:szCs w:val="24"/>
              </w:rPr>
              <w:t>40,00</w:t>
            </w:r>
          </w:p>
        </w:tc>
        <w:tc>
          <w:tcPr>
            <w:tcW w:w="1655" w:type="dxa"/>
          </w:tcPr>
          <w:p w14:paraId="0B7B252B" w14:textId="77777777" w:rsidR="0059608B" w:rsidRPr="0059608B" w:rsidRDefault="0059608B" w:rsidP="00DE15C5">
            <w:pPr>
              <w:jc w:val="right"/>
              <w:rPr>
                <w:rFonts w:cs="Times New Roman"/>
                <w:szCs w:val="28"/>
              </w:rPr>
            </w:pPr>
            <w:r w:rsidRPr="0059608B">
              <w:rPr>
                <w:rFonts w:cs="Times New Roman"/>
                <w:szCs w:val="24"/>
              </w:rPr>
              <w:t>595,24</w:t>
            </w:r>
          </w:p>
        </w:tc>
      </w:tr>
      <w:tr w:rsidR="0059608B" w:rsidRPr="0059608B" w14:paraId="68BB5428" w14:textId="77777777" w:rsidTr="00ED0FE3">
        <w:trPr>
          <w:trHeight w:val="340"/>
        </w:trPr>
        <w:tc>
          <w:tcPr>
            <w:tcW w:w="2972" w:type="dxa"/>
          </w:tcPr>
          <w:p w14:paraId="517E4F03" w14:textId="77777777" w:rsidR="0059608B" w:rsidRPr="0059608B" w:rsidRDefault="0059608B" w:rsidP="00DE15C5">
            <w:pPr>
              <w:rPr>
                <w:rFonts w:cs="Times New Roman"/>
                <w:szCs w:val="28"/>
              </w:rPr>
            </w:pPr>
            <w:r w:rsidRPr="0059608B">
              <w:rPr>
                <w:rFonts w:cs="Times New Roman"/>
                <w:szCs w:val="28"/>
              </w:rPr>
              <w:t>Дизайнер</w:t>
            </w:r>
          </w:p>
        </w:tc>
        <w:tc>
          <w:tcPr>
            <w:tcW w:w="1559" w:type="dxa"/>
          </w:tcPr>
          <w:p w14:paraId="75AA07B8" w14:textId="77777777" w:rsidR="0059608B" w:rsidRPr="0059608B" w:rsidRDefault="0059608B" w:rsidP="00DE15C5">
            <w:pPr>
              <w:jc w:val="right"/>
              <w:rPr>
                <w:rFonts w:cs="Times New Roman"/>
                <w:szCs w:val="28"/>
              </w:rPr>
            </w:pPr>
            <w:r w:rsidRPr="0059608B">
              <w:rPr>
                <w:rFonts w:cs="Times New Roman"/>
                <w:szCs w:val="24"/>
              </w:rPr>
              <w:t>3000,00</w:t>
            </w:r>
          </w:p>
        </w:tc>
        <w:tc>
          <w:tcPr>
            <w:tcW w:w="1293" w:type="dxa"/>
          </w:tcPr>
          <w:p w14:paraId="16F711B0" w14:textId="77777777" w:rsidR="0059608B" w:rsidRPr="0059608B" w:rsidRDefault="0059608B" w:rsidP="00DE15C5">
            <w:pPr>
              <w:jc w:val="right"/>
              <w:rPr>
                <w:rFonts w:cs="Times New Roman"/>
                <w:szCs w:val="28"/>
                <w:lang w:val="en-US"/>
              </w:rPr>
            </w:pPr>
            <w:r w:rsidRPr="0059608B">
              <w:rPr>
                <w:rFonts w:cs="Times New Roman"/>
                <w:szCs w:val="24"/>
              </w:rPr>
              <w:t>17,86</w:t>
            </w:r>
          </w:p>
        </w:tc>
        <w:tc>
          <w:tcPr>
            <w:tcW w:w="1866" w:type="dxa"/>
          </w:tcPr>
          <w:p w14:paraId="1F6E3986" w14:textId="77777777" w:rsidR="0059608B" w:rsidRPr="0059608B" w:rsidRDefault="0059608B" w:rsidP="00DE15C5">
            <w:pPr>
              <w:jc w:val="right"/>
              <w:rPr>
                <w:rFonts w:cs="Times New Roman"/>
                <w:szCs w:val="28"/>
              </w:rPr>
            </w:pPr>
            <w:r w:rsidRPr="0059608B">
              <w:rPr>
                <w:rFonts w:cs="Times New Roman"/>
                <w:szCs w:val="24"/>
              </w:rPr>
              <w:t>20,00</w:t>
            </w:r>
          </w:p>
        </w:tc>
        <w:tc>
          <w:tcPr>
            <w:tcW w:w="1655" w:type="dxa"/>
          </w:tcPr>
          <w:p w14:paraId="62A18013" w14:textId="77777777" w:rsidR="0059608B" w:rsidRPr="0059608B" w:rsidRDefault="0059608B" w:rsidP="00DE15C5">
            <w:pPr>
              <w:jc w:val="right"/>
              <w:rPr>
                <w:rFonts w:cs="Times New Roman"/>
                <w:szCs w:val="28"/>
              </w:rPr>
            </w:pPr>
            <w:r w:rsidRPr="0059608B">
              <w:rPr>
                <w:rFonts w:cs="Times New Roman"/>
                <w:szCs w:val="24"/>
              </w:rPr>
              <w:t>357,14</w:t>
            </w:r>
          </w:p>
        </w:tc>
      </w:tr>
      <w:tr w:rsidR="0059608B" w:rsidRPr="0059608B" w14:paraId="1B0763D3" w14:textId="77777777" w:rsidTr="00ED0FE3">
        <w:trPr>
          <w:trHeight w:val="340"/>
        </w:trPr>
        <w:tc>
          <w:tcPr>
            <w:tcW w:w="7690" w:type="dxa"/>
            <w:gridSpan w:val="4"/>
            <w:vAlign w:val="center"/>
          </w:tcPr>
          <w:p w14:paraId="75987B03" w14:textId="77777777" w:rsidR="0059608B" w:rsidRPr="0059608B" w:rsidRDefault="0059608B" w:rsidP="00DE15C5">
            <w:pPr>
              <w:rPr>
                <w:rFonts w:cs="Times New Roman"/>
                <w:szCs w:val="28"/>
              </w:rPr>
            </w:pPr>
            <w:r w:rsidRPr="0059608B">
              <w:rPr>
                <w:rFonts w:cs="Times New Roman"/>
                <w:szCs w:val="28"/>
              </w:rPr>
              <w:t>Итого</w:t>
            </w:r>
          </w:p>
        </w:tc>
        <w:tc>
          <w:tcPr>
            <w:tcW w:w="1655" w:type="dxa"/>
            <w:vAlign w:val="bottom"/>
          </w:tcPr>
          <w:p w14:paraId="75B42549" w14:textId="77777777" w:rsidR="0059608B" w:rsidRPr="0059608B" w:rsidRDefault="0059608B" w:rsidP="00DE15C5">
            <w:pPr>
              <w:jc w:val="right"/>
              <w:rPr>
                <w:rFonts w:cs="Times New Roman"/>
                <w:szCs w:val="28"/>
              </w:rPr>
            </w:pPr>
            <w:r w:rsidRPr="0059608B">
              <w:rPr>
                <w:rFonts w:cs="Times New Roman"/>
                <w:color w:val="000000"/>
                <w:szCs w:val="28"/>
                <w:lang w:val="en-US"/>
              </w:rPr>
              <w:t>9642</w:t>
            </w:r>
            <w:r w:rsidRPr="0059608B">
              <w:rPr>
                <w:rFonts w:cs="Times New Roman"/>
                <w:color w:val="000000"/>
                <w:szCs w:val="28"/>
              </w:rPr>
              <w:t>,81</w:t>
            </w:r>
          </w:p>
        </w:tc>
      </w:tr>
      <w:tr w:rsidR="0059608B" w:rsidRPr="0059608B" w14:paraId="23C4DBC9" w14:textId="77777777" w:rsidTr="00ED0FE3">
        <w:trPr>
          <w:trHeight w:val="340"/>
        </w:trPr>
        <w:tc>
          <w:tcPr>
            <w:tcW w:w="7690" w:type="dxa"/>
            <w:gridSpan w:val="4"/>
            <w:vAlign w:val="center"/>
          </w:tcPr>
          <w:p w14:paraId="058D4456" w14:textId="77777777" w:rsidR="0059608B" w:rsidRPr="0059608B" w:rsidRDefault="0059608B" w:rsidP="00DE15C5">
            <w:pPr>
              <w:rPr>
                <w:rFonts w:cs="Times New Roman"/>
                <w:szCs w:val="28"/>
              </w:rPr>
            </w:pPr>
            <w:r w:rsidRPr="0059608B">
              <w:rPr>
                <w:rFonts w:cs="Times New Roman"/>
                <w:szCs w:val="28"/>
              </w:rPr>
              <w:t>Премия и иные стимулирующие выплаты (50 %)</w:t>
            </w:r>
          </w:p>
        </w:tc>
        <w:tc>
          <w:tcPr>
            <w:tcW w:w="1655" w:type="dxa"/>
            <w:vAlign w:val="bottom"/>
          </w:tcPr>
          <w:p w14:paraId="178350F1" w14:textId="77777777" w:rsidR="0059608B" w:rsidRPr="0059608B" w:rsidRDefault="0059608B" w:rsidP="00DE15C5">
            <w:pPr>
              <w:jc w:val="right"/>
              <w:rPr>
                <w:rFonts w:cs="Times New Roman"/>
                <w:szCs w:val="28"/>
              </w:rPr>
            </w:pPr>
            <w:r w:rsidRPr="0059608B">
              <w:rPr>
                <w:rFonts w:cs="Times New Roman"/>
                <w:color w:val="000000"/>
                <w:szCs w:val="28"/>
              </w:rPr>
              <w:t>4821,40</w:t>
            </w:r>
          </w:p>
        </w:tc>
      </w:tr>
      <w:tr w:rsidR="0059608B" w:rsidRPr="0059608B" w14:paraId="3EBA2A8B" w14:textId="77777777" w:rsidTr="00ED0FE3">
        <w:trPr>
          <w:trHeight w:val="340"/>
        </w:trPr>
        <w:tc>
          <w:tcPr>
            <w:tcW w:w="7690" w:type="dxa"/>
            <w:gridSpan w:val="4"/>
            <w:vAlign w:val="center"/>
          </w:tcPr>
          <w:p w14:paraId="52306444" w14:textId="77777777" w:rsidR="0059608B" w:rsidRPr="0059608B" w:rsidRDefault="0059608B" w:rsidP="00DE15C5">
            <w:pPr>
              <w:rPr>
                <w:rFonts w:cs="Times New Roman"/>
                <w:szCs w:val="28"/>
              </w:rPr>
            </w:pPr>
            <w:r w:rsidRPr="0059608B">
              <w:rPr>
                <w:rFonts w:cs="Times New Roman"/>
                <w:szCs w:val="28"/>
              </w:rPr>
              <w:t>Всего затрат на основную заработную плату (З</w:t>
            </w:r>
            <w:r w:rsidRPr="0059608B">
              <w:rPr>
                <w:rFonts w:cs="Times New Roman"/>
                <w:szCs w:val="28"/>
                <w:vertAlign w:val="subscript"/>
              </w:rPr>
              <w:t>о</w:t>
            </w:r>
            <w:r w:rsidRPr="0059608B">
              <w:rPr>
                <w:rFonts w:cs="Times New Roman"/>
                <w:szCs w:val="28"/>
              </w:rPr>
              <w:t>)</w:t>
            </w:r>
          </w:p>
        </w:tc>
        <w:tc>
          <w:tcPr>
            <w:tcW w:w="1655" w:type="dxa"/>
            <w:vAlign w:val="bottom"/>
          </w:tcPr>
          <w:p w14:paraId="25837207" w14:textId="77777777" w:rsidR="0059608B" w:rsidRPr="0059608B" w:rsidRDefault="0059608B" w:rsidP="00DE15C5">
            <w:pPr>
              <w:jc w:val="right"/>
              <w:rPr>
                <w:rFonts w:cs="Times New Roman"/>
                <w:szCs w:val="28"/>
              </w:rPr>
            </w:pPr>
            <w:r w:rsidRPr="0059608B">
              <w:rPr>
                <w:rFonts w:cs="Times New Roman"/>
                <w:color w:val="000000"/>
                <w:szCs w:val="28"/>
              </w:rPr>
              <w:t>14464,21</w:t>
            </w:r>
          </w:p>
        </w:tc>
      </w:tr>
    </w:tbl>
    <w:p w14:paraId="06FEF296" w14:textId="77777777" w:rsidR="0059608B" w:rsidRPr="0059608B" w:rsidRDefault="0059608B" w:rsidP="00DE15C5">
      <w:pPr>
        <w:spacing w:after="0" w:line="240" w:lineRule="auto"/>
        <w:ind w:firstLine="709"/>
        <w:rPr>
          <w:rFonts w:cs="Times New Roman"/>
          <w:szCs w:val="28"/>
        </w:rPr>
      </w:pPr>
    </w:p>
    <w:p w14:paraId="7DAD2108" w14:textId="77777777" w:rsidR="0059608B" w:rsidRPr="0059608B" w:rsidRDefault="0059608B" w:rsidP="00DE15C5">
      <w:pPr>
        <w:spacing w:after="0" w:line="240" w:lineRule="auto"/>
        <w:ind w:firstLine="709"/>
        <w:rPr>
          <w:rFonts w:cs="Times New Roman"/>
          <w:szCs w:val="28"/>
        </w:rPr>
      </w:pPr>
      <w:r w:rsidRPr="0059608B">
        <w:rPr>
          <w:rFonts w:cs="Times New Roman"/>
          <w:szCs w:val="28"/>
        </w:rPr>
        <w:t>Таким образом основная заработная плата будет равна</w:t>
      </w:r>
    </w:p>
    <w:p w14:paraId="75D9271D" w14:textId="77777777" w:rsidR="0059608B" w:rsidRPr="0059608B" w:rsidRDefault="0059608B" w:rsidP="00DE15C5">
      <w:pPr>
        <w:spacing w:after="0" w:line="240" w:lineRule="auto"/>
        <w:ind w:firstLine="709"/>
        <w:rPr>
          <w:rFonts w:cs="Times New Roman"/>
          <w:szCs w:val="28"/>
        </w:rPr>
      </w:pPr>
    </w:p>
    <w:p w14:paraId="26BE8371" w14:textId="77777777" w:rsidR="0059608B" w:rsidRPr="0059608B" w:rsidRDefault="00ED0FE3" w:rsidP="00DE15C5">
      <w:pPr>
        <w:spacing w:after="0" w:line="240" w:lineRule="auto"/>
        <w:jc w:val="center"/>
        <w:rPr>
          <w:rFonts w:cs="Times New Roman"/>
          <w:i/>
          <w:szCs w:val="28"/>
        </w:rPr>
      </w:pPr>
      <m:oMathPara>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о</m:t>
              </m:r>
            </m:sub>
          </m:sSub>
          <m:r>
            <w:rPr>
              <w:rFonts w:ascii="Cambria Math" w:hAnsi="Cambria Math" w:cs="Times New Roman"/>
              <w:szCs w:val="28"/>
            </w:rPr>
            <m:t>=</m:t>
          </m:r>
          <m:d>
            <m:dPr>
              <m:ctrlPr>
                <w:rPr>
                  <w:rFonts w:ascii="Cambria Math" w:hAnsi="Cambria Math" w:cs="Times New Roman"/>
                  <w:i/>
                  <w:szCs w:val="28"/>
                </w:rPr>
              </m:ctrlPr>
            </m:dPr>
            <m:e>
              <m:r>
                <w:rPr>
                  <w:rFonts w:ascii="Cambria Math" w:hAnsi="Cambria Math" w:cs="Times New Roman"/>
                  <w:szCs w:val="28"/>
                </w:rPr>
                <m:t>19,04∙40+27,98∙40+44,64∙80+40,48∙80+14</m:t>
              </m:r>
              <m:r>
                <w:rPr>
                  <w:rFonts w:ascii="Cambria Math" w:hAnsi="Cambria Math" w:cs="Times New Roman"/>
                  <w:szCs w:val="28"/>
                  <w:lang w:val="en-US"/>
                </w:rPr>
                <m:t>,88</m:t>
              </m:r>
              <m:r>
                <w:rPr>
                  <w:rFonts w:ascii="Cambria Math" w:hAnsi="Cambria Math" w:cs="Times New Roman"/>
                  <w:szCs w:val="28"/>
                </w:rPr>
                <m:t>∙40+17,86∙20</m:t>
              </m:r>
            </m:e>
          </m:d>
          <m:r>
            <w:rPr>
              <w:rFonts w:ascii="Cambria Math" w:hAnsi="Cambria Math" w:cs="Times New Roman"/>
              <w:szCs w:val="28"/>
            </w:rPr>
            <m:t>∙1</m:t>
          </m:r>
          <m:r>
            <w:rPr>
              <w:rFonts w:ascii="Cambria Math" w:hAnsi="Cambria Math" w:cs="Times New Roman"/>
              <w:szCs w:val="28"/>
              <w:lang w:val="en-US"/>
            </w:rPr>
            <m:t>.5=</m:t>
          </m:r>
          <m:r>
            <m:rPr>
              <m:sty m:val="p"/>
            </m:rPr>
            <w:rPr>
              <w:rFonts w:ascii="Cambria Math" w:hAnsi="Cambria Math" w:cs="Times New Roman"/>
              <w:color w:val="000000"/>
              <w:szCs w:val="28"/>
            </w:rPr>
            <m:t>14464,21</m:t>
          </m:r>
          <m:r>
            <w:rPr>
              <w:rFonts w:ascii="Cambria Math" w:hAnsi="Cambria Math" w:cs="Times New Roman"/>
              <w:szCs w:val="28"/>
              <w:lang w:val="en-US"/>
            </w:rPr>
            <m:t xml:space="preserve"> </m:t>
          </m:r>
          <m:r>
            <w:rPr>
              <w:rFonts w:ascii="Cambria Math" w:hAnsi="Cambria Math" w:cs="Times New Roman"/>
              <w:szCs w:val="28"/>
            </w:rPr>
            <m:t>руб.</m:t>
          </m:r>
        </m:oMath>
      </m:oMathPara>
    </w:p>
    <w:p w14:paraId="75C53BEC" w14:textId="77777777" w:rsidR="0059608B" w:rsidRPr="0059608B" w:rsidRDefault="0059608B" w:rsidP="00DE15C5">
      <w:pPr>
        <w:spacing w:after="0" w:line="240" w:lineRule="auto"/>
        <w:rPr>
          <w:rFonts w:cs="Times New Roman"/>
          <w:szCs w:val="28"/>
        </w:rPr>
      </w:pPr>
    </w:p>
    <w:p w14:paraId="2A98BD94" w14:textId="77777777" w:rsidR="0059608B" w:rsidRPr="0059608B" w:rsidRDefault="0059608B" w:rsidP="00DE15C5">
      <w:pPr>
        <w:spacing w:after="0" w:line="240" w:lineRule="auto"/>
        <w:ind w:firstLine="709"/>
        <w:jc w:val="both"/>
        <w:rPr>
          <w:rFonts w:cs="Times New Roman"/>
          <w:szCs w:val="28"/>
        </w:rPr>
      </w:pPr>
      <w:r w:rsidRPr="0059608B">
        <w:rPr>
          <w:rFonts w:cs="Times New Roman"/>
          <w:szCs w:val="28"/>
        </w:rPr>
        <w:t>Дополнительная заработная плата разработчиков вычисляется по формуле</w:t>
      </w:r>
    </w:p>
    <w:p w14:paraId="40AD9F85" w14:textId="77777777" w:rsidR="0059608B" w:rsidRPr="0059608B" w:rsidRDefault="0059608B" w:rsidP="00DE15C5">
      <w:pPr>
        <w:spacing w:after="0" w:line="240" w:lineRule="auto"/>
        <w:ind w:firstLine="709"/>
        <w:jc w:val="both"/>
        <w:rPr>
          <w:rFonts w:cs="Times New Roman"/>
          <w:szCs w:val="28"/>
        </w:rPr>
      </w:pPr>
    </w:p>
    <w:tbl>
      <w:tblPr>
        <w:tblStyle w:val="15"/>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59608B" w:rsidRPr="0059608B" w14:paraId="2F545866" w14:textId="77777777" w:rsidTr="00ED0FE3">
        <w:tc>
          <w:tcPr>
            <w:tcW w:w="9067" w:type="dxa"/>
          </w:tcPr>
          <w:p w14:paraId="5FCD9977" w14:textId="77777777" w:rsidR="0059608B" w:rsidRPr="0059608B" w:rsidRDefault="00ED0FE3" w:rsidP="00DE15C5">
            <w:pPr>
              <w:contextualSpacing/>
              <w:jc w:val="center"/>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д</m:t>
                    </m:r>
                  </m:sub>
                </m:sSub>
                <m:r>
                  <w:rPr>
                    <w:rFonts w:ascii="Cambria Math" w:hAnsi="Cambria Math" w:cs="Times New Roman"/>
                    <w:szCs w:val="28"/>
                  </w:rPr>
                  <m:t>=</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m:t>
                        </m:r>
                      </m:sub>
                    </m:sSub>
                    <m:r>
                      <m:rPr>
                        <m:sty m:val="p"/>
                      </m:rP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Н</m:t>
                        </m:r>
                      </m:e>
                      <m:sub>
                        <m:r>
                          <w:rPr>
                            <w:rFonts w:ascii="Cambria Math" w:hAnsi="Cambria Math" w:cs="Times New Roman"/>
                            <w:szCs w:val="28"/>
                          </w:rPr>
                          <m:t>д</m:t>
                        </m:r>
                      </m:sub>
                    </m:sSub>
                  </m:num>
                  <m:den>
                    <m:r>
                      <m:rPr>
                        <m:sty m:val="p"/>
                      </m:rPr>
                      <w:rPr>
                        <w:rFonts w:ascii="Cambria Math" w:hAnsi="Cambria Math" w:cs="Times New Roman"/>
                        <w:szCs w:val="28"/>
                      </w:rPr>
                      <m:t>100</m:t>
                    </m:r>
                  </m:den>
                </m:f>
                <m:r>
                  <m:rPr>
                    <m:sty m:val="p"/>
                  </m:rPr>
                  <w:rPr>
                    <w:rFonts w:ascii="Cambria Math" w:hAnsi="Cambria Math" w:cs="Times New Roman"/>
                    <w:szCs w:val="28"/>
                  </w:rPr>
                  <m:t>,</m:t>
                </m:r>
              </m:oMath>
            </m:oMathPara>
          </w:p>
        </w:tc>
        <w:tc>
          <w:tcPr>
            <w:tcW w:w="289" w:type="dxa"/>
            <w:vAlign w:val="center"/>
          </w:tcPr>
          <w:p w14:paraId="6D855680" w14:textId="52B7E9E2" w:rsidR="0059608B" w:rsidRPr="0059608B" w:rsidRDefault="0059608B" w:rsidP="00DE15C5">
            <w:pPr>
              <w:jc w:val="right"/>
              <w:rPr>
                <w:rFonts w:cs="Times New Roman"/>
                <w:szCs w:val="28"/>
              </w:rPr>
            </w:pPr>
            <w:r w:rsidRPr="0059608B">
              <w:rPr>
                <w:rFonts w:cs="Times New Roman"/>
                <w:szCs w:val="28"/>
              </w:rPr>
              <w:t>(</w:t>
            </w:r>
            <w:r w:rsidR="00844FAA">
              <w:rPr>
                <w:rFonts w:cs="Times New Roman"/>
                <w:szCs w:val="28"/>
              </w:rPr>
              <w:t>5</w:t>
            </w:r>
            <w:r w:rsidRPr="0059608B">
              <w:rPr>
                <w:rFonts w:cs="Times New Roman"/>
                <w:szCs w:val="28"/>
              </w:rPr>
              <w:t>.2)</w:t>
            </w:r>
          </w:p>
        </w:tc>
      </w:tr>
    </w:tbl>
    <w:p w14:paraId="51D00A1C" w14:textId="77777777" w:rsidR="0059608B" w:rsidRPr="0059608B" w:rsidRDefault="0059608B" w:rsidP="00DE15C5">
      <w:pPr>
        <w:spacing w:after="0" w:line="240" w:lineRule="auto"/>
        <w:jc w:val="both"/>
        <w:rPr>
          <w:rFonts w:cs="Times New Roman"/>
          <w:szCs w:val="28"/>
        </w:rPr>
      </w:pPr>
    </w:p>
    <w:p w14:paraId="3520B1D5" w14:textId="77777777" w:rsidR="0059608B" w:rsidRPr="0059608B" w:rsidRDefault="0059608B" w:rsidP="00DE15C5">
      <w:pPr>
        <w:spacing w:after="0" w:line="240" w:lineRule="auto"/>
        <w:jc w:val="both"/>
        <w:rPr>
          <w:rFonts w:cs="Times New Roman"/>
          <w:szCs w:val="28"/>
        </w:rPr>
      </w:pPr>
      <w:r w:rsidRPr="0059608B">
        <w:rPr>
          <w:rFonts w:cs="Times New Roman"/>
          <w:szCs w:val="28"/>
        </w:rPr>
        <w:t>где Нд – норматив дополнительной заработной платы (10%); З</w:t>
      </w:r>
      <w:r w:rsidRPr="0059608B">
        <w:rPr>
          <w:rFonts w:cs="Times New Roman"/>
          <w:szCs w:val="28"/>
          <w:vertAlign w:val="subscript"/>
        </w:rPr>
        <w:t>о</w:t>
      </w:r>
      <w:r w:rsidRPr="0059608B">
        <w:rPr>
          <w:rFonts w:cs="Times New Roman"/>
          <w:szCs w:val="28"/>
        </w:rPr>
        <w:t xml:space="preserve"> – основная заработная плата исполнителей проекта.</w:t>
      </w:r>
    </w:p>
    <w:p w14:paraId="4253142B" w14:textId="77777777" w:rsidR="0059608B" w:rsidRPr="0059608B" w:rsidRDefault="0059608B" w:rsidP="00DE15C5">
      <w:pPr>
        <w:spacing w:after="0" w:line="240" w:lineRule="auto"/>
        <w:ind w:firstLine="709"/>
        <w:jc w:val="both"/>
        <w:rPr>
          <w:rFonts w:cs="Times New Roman"/>
          <w:szCs w:val="28"/>
        </w:rPr>
      </w:pPr>
      <w:r w:rsidRPr="0059608B">
        <w:rPr>
          <w:rFonts w:cs="Times New Roman"/>
          <w:szCs w:val="28"/>
        </w:rPr>
        <w:t>Таким образом, дополнительная заработная плата составит</w:t>
      </w:r>
    </w:p>
    <w:p w14:paraId="08397CA8" w14:textId="77777777" w:rsidR="0059608B" w:rsidRPr="0059608B" w:rsidRDefault="0059608B" w:rsidP="00DE15C5">
      <w:pPr>
        <w:spacing w:after="0" w:line="240" w:lineRule="auto"/>
        <w:ind w:firstLine="709"/>
        <w:jc w:val="both"/>
        <w:rPr>
          <w:rFonts w:eastAsiaTheme="minorEastAsia" w:cs="Times New Roman"/>
          <w:szCs w:val="28"/>
        </w:rPr>
      </w:pPr>
    </w:p>
    <w:p w14:paraId="206FF401" w14:textId="77777777" w:rsidR="0059608B" w:rsidRPr="0059608B" w:rsidRDefault="00ED0FE3" w:rsidP="00DE15C5">
      <w:pPr>
        <w:spacing w:after="0" w:line="240" w:lineRule="auto"/>
        <w:ind w:firstLine="709"/>
        <w:jc w:val="both"/>
        <w:rPr>
          <w:rFonts w:cs="Times New Roman"/>
          <w:szCs w:val="28"/>
        </w:rPr>
      </w:pPr>
      <m:oMathPara>
        <m:oMath>
          <m:sSub>
            <m:sSubPr>
              <m:ctrlPr>
                <w:rPr>
                  <w:rFonts w:ascii="Cambria Math" w:hAnsi="Cambria Math" w:cs="Times New Roman"/>
                  <w:i/>
                  <w:szCs w:val="28"/>
                </w:rPr>
              </m:ctrlPr>
            </m:sSubPr>
            <m:e>
              <m:r>
                <m:rPr>
                  <m:nor/>
                </m:rPr>
                <w:rPr>
                  <w:rFonts w:ascii="Cambria Math" w:hAnsi="Cambria Math" w:cs="Times New Roman"/>
                  <w:szCs w:val="28"/>
                </w:rPr>
                <m:t>З</m:t>
              </m:r>
            </m:e>
            <m:sub>
              <m:r>
                <m:rPr>
                  <m:nor/>
                </m:rPr>
                <w:rPr>
                  <w:rFonts w:ascii="Cambria Math" w:hAnsi="Cambria Math" w:cs="Times New Roman"/>
                  <w:szCs w:val="28"/>
                </w:rPr>
                <m:t>д</m:t>
              </m:r>
            </m:sub>
          </m:sSub>
          <m:r>
            <m:rPr>
              <m:nor/>
            </m:rPr>
            <w:rPr>
              <w:rFonts w:ascii="Cambria Math" w:hAnsi="Cambria Math" w:cs="Times New Roman"/>
              <w:szCs w:val="28"/>
            </w:rPr>
            <m:t xml:space="preserve"> = </m:t>
          </m:r>
          <m:f>
            <m:fPr>
              <m:ctrlPr>
                <w:rPr>
                  <w:rFonts w:ascii="Cambria Math" w:hAnsi="Cambria Math" w:cs="Times New Roman"/>
                  <w:i/>
                  <w:szCs w:val="28"/>
                </w:rPr>
              </m:ctrlPr>
            </m:fPr>
            <m:num>
              <m:r>
                <m:rPr>
                  <m:sty m:val="p"/>
                </m:rPr>
                <w:rPr>
                  <w:rFonts w:ascii="Cambria Math" w:hAnsi="Cambria Math" w:cs="Times New Roman"/>
                  <w:color w:val="000000"/>
                  <w:szCs w:val="28"/>
                </w:rPr>
                <m:t>14464,21</m:t>
              </m:r>
              <m:r>
                <w:rPr>
                  <w:rFonts w:ascii="Cambria Math" w:hAnsi="Cambria Math" w:cs="Times New Roman"/>
                  <w:szCs w:val="28"/>
                </w:rPr>
                <m:t xml:space="preserve"> ∙ </m:t>
              </m:r>
              <m:r>
                <m:rPr>
                  <m:nor/>
                </m:rPr>
                <w:rPr>
                  <w:rFonts w:ascii="Cambria Math" w:hAnsi="Cambria Math" w:cs="Times New Roman"/>
                  <w:szCs w:val="28"/>
                </w:rPr>
                <m:t>10</m:t>
              </m:r>
            </m:num>
            <m:den>
              <m:r>
                <m:rPr>
                  <m:nor/>
                </m:rPr>
                <w:rPr>
                  <w:rFonts w:ascii="Cambria Math" w:hAnsi="Cambria Math" w:cs="Times New Roman"/>
                  <w:szCs w:val="28"/>
                </w:rPr>
                <m:t>100</m:t>
              </m:r>
            </m:den>
          </m:f>
          <m:r>
            <m:rPr>
              <m:nor/>
            </m:rPr>
            <w:rPr>
              <w:rFonts w:ascii="Cambria Math" w:hAnsi="Cambria Math" w:cs="Times New Roman"/>
              <w:szCs w:val="28"/>
            </w:rPr>
            <m:t xml:space="preserve"> = 1446,42 руб.</m:t>
          </m:r>
        </m:oMath>
      </m:oMathPara>
    </w:p>
    <w:p w14:paraId="01F07BF8" w14:textId="77777777" w:rsidR="0059608B" w:rsidRPr="0059608B" w:rsidRDefault="0059608B" w:rsidP="00DE15C5">
      <w:pPr>
        <w:tabs>
          <w:tab w:val="center" w:pos="4678"/>
        </w:tabs>
        <w:spacing w:after="0" w:line="240" w:lineRule="auto"/>
        <w:jc w:val="both"/>
        <w:rPr>
          <w:rFonts w:ascii="Cambria Math" w:hAnsi="Cambria Math" w:cs="Times New Roman"/>
          <w:szCs w:val="28"/>
        </w:rPr>
      </w:pPr>
      <w:r w:rsidRPr="0059608B">
        <w:rPr>
          <w:rFonts w:eastAsiaTheme="minorEastAsia" w:cs="Times New Roman"/>
          <w:szCs w:val="28"/>
        </w:rPr>
        <w:tab/>
      </w:r>
    </w:p>
    <w:p w14:paraId="01D09604" w14:textId="77777777" w:rsidR="0059608B" w:rsidRPr="0059608B" w:rsidRDefault="0059608B" w:rsidP="00DE15C5">
      <w:pPr>
        <w:spacing w:after="0" w:line="240" w:lineRule="auto"/>
        <w:ind w:firstLine="709"/>
        <w:jc w:val="both"/>
        <w:rPr>
          <w:rFonts w:cs="Times New Roman"/>
          <w:szCs w:val="28"/>
        </w:rPr>
      </w:pPr>
      <w:r w:rsidRPr="0059608B">
        <w:rPr>
          <w:rFonts w:cs="Times New Roman"/>
          <w:szCs w:val="28"/>
        </w:rPr>
        <w:t>Отчисления в фонд социальной защиты населения и на обязательное страхование определяются по формуле</w:t>
      </w:r>
    </w:p>
    <w:p w14:paraId="3A17BE6B" w14:textId="77777777" w:rsidR="0059608B" w:rsidRPr="0059608B" w:rsidRDefault="0059608B" w:rsidP="00DE15C5">
      <w:pPr>
        <w:spacing w:after="0" w:line="240" w:lineRule="auto"/>
        <w:jc w:val="both"/>
        <w:rPr>
          <w:rFonts w:cs="Times New Roman"/>
          <w:szCs w:val="28"/>
        </w:rPr>
      </w:pPr>
    </w:p>
    <w:tbl>
      <w:tblPr>
        <w:tblStyle w:val="15"/>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59608B" w:rsidRPr="0059608B" w14:paraId="0A1BDC3B" w14:textId="77777777" w:rsidTr="00ED0FE3">
        <w:tc>
          <w:tcPr>
            <w:tcW w:w="9067" w:type="dxa"/>
          </w:tcPr>
          <w:p w14:paraId="3BF0EABB" w14:textId="77777777" w:rsidR="0059608B" w:rsidRPr="0059608B" w:rsidRDefault="00ED0FE3" w:rsidP="00DE15C5">
            <w:pPr>
              <w:contextualSpacing/>
              <w:jc w:val="center"/>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Р</m:t>
                    </m:r>
                  </m:e>
                  <m:sub>
                    <m:r>
                      <w:rPr>
                        <w:rFonts w:ascii="Cambria Math" w:hAnsi="Cambria Math" w:cs="Times New Roman"/>
                        <w:szCs w:val="28"/>
                      </w:rPr>
                      <m:t>соц</m:t>
                    </m:r>
                  </m:sub>
                </m:sSub>
                <m:r>
                  <w:rPr>
                    <w:rFonts w:ascii="Cambria Math" w:hAnsi="Cambria Math" w:cs="Times New Roman"/>
                    <w:szCs w:val="28"/>
                  </w:rPr>
                  <m:t>=</m:t>
                </m:r>
                <m:f>
                  <m:fPr>
                    <m:ctrlPr>
                      <w:rPr>
                        <w:rFonts w:ascii="Cambria Math" w:hAnsi="Cambria Math" w:cs="Times New Roman"/>
                        <w:szCs w:val="28"/>
                      </w:rPr>
                    </m:ctrlPr>
                  </m:fPr>
                  <m:num>
                    <m:d>
                      <m:dPr>
                        <m:ctrlPr>
                          <w:rPr>
                            <w:rFonts w:ascii="Cambria Math" w:hAnsi="Cambria Math" w:cs="Times New Roman"/>
                            <w:i/>
                            <w:szCs w:val="28"/>
                          </w:rPr>
                        </m:ctrlPr>
                      </m:dPr>
                      <m:e>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д</m:t>
                            </m:r>
                          </m:sub>
                        </m:sSub>
                      </m:e>
                    </m:d>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Н</m:t>
                        </m:r>
                      </m:e>
                      <m:sub>
                        <m:r>
                          <w:rPr>
                            <w:rFonts w:ascii="Cambria Math" w:hAnsi="Cambria Math" w:cs="Times New Roman"/>
                            <w:szCs w:val="28"/>
                          </w:rPr>
                          <m:t>соц</m:t>
                        </m:r>
                      </m:sub>
                    </m:sSub>
                  </m:num>
                  <m:den>
                    <m:r>
                      <m:rPr>
                        <m:sty m:val="p"/>
                      </m:rPr>
                      <w:rPr>
                        <w:rFonts w:ascii="Cambria Math" w:hAnsi="Cambria Math" w:cs="Times New Roman"/>
                        <w:szCs w:val="28"/>
                      </w:rPr>
                      <m:t>100</m:t>
                    </m:r>
                  </m:den>
                </m:f>
                <m:r>
                  <m:rPr>
                    <m:sty m:val="p"/>
                  </m:rPr>
                  <w:rPr>
                    <w:rFonts w:ascii="Cambria Math" w:hAnsi="Cambria Math" w:cs="Times New Roman"/>
                    <w:szCs w:val="28"/>
                  </w:rPr>
                  <m:t>,</m:t>
                </m:r>
              </m:oMath>
            </m:oMathPara>
          </w:p>
        </w:tc>
        <w:tc>
          <w:tcPr>
            <w:tcW w:w="289" w:type="dxa"/>
            <w:vAlign w:val="center"/>
          </w:tcPr>
          <w:p w14:paraId="2469CE4B" w14:textId="1C090AB0" w:rsidR="0059608B" w:rsidRPr="0059608B" w:rsidRDefault="0059608B" w:rsidP="00DE15C5">
            <w:pPr>
              <w:jc w:val="right"/>
              <w:rPr>
                <w:rFonts w:cs="Times New Roman"/>
                <w:szCs w:val="28"/>
              </w:rPr>
            </w:pPr>
            <w:r w:rsidRPr="0059608B">
              <w:rPr>
                <w:rFonts w:cs="Times New Roman"/>
                <w:szCs w:val="28"/>
              </w:rPr>
              <w:t>(</w:t>
            </w:r>
            <w:r w:rsidR="00844FAA">
              <w:rPr>
                <w:rFonts w:cs="Times New Roman"/>
                <w:szCs w:val="28"/>
              </w:rPr>
              <w:t>5</w:t>
            </w:r>
            <w:r w:rsidRPr="0059608B">
              <w:rPr>
                <w:rFonts w:cs="Times New Roman"/>
                <w:szCs w:val="28"/>
              </w:rPr>
              <w:t>.3)</w:t>
            </w:r>
          </w:p>
        </w:tc>
      </w:tr>
    </w:tbl>
    <w:p w14:paraId="69DC73C3" w14:textId="77777777" w:rsidR="0059608B" w:rsidRPr="0059608B" w:rsidRDefault="0059608B" w:rsidP="00DE15C5">
      <w:pPr>
        <w:spacing w:after="0" w:line="240" w:lineRule="auto"/>
        <w:jc w:val="both"/>
        <w:rPr>
          <w:rFonts w:cs="Times New Roman"/>
          <w:szCs w:val="28"/>
        </w:rPr>
      </w:pPr>
    </w:p>
    <w:p w14:paraId="4951DFBF" w14:textId="77777777" w:rsidR="0059608B" w:rsidRPr="0059608B" w:rsidRDefault="0059608B" w:rsidP="00DE15C5">
      <w:pPr>
        <w:spacing w:after="0" w:line="240" w:lineRule="auto"/>
        <w:jc w:val="both"/>
        <w:rPr>
          <w:rFonts w:cs="Times New Roman"/>
          <w:szCs w:val="28"/>
        </w:rPr>
      </w:pPr>
      <w:r w:rsidRPr="0059608B">
        <w:rPr>
          <w:rFonts w:cs="Times New Roman"/>
          <w:szCs w:val="28"/>
        </w:rPr>
        <w:t>где Н</w:t>
      </w:r>
      <w:r w:rsidRPr="0059608B">
        <w:rPr>
          <w:rFonts w:cs="Times New Roman"/>
          <w:szCs w:val="28"/>
          <w:vertAlign w:val="subscript"/>
        </w:rPr>
        <w:t>соц</w:t>
      </w:r>
      <w:r w:rsidRPr="0059608B">
        <w:rPr>
          <w:rFonts w:cs="Times New Roman"/>
          <w:szCs w:val="28"/>
        </w:rPr>
        <w:t xml:space="preserve"> – норматив отчислений в ФСЗН и Белгосстрах (в соответствии с действующим законодательством – 34,6%).</w:t>
      </w:r>
    </w:p>
    <w:p w14:paraId="65018F68" w14:textId="77777777" w:rsidR="0059608B" w:rsidRPr="0059608B" w:rsidRDefault="0059608B" w:rsidP="00DE15C5">
      <w:pPr>
        <w:spacing w:after="0" w:line="240" w:lineRule="auto"/>
        <w:ind w:firstLine="709"/>
        <w:jc w:val="both"/>
        <w:rPr>
          <w:rFonts w:cs="Times New Roman"/>
          <w:szCs w:val="28"/>
        </w:rPr>
      </w:pPr>
      <w:r w:rsidRPr="0059608B">
        <w:rPr>
          <w:rFonts w:cs="Times New Roman"/>
          <w:szCs w:val="28"/>
        </w:rPr>
        <w:t>Таким образом, отчисления на социальные нужды составляют</w:t>
      </w:r>
    </w:p>
    <w:p w14:paraId="07E76DA3" w14:textId="77777777" w:rsidR="0059608B" w:rsidRPr="0059608B" w:rsidRDefault="0059608B" w:rsidP="00DE15C5">
      <w:pPr>
        <w:spacing w:after="0" w:line="240" w:lineRule="auto"/>
        <w:jc w:val="both"/>
        <w:rPr>
          <w:rFonts w:cs="Times New Roman"/>
          <w:szCs w:val="28"/>
        </w:rPr>
      </w:pPr>
    </w:p>
    <w:p w14:paraId="5465CC6C" w14:textId="77777777" w:rsidR="0059608B" w:rsidRPr="0059608B" w:rsidRDefault="00ED0FE3" w:rsidP="00DE15C5">
      <w:pPr>
        <w:spacing w:after="0" w:line="240" w:lineRule="auto"/>
        <w:jc w:val="both"/>
        <w:rPr>
          <w:rFonts w:cs="Times New Roman"/>
          <w:i/>
          <w:szCs w:val="28"/>
        </w:rPr>
      </w:pPr>
      <m:oMathPara>
        <m:oMath>
          <m:sSub>
            <m:sSubPr>
              <m:ctrlPr>
                <w:rPr>
                  <w:rFonts w:ascii="Cambria Math" w:hAnsi="Cambria Math" w:cs="Times New Roman"/>
                  <w:i/>
                  <w:szCs w:val="28"/>
                </w:rPr>
              </m:ctrlPr>
            </m:sSubPr>
            <m:e>
              <m:r>
                <m:rPr>
                  <m:nor/>
                </m:rPr>
                <w:rPr>
                  <w:rFonts w:ascii="Cambria Math" w:hAnsi="Cambria Math" w:cs="Times New Roman"/>
                  <w:szCs w:val="28"/>
                </w:rPr>
                <m:t>Р</m:t>
              </m:r>
            </m:e>
            <m:sub>
              <m:r>
                <m:rPr>
                  <m:nor/>
                </m:rPr>
                <w:rPr>
                  <w:rFonts w:ascii="Cambria Math" w:hAnsi="Cambria Math" w:cs="Times New Roman"/>
                  <w:szCs w:val="28"/>
                </w:rPr>
                <m:t>соц</m:t>
              </m:r>
            </m:sub>
          </m:sSub>
          <m:r>
            <m:rPr>
              <m:nor/>
            </m:rPr>
            <w:rPr>
              <w:rFonts w:ascii="Cambria Math" w:hAnsi="Cambria Math" w:cs="Times New Roman"/>
              <w:szCs w:val="28"/>
            </w:rPr>
            <m:t>=</m:t>
          </m:r>
          <m:f>
            <m:fPr>
              <m:ctrlPr>
                <w:rPr>
                  <w:rFonts w:ascii="Cambria Math" w:hAnsi="Cambria Math" w:cs="Times New Roman"/>
                  <w:i/>
                  <w:szCs w:val="28"/>
                </w:rPr>
              </m:ctrlPr>
            </m:fPr>
            <m:num>
              <m:d>
                <m:dPr>
                  <m:ctrlPr>
                    <w:rPr>
                      <w:rFonts w:ascii="Cambria Math" w:hAnsi="Cambria Math" w:cs="Times New Roman"/>
                      <w:i/>
                      <w:szCs w:val="28"/>
                    </w:rPr>
                  </m:ctrlPr>
                </m:dPr>
                <m:e>
                  <m:r>
                    <m:rPr>
                      <m:sty m:val="p"/>
                    </m:rPr>
                    <w:rPr>
                      <w:rFonts w:ascii="Cambria Math" w:hAnsi="Cambria Math" w:cs="Times New Roman"/>
                      <w:color w:val="000000"/>
                      <w:szCs w:val="28"/>
                    </w:rPr>
                    <m:t>14464,21</m:t>
                  </m:r>
                  <m:r>
                    <m:rPr>
                      <m:nor/>
                    </m:rPr>
                    <w:rPr>
                      <w:rFonts w:ascii="Cambria Math" w:hAnsi="Cambria Math" w:cs="Times New Roman"/>
                      <w:szCs w:val="28"/>
                    </w:rPr>
                    <m:t xml:space="preserve"> +1446,42</m:t>
                  </m:r>
                </m:e>
              </m:d>
              <m:r>
                <w:rPr>
                  <w:rFonts w:ascii="Cambria Math" w:hAnsi="Cambria Math" w:cs="Times New Roman"/>
                  <w:szCs w:val="28"/>
                </w:rPr>
                <m:t xml:space="preserve"> ∙ </m:t>
              </m:r>
              <m:r>
                <m:rPr>
                  <m:nor/>
                </m:rPr>
                <w:rPr>
                  <w:rFonts w:ascii="Cambria Math" w:hAnsi="Cambria Math" w:cs="Times New Roman"/>
                  <w:szCs w:val="28"/>
                </w:rPr>
                <m:t>34,6</m:t>
              </m:r>
            </m:num>
            <m:den>
              <m:r>
                <m:rPr>
                  <m:nor/>
                </m:rPr>
                <w:rPr>
                  <w:rFonts w:ascii="Cambria Math" w:hAnsi="Cambria Math" w:cs="Times New Roman"/>
                  <w:szCs w:val="28"/>
                </w:rPr>
                <m:t>100</m:t>
              </m:r>
            </m:den>
          </m:f>
          <m:r>
            <w:rPr>
              <w:rFonts w:ascii="Cambria Math" w:hAnsi="Cambria Math" w:cs="Times New Roman"/>
              <w:szCs w:val="28"/>
            </w:rPr>
            <m:t>=5727,83</m:t>
          </m:r>
          <m:r>
            <m:rPr>
              <m:nor/>
            </m:rPr>
            <w:rPr>
              <w:rFonts w:ascii="Cambria Math" w:hAnsi="Cambria Math" w:cs="Times New Roman"/>
              <w:szCs w:val="28"/>
            </w:rPr>
            <m:t xml:space="preserve"> руб.</m:t>
          </m:r>
        </m:oMath>
      </m:oMathPara>
    </w:p>
    <w:p w14:paraId="60602CA4" w14:textId="77777777" w:rsidR="0059608B" w:rsidRPr="0059608B" w:rsidRDefault="0059608B" w:rsidP="00DE15C5">
      <w:pPr>
        <w:spacing w:after="0" w:line="240" w:lineRule="auto"/>
        <w:jc w:val="both"/>
        <w:rPr>
          <w:rFonts w:cs="Times New Roman"/>
          <w:iCs/>
          <w:szCs w:val="28"/>
        </w:rPr>
      </w:pPr>
    </w:p>
    <w:p w14:paraId="649D6E83" w14:textId="77777777" w:rsidR="0059608B" w:rsidRPr="0059608B" w:rsidRDefault="0059608B" w:rsidP="00DE15C5">
      <w:pPr>
        <w:spacing w:after="0" w:line="240" w:lineRule="auto"/>
        <w:ind w:firstLine="709"/>
        <w:jc w:val="both"/>
        <w:rPr>
          <w:rFonts w:cs="Times New Roman"/>
          <w:szCs w:val="28"/>
        </w:rPr>
      </w:pPr>
      <w:r w:rsidRPr="0059608B">
        <w:rPr>
          <w:rFonts w:cs="Times New Roman"/>
          <w:szCs w:val="28"/>
        </w:rPr>
        <w:t>Рассчитаем прочие расходы по формуле</w:t>
      </w:r>
    </w:p>
    <w:p w14:paraId="06A576C1" w14:textId="77777777" w:rsidR="0059608B" w:rsidRPr="0059608B" w:rsidRDefault="0059608B" w:rsidP="00DE15C5">
      <w:pPr>
        <w:tabs>
          <w:tab w:val="center" w:pos="4678"/>
          <w:tab w:val="right" w:pos="9355"/>
        </w:tabs>
        <w:spacing w:after="0" w:line="240" w:lineRule="auto"/>
        <w:jc w:val="both"/>
        <w:rPr>
          <w:rFonts w:cs="Times New Roman"/>
          <w:szCs w:val="28"/>
        </w:rPr>
      </w:pPr>
      <w:r w:rsidRPr="0059608B">
        <w:rPr>
          <w:rFonts w:cs="Times New Roman"/>
          <w:szCs w:val="28"/>
        </w:rPr>
        <w:tab/>
      </w:r>
    </w:p>
    <w:tbl>
      <w:tblPr>
        <w:tblStyle w:val="15"/>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59608B" w:rsidRPr="0059608B" w14:paraId="47DAA125" w14:textId="77777777" w:rsidTr="00ED0FE3">
        <w:tc>
          <w:tcPr>
            <w:tcW w:w="9067" w:type="dxa"/>
          </w:tcPr>
          <w:p w14:paraId="14C97174" w14:textId="77777777" w:rsidR="0059608B" w:rsidRPr="0059608B" w:rsidRDefault="00ED0FE3" w:rsidP="00DE15C5">
            <w:pPr>
              <w:contextualSpacing/>
              <w:jc w:val="center"/>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Р</m:t>
                    </m:r>
                  </m:e>
                  <m:sub>
                    <m:r>
                      <w:rPr>
                        <w:rFonts w:ascii="Cambria Math" w:hAnsi="Cambria Math" w:cs="Times New Roman"/>
                        <w:szCs w:val="28"/>
                      </w:rPr>
                      <m:t>пр</m:t>
                    </m:r>
                  </m:sub>
                </m:sSub>
                <m:r>
                  <w:rPr>
                    <w:rFonts w:ascii="Cambria Math" w:hAnsi="Cambria Math" w:cs="Times New Roman"/>
                    <w:szCs w:val="28"/>
                  </w:rPr>
                  <m:t>=</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m:t>
                        </m:r>
                      </m:sub>
                    </m:sSub>
                    <m:r>
                      <m:rPr>
                        <m:sty m:val="p"/>
                      </m:rP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Н</m:t>
                        </m:r>
                      </m:e>
                      <m:sub>
                        <m:r>
                          <w:rPr>
                            <w:rFonts w:ascii="Cambria Math" w:hAnsi="Cambria Math" w:cs="Times New Roman"/>
                            <w:szCs w:val="28"/>
                          </w:rPr>
                          <m:t>пр</m:t>
                        </m:r>
                      </m:sub>
                    </m:sSub>
                  </m:num>
                  <m:den>
                    <m:r>
                      <m:rPr>
                        <m:sty m:val="p"/>
                      </m:rPr>
                      <w:rPr>
                        <w:rFonts w:ascii="Cambria Math" w:hAnsi="Cambria Math" w:cs="Times New Roman"/>
                        <w:szCs w:val="28"/>
                      </w:rPr>
                      <m:t>100</m:t>
                    </m:r>
                  </m:den>
                </m:f>
                <m:r>
                  <m:rPr>
                    <m:sty m:val="p"/>
                  </m:rPr>
                  <w:rPr>
                    <w:rFonts w:ascii="Cambria Math" w:hAnsi="Cambria Math" w:cs="Times New Roman"/>
                    <w:szCs w:val="28"/>
                  </w:rPr>
                  <m:t>,</m:t>
                </m:r>
              </m:oMath>
            </m:oMathPara>
          </w:p>
        </w:tc>
        <w:tc>
          <w:tcPr>
            <w:tcW w:w="289" w:type="dxa"/>
            <w:vAlign w:val="center"/>
          </w:tcPr>
          <w:p w14:paraId="0F12307B" w14:textId="7725388B" w:rsidR="0059608B" w:rsidRPr="0059608B" w:rsidRDefault="0059608B" w:rsidP="00DE15C5">
            <w:pPr>
              <w:jc w:val="right"/>
              <w:rPr>
                <w:rFonts w:cs="Times New Roman"/>
                <w:szCs w:val="28"/>
              </w:rPr>
            </w:pPr>
            <w:r w:rsidRPr="0059608B">
              <w:rPr>
                <w:rFonts w:cs="Times New Roman"/>
                <w:szCs w:val="28"/>
              </w:rPr>
              <w:t>(</w:t>
            </w:r>
            <w:r w:rsidR="00A965BB">
              <w:rPr>
                <w:rFonts w:cs="Times New Roman"/>
                <w:szCs w:val="28"/>
              </w:rPr>
              <w:t>5</w:t>
            </w:r>
            <w:r w:rsidRPr="0059608B">
              <w:rPr>
                <w:rFonts w:cs="Times New Roman"/>
                <w:szCs w:val="28"/>
              </w:rPr>
              <w:t>.4)</w:t>
            </w:r>
          </w:p>
        </w:tc>
      </w:tr>
    </w:tbl>
    <w:p w14:paraId="2964E6B4" w14:textId="77777777" w:rsidR="0059608B" w:rsidRPr="0059608B" w:rsidRDefault="0059608B" w:rsidP="00DE15C5">
      <w:pPr>
        <w:spacing w:after="0" w:line="240" w:lineRule="auto"/>
        <w:jc w:val="both"/>
        <w:rPr>
          <w:rFonts w:cs="Times New Roman"/>
          <w:szCs w:val="28"/>
        </w:rPr>
      </w:pPr>
    </w:p>
    <w:p w14:paraId="1EF34E33" w14:textId="77777777" w:rsidR="0059608B" w:rsidRPr="0059608B" w:rsidRDefault="0059608B" w:rsidP="00DE15C5">
      <w:pPr>
        <w:spacing w:after="0" w:line="240" w:lineRule="auto"/>
        <w:jc w:val="both"/>
        <w:rPr>
          <w:rFonts w:cs="Times New Roman"/>
          <w:szCs w:val="28"/>
        </w:rPr>
      </w:pPr>
      <w:r w:rsidRPr="0059608B">
        <w:rPr>
          <w:rFonts w:cs="Times New Roman"/>
          <w:szCs w:val="28"/>
        </w:rPr>
        <w:t>где Н</w:t>
      </w:r>
      <w:r w:rsidRPr="0059608B">
        <w:rPr>
          <w:rFonts w:cs="Times New Roman"/>
          <w:szCs w:val="28"/>
          <w:vertAlign w:val="subscript"/>
        </w:rPr>
        <w:t xml:space="preserve">пр </w:t>
      </w:r>
      <w:r w:rsidRPr="0059608B">
        <w:rPr>
          <w:rFonts w:cs="Times New Roman"/>
          <w:szCs w:val="28"/>
        </w:rPr>
        <w:t>– норматив прочих расходов (30%).</w:t>
      </w:r>
    </w:p>
    <w:p w14:paraId="770BC6F3" w14:textId="77777777" w:rsidR="0059608B" w:rsidRPr="0059608B" w:rsidRDefault="0059608B" w:rsidP="00DE15C5">
      <w:pPr>
        <w:spacing w:after="0" w:line="240" w:lineRule="auto"/>
        <w:ind w:firstLine="709"/>
        <w:jc w:val="both"/>
        <w:rPr>
          <w:rFonts w:cs="Times New Roman"/>
          <w:szCs w:val="28"/>
        </w:rPr>
      </w:pPr>
      <w:r w:rsidRPr="0059608B">
        <w:rPr>
          <w:rFonts w:cs="Times New Roman"/>
          <w:szCs w:val="28"/>
        </w:rPr>
        <w:t>Таким образом, прочие расходы будут равны</w:t>
      </w:r>
    </w:p>
    <w:p w14:paraId="19DC62F9" w14:textId="77777777" w:rsidR="0059608B" w:rsidRPr="0059608B" w:rsidRDefault="0059608B" w:rsidP="00DE15C5">
      <w:pPr>
        <w:spacing w:after="0" w:line="240" w:lineRule="auto"/>
        <w:jc w:val="both"/>
        <w:rPr>
          <w:rFonts w:eastAsiaTheme="minorEastAsia" w:cs="Times New Roman"/>
          <w:i/>
          <w:szCs w:val="28"/>
        </w:rPr>
      </w:pPr>
    </w:p>
    <w:p w14:paraId="36CDA653" w14:textId="77777777" w:rsidR="0059608B" w:rsidRPr="0059608B" w:rsidRDefault="00ED0FE3" w:rsidP="00DE15C5">
      <w:pPr>
        <w:spacing w:after="0" w:line="240" w:lineRule="auto"/>
        <w:jc w:val="both"/>
        <w:rPr>
          <w:rFonts w:cs="Times New Roman"/>
          <w:i/>
          <w:szCs w:val="28"/>
        </w:rPr>
      </w:pPr>
      <m:oMathPara>
        <m:oMath>
          <m:sSub>
            <m:sSubPr>
              <m:ctrlPr>
                <w:rPr>
                  <w:rFonts w:ascii="Cambria Math" w:hAnsi="Cambria Math" w:cs="Times New Roman"/>
                  <w:i/>
                  <w:szCs w:val="28"/>
                </w:rPr>
              </m:ctrlPr>
            </m:sSubPr>
            <m:e>
              <m:r>
                <m:rPr>
                  <m:nor/>
                </m:rPr>
                <w:rPr>
                  <w:rFonts w:cs="Times New Roman"/>
                  <w:szCs w:val="28"/>
                </w:rPr>
                <m:t>Р</m:t>
              </m:r>
            </m:e>
            <m:sub>
              <m:r>
                <m:rPr>
                  <m:nor/>
                </m:rPr>
                <w:rPr>
                  <w:rFonts w:cs="Times New Roman"/>
                  <w:szCs w:val="28"/>
                </w:rPr>
                <m:t>пр</m:t>
              </m:r>
            </m:sub>
          </m:sSub>
          <m:r>
            <m:rPr>
              <m:nor/>
            </m:rPr>
            <w:rPr>
              <w:rFonts w:cs="Times New Roman"/>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14464,21</m:t>
              </m:r>
              <m:r>
                <w:rPr>
                  <w:rFonts w:ascii="Cambria Math" w:hAnsi="Cambria Math" w:cs="Times New Roman"/>
                  <w:szCs w:val="28"/>
                </w:rPr>
                <m:t>∙</m:t>
              </m:r>
              <m:r>
                <m:rPr>
                  <m:nor/>
                </m:rPr>
                <w:rPr>
                  <w:rFonts w:ascii="Cambria Math" w:cs="Times New Roman"/>
                  <w:szCs w:val="28"/>
                </w:rPr>
                <m:t xml:space="preserve">30 </m:t>
              </m:r>
            </m:num>
            <m:den>
              <m:r>
                <w:rPr>
                  <w:rFonts w:ascii="Cambria Math" w:hAnsi="Cambria Math" w:cs="Times New Roman"/>
                  <w:color w:val="000000"/>
                  <w:szCs w:val="28"/>
                </w:rPr>
                <m:t>100</m:t>
              </m:r>
            </m:den>
          </m:f>
          <m:r>
            <m:rPr>
              <m:nor/>
            </m:rPr>
            <w:rPr>
              <w:rFonts w:cs="Times New Roman"/>
              <w:szCs w:val="28"/>
            </w:rPr>
            <m:t>=</m:t>
          </m:r>
          <m:r>
            <m:rPr>
              <m:nor/>
            </m:rPr>
            <w:rPr>
              <w:rFonts w:ascii="Cambria Math" w:cs="Times New Roman"/>
              <w:szCs w:val="28"/>
            </w:rPr>
            <m:t xml:space="preserve"> 4</m:t>
          </m:r>
          <m:r>
            <m:rPr>
              <m:nor/>
            </m:rPr>
            <w:rPr>
              <w:rFonts w:ascii="Cambria Math" w:cs="Times New Roman"/>
              <w:szCs w:val="28"/>
            </w:rPr>
            <m:t> </m:t>
          </m:r>
          <m:r>
            <m:rPr>
              <m:nor/>
            </m:rPr>
            <w:rPr>
              <w:rFonts w:ascii="Cambria Math" w:cs="Times New Roman"/>
              <w:szCs w:val="28"/>
            </w:rPr>
            <m:t>339,26</m:t>
          </m:r>
          <m:r>
            <m:rPr>
              <m:nor/>
            </m:rPr>
            <w:rPr>
              <w:rFonts w:cs="Times New Roman"/>
              <w:szCs w:val="28"/>
            </w:rPr>
            <m:t xml:space="preserve"> руб.</m:t>
          </m:r>
        </m:oMath>
      </m:oMathPara>
    </w:p>
    <w:p w14:paraId="0A729D04" w14:textId="77777777" w:rsidR="0059608B" w:rsidRPr="0059608B" w:rsidRDefault="0059608B" w:rsidP="00DE15C5">
      <w:pPr>
        <w:spacing w:after="0" w:line="240" w:lineRule="auto"/>
        <w:jc w:val="both"/>
        <w:rPr>
          <w:rFonts w:cs="Times New Roman"/>
          <w:iCs/>
          <w:szCs w:val="28"/>
        </w:rPr>
      </w:pPr>
    </w:p>
    <w:p w14:paraId="69FE5447" w14:textId="77777777" w:rsidR="0059608B" w:rsidRPr="0059608B" w:rsidRDefault="0059608B" w:rsidP="00DE15C5">
      <w:pPr>
        <w:spacing w:after="0" w:line="240" w:lineRule="auto"/>
        <w:ind w:firstLine="709"/>
        <w:jc w:val="both"/>
        <w:rPr>
          <w:rFonts w:cs="Times New Roman"/>
          <w:szCs w:val="28"/>
        </w:rPr>
      </w:pPr>
      <w:r w:rsidRPr="0059608B">
        <w:rPr>
          <w:rFonts w:cs="Times New Roman"/>
          <w:szCs w:val="28"/>
        </w:rPr>
        <w:t>Общая сумма затрат на разработку вычисляется по формуле</w:t>
      </w:r>
    </w:p>
    <w:p w14:paraId="5CF41FFA" w14:textId="77777777" w:rsidR="0059608B" w:rsidRPr="0059608B" w:rsidRDefault="0059608B" w:rsidP="00DE15C5">
      <w:pPr>
        <w:spacing w:after="0" w:line="240" w:lineRule="auto"/>
        <w:jc w:val="both"/>
        <w:rPr>
          <w:rFonts w:cs="Times New Roman"/>
          <w:szCs w:val="28"/>
        </w:rPr>
      </w:pPr>
    </w:p>
    <w:p w14:paraId="1C7BA126" w14:textId="77777777" w:rsidR="0059608B" w:rsidRPr="0059608B" w:rsidRDefault="0059608B" w:rsidP="00DE15C5">
      <w:pPr>
        <w:tabs>
          <w:tab w:val="center" w:pos="4678"/>
          <w:tab w:val="right" w:pos="9355"/>
        </w:tabs>
        <w:spacing w:after="0" w:line="240" w:lineRule="auto"/>
        <w:jc w:val="both"/>
        <w:rPr>
          <w:rFonts w:cs="Times New Roman"/>
          <w:szCs w:val="28"/>
        </w:rPr>
      </w:pPr>
      <w:r w:rsidRPr="0059608B">
        <w:rPr>
          <w:rFonts w:cs="Times New Roman"/>
          <w:szCs w:val="28"/>
        </w:rPr>
        <w:tab/>
      </w:r>
    </w:p>
    <w:tbl>
      <w:tblPr>
        <w:tblStyle w:val="15"/>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59608B" w:rsidRPr="0059608B" w14:paraId="61E68A66" w14:textId="77777777" w:rsidTr="00ED0FE3">
        <w:tc>
          <w:tcPr>
            <w:tcW w:w="9067" w:type="dxa"/>
          </w:tcPr>
          <w:p w14:paraId="4DE1F4CA" w14:textId="77777777" w:rsidR="0059608B" w:rsidRPr="0059608B" w:rsidRDefault="00ED0FE3" w:rsidP="00DE15C5">
            <w:pPr>
              <w:contextualSpacing/>
              <w:jc w:val="center"/>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р</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о</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д</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Р</m:t>
                    </m:r>
                  </m:e>
                  <m:sub>
                    <m:r>
                      <w:rPr>
                        <w:rFonts w:ascii="Cambria Math" w:hAnsi="Cambria Math" w:cs="Times New Roman"/>
                        <w:szCs w:val="28"/>
                      </w:rPr>
                      <m:t>соц</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Р</m:t>
                    </m:r>
                  </m:e>
                  <m:sub>
                    <m:r>
                      <w:rPr>
                        <w:rFonts w:ascii="Cambria Math" w:hAnsi="Cambria Math" w:cs="Times New Roman"/>
                        <w:szCs w:val="28"/>
                      </w:rPr>
                      <m:t>пр</m:t>
                    </m:r>
                  </m:sub>
                </m:sSub>
                <m:r>
                  <w:rPr>
                    <w:rFonts w:ascii="Cambria Math" w:hAnsi="Cambria Math" w:cs="Times New Roman"/>
                    <w:szCs w:val="28"/>
                  </w:rPr>
                  <m:t>.</m:t>
                </m:r>
              </m:oMath>
            </m:oMathPara>
          </w:p>
        </w:tc>
        <w:tc>
          <w:tcPr>
            <w:tcW w:w="289" w:type="dxa"/>
            <w:vAlign w:val="center"/>
          </w:tcPr>
          <w:p w14:paraId="7078B5E2" w14:textId="61E2F5F0" w:rsidR="0059608B" w:rsidRPr="0059608B" w:rsidRDefault="0059608B" w:rsidP="00DE15C5">
            <w:pPr>
              <w:jc w:val="right"/>
              <w:rPr>
                <w:rFonts w:cs="Times New Roman"/>
                <w:szCs w:val="28"/>
              </w:rPr>
            </w:pPr>
            <w:r w:rsidRPr="0059608B">
              <w:rPr>
                <w:rFonts w:cs="Times New Roman"/>
                <w:szCs w:val="28"/>
              </w:rPr>
              <w:t>(</w:t>
            </w:r>
            <w:r w:rsidR="00A965BB">
              <w:rPr>
                <w:rFonts w:cs="Times New Roman"/>
                <w:szCs w:val="28"/>
              </w:rPr>
              <w:t>5</w:t>
            </w:r>
            <w:r w:rsidRPr="0059608B">
              <w:rPr>
                <w:rFonts w:cs="Times New Roman"/>
                <w:szCs w:val="28"/>
              </w:rPr>
              <w:t>.5)</w:t>
            </w:r>
          </w:p>
        </w:tc>
      </w:tr>
    </w:tbl>
    <w:p w14:paraId="64584916" w14:textId="77777777" w:rsidR="0059608B" w:rsidRPr="0059608B" w:rsidRDefault="0059608B" w:rsidP="00DE15C5">
      <w:pPr>
        <w:tabs>
          <w:tab w:val="center" w:pos="4678"/>
          <w:tab w:val="right" w:pos="9355"/>
        </w:tabs>
        <w:spacing w:after="0" w:line="240" w:lineRule="auto"/>
        <w:jc w:val="both"/>
        <w:rPr>
          <w:rFonts w:cs="Times New Roman"/>
          <w:szCs w:val="28"/>
        </w:rPr>
      </w:pPr>
    </w:p>
    <w:p w14:paraId="29F8CF9F" w14:textId="77777777" w:rsidR="0059608B" w:rsidRPr="0059608B" w:rsidRDefault="0059608B" w:rsidP="00DE15C5">
      <w:pPr>
        <w:tabs>
          <w:tab w:val="center" w:pos="4678"/>
        </w:tabs>
        <w:spacing w:after="0" w:line="240" w:lineRule="auto"/>
        <w:ind w:firstLine="709"/>
        <w:jc w:val="both"/>
        <w:rPr>
          <w:rFonts w:cs="Times New Roman"/>
          <w:szCs w:val="28"/>
        </w:rPr>
      </w:pPr>
      <w:r w:rsidRPr="0059608B">
        <w:rPr>
          <w:rFonts w:cs="Times New Roman"/>
          <w:szCs w:val="28"/>
        </w:rPr>
        <w:t>Таким образом общая сумма затрат составит</w:t>
      </w:r>
    </w:p>
    <w:p w14:paraId="4941DF8D" w14:textId="77777777" w:rsidR="0059608B" w:rsidRPr="0059608B" w:rsidRDefault="0059608B" w:rsidP="00DE15C5">
      <w:pPr>
        <w:spacing w:after="0" w:line="240" w:lineRule="auto"/>
        <w:jc w:val="both"/>
        <w:rPr>
          <w:rFonts w:cs="Times New Roman"/>
          <w:szCs w:val="28"/>
        </w:rPr>
      </w:pPr>
    </w:p>
    <w:p w14:paraId="7F2A076D" w14:textId="77777777" w:rsidR="0059608B" w:rsidRPr="0059608B" w:rsidRDefault="0059608B" w:rsidP="00DE15C5">
      <w:pPr>
        <w:tabs>
          <w:tab w:val="center" w:pos="4678"/>
        </w:tabs>
        <w:spacing w:after="0" w:line="240" w:lineRule="auto"/>
        <w:jc w:val="both"/>
        <w:rPr>
          <w:rFonts w:cs="Times New Roman"/>
          <w:szCs w:val="28"/>
        </w:rPr>
      </w:pPr>
      <w:r w:rsidRPr="0059608B">
        <w:rPr>
          <w:rFonts w:cs="Times New Roman"/>
          <w:szCs w:val="28"/>
        </w:rPr>
        <w:tab/>
      </w:r>
      <m:oMath>
        <m:sSub>
          <m:sSubPr>
            <m:ctrlPr>
              <w:rPr>
                <w:rFonts w:ascii="Cambria Math" w:hAnsi="Cambria Math" w:cs="Times New Roman"/>
                <w:i/>
                <w:szCs w:val="28"/>
                <w:lang w:val="en-US"/>
              </w:rPr>
            </m:ctrlPr>
          </m:sSubPr>
          <m:e>
            <m:r>
              <m:rPr>
                <m:nor/>
              </m:rPr>
              <w:rPr>
                <w:rFonts w:cs="Times New Roman"/>
                <w:szCs w:val="28"/>
              </w:rPr>
              <m:t>З</m:t>
            </m:r>
          </m:e>
          <m:sub>
            <m:r>
              <m:rPr>
                <m:nor/>
              </m:rPr>
              <w:rPr>
                <w:rFonts w:cs="Times New Roman"/>
                <w:szCs w:val="28"/>
              </w:rPr>
              <m:t>р</m:t>
            </m:r>
          </m:sub>
        </m:sSub>
        <m:r>
          <m:rPr>
            <m:nor/>
          </m:rPr>
          <w:rPr>
            <w:rFonts w:cs="Times New Roman"/>
            <w:szCs w:val="28"/>
          </w:rPr>
          <m:t>=</m:t>
        </m:r>
        <m:r>
          <m:rPr>
            <m:sty m:val="p"/>
          </m:rPr>
          <w:rPr>
            <w:rFonts w:ascii="Cambria Math" w:hAnsi="Cambria Math" w:cs="Times New Roman"/>
            <w:color w:val="000000"/>
            <w:szCs w:val="28"/>
          </w:rPr>
          <m:t xml:space="preserve">14464,21 </m:t>
        </m:r>
        <m:r>
          <m:rPr>
            <m:nor/>
          </m:rPr>
          <w:rPr>
            <w:rFonts w:cs="Times New Roman"/>
            <w:szCs w:val="28"/>
          </w:rPr>
          <m:t>+</m:t>
        </m:r>
        <m:r>
          <m:rPr>
            <m:nor/>
          </m:rPr>
          <w:rPr>
            <w:rFonts w:ascii="Cambria Math" w:cs="Times New Roman"/>
            <w:szCs w:val="28"/>
          </w:rPr>
          <m:t xml:space="preserve"> </m:t>
        </m:r>
        <m:r>
          <m:rPr>
            <m:nor/>
          </m:rPr>
          <w:rPr>
            <w:rFonts w:ascii="Cambria Math" w:hAnsi="Cambria Math" w:cs="Times New Roman"/>
            <w:szCs w:val="28"/>
          </w:rPr>
          <m:t>1446,42</m:t>
        </m:r>
        <m:r>
          <m:rPr>
            <m:sty m:val="p"/>
          </m:rPr>
          <w:rPr>
            <w:rFonts w:ascii="Cambria Math" w:hAnsi="Cambria Math" w:cs="Times New Roman"/>
            <w:color w:val="000000"/>
            <w:szCs w:val="28"/>
          </w:rPr>
          <m:t xml:space="preserve"> </m:t>
        </m:r>
        <m:r>
          <m:rPr>
            <m:nor/>
          </m:rPr>
          <w:rPr>
            <w:rFonts w:cs="Times New Roman"/>
            <w:szCs w:val="28"/>
          </w:rPr>
          <m:t>+</m:t>
        </m:r>
        <m:r>
          <m:rPr>
            <m:nor/>
          </m:rPr>
          <w:rPr>
            <w:rFonts w:ascii="Cambria Math" w:cs="Times New Roman"/>
            <w:szCs w:val="28"/>
          </w:rPr>
          <m:t xml:space="preserve"> </m:t>
        </m:r>
        <m:r>
          <w:rPr>
            <w:rFonts w:ascii="Cambria Math" w:hAnsi="Cambria Math" w:cs="Times New Roman"/>
            <w:szCs w:val="28"/>
          </w:rPr>
          <m:t xml:space="preserve">5727,83 </m:t>
        </m:r>
        <m:r>
          <m:rPr>
            <m:nor/>
          </m:rPr>
          <w:rPr>
            <w:rFonts w:cs="Times New Roman"/>
            <w:szCs w:val="28"/>
          </w:rPr>
          <m:t>+</m:t>
        </m:r>
        <m:r>
          <m:rPr>
            <m:nor/>
          </m:rPr>
          <w:rPr>
            <w:rFonts w:ascii="Cambria Math" w:cs="Times New Roman"/>
            <w:szCs w:val="28"/>
          </w:rPr>
          <m:t xml:space="preserve"> 4</m:t>
        </m:r>
        <m:r>
          <m:rPr>
            <m:nor/>
          </m:rPr>
          <w:rPr>
            <w:rFonts w:ascii="Cambria Math" w:cs="Times New Roman"/>
            <w:szCs w:val="28"/>
          </w:rPr>
          <m:t> </m:t>
        </m:r>
        <m:r>
          <m:rPr>
            <m:nor/>
          </m:rPr>
          <w:rPr>
            <w:rFonts w:ascii="Cambria Math" w:cs="Times New Roman"/>
            <w:szCs w:val="28"/>
          </w:rPr>
          <m:t xml:space="preserve">339,26 </m:t>
        </m:r>
        <m:r>
          <m:rPr>
            <m:nor/>
          </m:rPr>
          <w:rPr>
            <w:rFonts w:cs="Times New Roman"/>
            <w:szCs w:val="28"/>
          </w:rPr>
          <m:t>=</m:t>
        </m:r>
        <m:r>
          <m:rPr>
            <m:nor/>
          </m:rPr>
          <w:rPr>
            <w:rFonts w:ascii="Cambria Math" w:cs="Times New Roman"/>
            <w:szCs w:val="28"/>
          </w:rPr>
          <m:t xml:space="preserve"> 25977,72</m:t>
        </m:r>
        <m:r>
          <m:rPr>
            <m:nor/>
          </m:rPr>
          <w:rPr>
            <w:rFonts w:cs="Times New Roman"/>
            <w:szCs w:val="28"/>
          </w:rPr>
          <m:t xml:space="preserve"> руб.</m:t>
        </m:r>
      </m:oMath>
    </w:p>
    <w:p w14:paraId="0A6BCD52" w14:textId="77777777" w:rsidR="0059608B" w:rsidRPr="0059608B" w:rsidRDefault="0059608B" w:rsidP="00DE15C5">
      <w:pPr>
        <w:spacing w:after="0" w:line="240" w:lineRule="auto"/>
        <w:jc w:val="both"/>
        <w:rPr>
          <w:rFonts w:cs="Times New Roman"/>
          <w:szCs w:val="28"/>
        </w:rPr>
      </w:pPr>
    </w:p>
    <w:p w14:paraId="64B08BD8" w14:textId="77777777" w:rsidR="0059608B" w:rsidRPr="0059608B" w:rsidRDefault="0059608B" w:rsidP="00DE15C5">
      <w:pPr>
        <w:spacing w:after="0" w:line="240" w:lineRule="auto"/>
        <w:ind w:firstLine="708"/>
        <w:rPr>
          <w:rFonts w:cs="Times New Roman"/>
          <w:szCs w:val="28"/>
        </w:rPr>
      </w:pPr>
      <w:r w:rsidRPr="0059608B">
        <w:rPr>
          <w:rFonts w:cs="Times New Roman"/>
          <w:szCs w:val="28"/>
        </w:rPr>
        <w:lastRenderedPageBreak/>
        <w:t>Плановая прибыль, включаемая в цену программного средства, вычисляется по формуле</w:t>
      </w:r>
    </w:p>
    <w:p w14:paraId="63F1BB21" w14:textId="77777777" w:rsidR="0059608B" w:rsidRPr="0059608B" w:rsidRDefault="0059608B" w:rsidP="00DE15C5">
      <w:pPr>
        <w:tabs>
          <w:tab w:val="center" w:pos="4678"/>
          <w:tab w:val="right" w:pos="9355"/>
        </w:tabs>
        <w:spacing w:after="0" w:line="240" w:lineRule="auto"/>
        <w:jc w:val="both"/>
        <w:rPr>
          <w:rFonts w:cs="Times New Roman"/>
          <w:szCs w:val="28"/>
        </w:rPr>
      </w:pPr>
      <w:r w:rsidRPr="0059608B">
        <w:rPr>
          <w:rFonts w:cs="Times New Roman"/>
          <w:szCs w:val="28"/>
        </w:rPr>
        <w:tab/>
      </w:r>
    </w:p>
    <w:tbl>
      <w:tblPr>
        <w:tblStyle w:val="15"/>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59608B" w:rsidRPr="0059608B" w14:paraId="136C827D" w14:textId="77777777" w:rsidTr="00ED0FE3">
        <w:tc>
          <w:tcPr>
            <w:tcW w:w="9067" w:type="dxa"/>
          </w:tcPr>
          <w:p w14:paraId="4BA4BCC6" w14:textId="77777777" w:rsidR="0059608B" w:rsidRPr="0059608B" w:rsidRDefault="00ED0FE3" w:rsidP="00DE15C5">
            <w:pPr>
              <w:contextualSpacing/>
              <w:jc w:val="center"/>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П</m:t>
                    </m:r>
                  </m:e>
                  <m:sub>
                    <m:r>
                      <w:rPr>
                        <w:rFonts w:ascii="Cambria Math" w:hAnsi="Cambria Math" w:cs="Times New Roman"/>
                        <w:szCs w:val="28"/>
                      </w:rPr>
                      <m:t>п.с</m:t>
                    </m:r>
                  </m:sub>
                </m:sSub>
                <m:r>
                  <w:rPr>
                    <w:rFonts w:ascii="Cambria Math" w:hAnsi="Cambria Math" w:cs="Times New Roman"/>
                    <w:szCs w:val="28"/>
                  </w:rPr>
                  <m:t>=</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З</m:t>
                        </m:r>
                      </m:e>
                      <m:sub>
                        <m:r>
                          <w:rPr>
                            <w:rFonts w:ascii="Cambria Math" w:hAnsi="Cambria Math" w:cs="Times New Roman"/>
                            <w:szCs w:val="28"/>
                          </w:rPr>
                          <m:t>р</m:t>
                        </m:r>
                      </m:sub>
                    </m:sSub>
                    <m:r>
                      <m:rPr>
                        <m:sty m:val="p"/>
                      </m:rP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Р</m:t>
                        </m:r>
                      </m:e>
                      <m:sub>
                        <m:r>
                          <w:rPr>
                            <w:rFonts w:ascii="Cambria Math" w:hAnsi="Cambria Math" w:cs="Times New Roman"/>
                            <w:szCs w:val="28"/>
                          </w:rPr>
                          <m:t>п.с</m:t>
                        </m:r>
                      </m:sub>
                    </m:sSub>
                  </m:num>
                  <m:den>
                    <m:r>
                      <m:rPr>
                        <m:sty m:val="p"/>
                      </m:rPr>
                      <w:rPr>
                        <w:rFonts w:ascii="Cambria Math" w:hAnsi="Cambria Math" w:cs="Times New Roman"/>
                        <w:szCs w:val="28"/>
                      </w:rPr>
                      <m:t>100</m:t>
                    </m:r>
                  </m:den>
                </m:f>
                <m:r>
                  <m:rPr>
                    <m:sty m:val="p"/>
                  </m:rPr>
                  <w:rPr>
                    <w:rFonts w:ascii="Cambria Math" w:hAnsi="Cambria Math" w:cs="Times New Roman"/>
                    <w:szCs w:val="28"/>
                  </w:rPr>
                  <m:t>,</m:t>
                </m:r>
              </m:oMath>
            </m:oMathPara>
          </w:p>
        </w:tc>
        <w:tc>
          <w:tcPr>
            <w:tcW w:w="289" w:type="dxa"/>
            <w:vAlign w:val="center"/>
          </w:tcPr>
          <w:p w14:paraId="09EAE554" w14:textId="46F91136" w:rsidR="0059608B" w:rsidRPr="0059608B" w:rsidRDefault="0059608B" w:rsidP="00DE15C5">
            <w:pPr>
              <w:jc w:val="right"/>
              <w:rPr>
                <w:rFonts w:cs="Times New Roman"/>
                <w:szCs w:val="28"/>
              </w:rPr>
            </w:pPr>
            <w:r w:rsidRPr="0059608B">
              <w:rPr>
                <w:rFonts w:cs="Times New Roman"/>
                <w:szCs w:val="28"/>
              </w:rPr>
              <w:t>(</w:t>
            </w:r>
            <w:r w:rsidR="00A965BB">
              <w:rPr>
                <w:rFonts w:cs="Times New Roman"/>
                <w:szCs w:val="28"/>
              </w:rPr>
              <w:t>5</w:t>
            </w:r>
            <w:r w:rsidRPr="0059608B">
              <w:rPr>
                <w:rFonts w:cs="Times New Roman"/>
                <w:szCs w:val="28"/>
              </w:rPr>
              <w:t>.6)</w:t>
            </w:r>
          </w:p>
        </w:tc>
      </w:tr>
    </w:tbl>
    <w:p w14:paraId="44D6A703" w14:textId="77777777" w:rsidR="0059608B" w:rsidRPr="0059608B" w:rsidRDefault="0059608B" w:rsidP="00DE15C5">
      <w:pPr>
        <w:spacing w:after="0" w:line="240" w:lineRule="auto"/>
        <w:jc w:val="both"/>
        <w:rPr>
          <w:rFonts w:cs="Times New Roman"/>
          <w:szCs w:val="28"/>
        </w:rPr>
      </w:pPr>
    </w:p>
    <w:p w14:paraId="79D2015E" w14:textId="77777777" w:rsidR="0059608B" w:rsidRPr="0059608B" w:rsidRDefault="0059608B" w:rsidP="00DE15C5">
      <w:pPr>
        <w:spacing w:after="0" w:line="240" w:lineRule="auto"/>
        <w:rPr>
          <w:rFonts w:cs="Times New Roman"/>
          <w:szCs w:val="28"/>
        </w:rPr>
      </w:pPr>
      <w:r w:rsidRPr="0059608B">
        <w:rPr>
          <w:rFonts w:cs="Times New Roman"/>
          <w:szCs w:val="28"/>
        </w:rPr>
        <w:t xml:space="preserve">где </w:t>
      </w:r>
      <w:proofErr w:type="gramStart"/>
      <w:r w:rsidRPr="0059608B">
        <w:rPr>
          <w:rFonts w:cs="Times New Roman"/>
          <w:szCs w:val="28"/>
        </w:rPr>
        <w:t>Р</w:t>
      </w:r>
      <w:r w:rsidRPr="0059608B">
        <w:rPr>
          <w:rFonts w:cs="Times New Roman"/>
          <w:szCs w:val="28"/>
          <w:vertAlign w:val="subscript"/>
        </w:rPr>
        <w:t>п.с</w:t>
      </w:r>
      <w:proofErr w:type="gramEnd"/>
      <w:r w:rsidRPr="0059608B">
        <w:rPr>
          <w:rFonts w:cs="Times New Roman"/>
          <w:szCs w:val="28"/>
        </w:rPr>
        <w:t xml:space="preserve"> – рентабельность затрат на разработку программного средства (30%).</w:t>
      </w:r>
    </w:p>
    <w:p w14:paraId="088B66D7" w14:textId="77777777" w:rsidR="0059608B" w:rsidRPr="0059608B" w:rsidRDefault="0059608B" w:rsidP="00DE15C5">
      <w:pPr>
        <w:spacing w:after="0" w:line="240" w:lineRule="auto"/>
        <w:ind w:firstLine="709"/>
        <w:rPr>
          <w:rFonts w:cs="Times New Roman"/>
          <w:szCs w:val="28"/>
        </w:rPr>
      </w:pPr>
      <w:r w:rsidRPr="0059608B">
        <w:rPr>
          <w:rFonts w:cs="Times New Roman"/>
          <w:szCs w:val="28"/>
        </w:rPr>
        <w:t>Таким образом, плановая прибыль будет равна</w:t>
      </w:r>
    </w:p>
    <w:p w14:paraId="66F50AF6" w14:textId="77777777" w:rsidR="0059608B" w:rsidRPr="0059608B" w:rsidRDefault="0059608B" w:rsidP="00DE15C5">
      <w:pPr>
        <w:spacing w:after="0" w:line="240" w:lineRule="auto"/>
        <w:jc w:val="both"/>
        <w:rPr>
          <w:rFonts w:eastAsiaTheme="minorEastAsia" w:cs="Times New Roman"/>
          <w:szCs w:val="28"/>
        </w:rPr>
      </w:pPr>
    </w:p>
    <w:p w14:paraId="61B27CCC" w14:textId="77777777" w:rsidR="0059608B" w:rsidRPr="0059608B" w:rsidRDefault="00ED0FE3" w:rsidP="00DE15C5">
      <w:pPr>
        <w:spacing w:after="0" w:line="240" w:lineRule="auto"/>
        <w:ind w:firstLine="708"/>
        <w:jc w:val="both"/>
        <w:rPr>
          <w:rFonts w:eastAsiaTheme="minorEastAsia"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П</m:t>
              </m:r>
            </m:e>
            <m:sub>
              <m:r>
                <w:rPr>
                  <w:rFonts w:ascii="Cambria Math" w:hAnsi="Cambria Math" w:cs="Times New Roman"/>
                  <w:szCs w:val="28"/>
                </w:rPr>
                <m:t>п.с</m:t>
              </m:r>
            </m:sub>
          </m:sSub>
          <m:r>
            <w:rPr>
              <w:rFonts w:ascii="Cambria Math" w:hAnsi="Cambria Math" w:cs="Times New Roman"/>
              <w:szCs w:val="28"/>
            </w:rPr>
            <m:t>=</m:t>
          </m:r>
          <m:f>
            <m:fPr>
              <m:ctrlPr>
                <w:rPr>
                  <w:rFonts w:ascii="Cambria Math" w:hAnsi="Cambria Math" w:cs="Times New Roman"/>
                  <w:szCs w:val="28"/>
                </w:rPr>
              </m:ctrlPr>
            </m:fPr>
            <m:num>
              <m:r>
                <m:rPr>
                  <m:nor/>
                </m:rPr>
                <w:rPr>
                  <w:rFonts w:ascii="Cambria Math" w:cs="Times New Roman"/>
                  <w:szCs w:val="28"/>
                </w:rPr>
                <m:t>25977,72</m:t>
              </m:r>
              <m:r>
                <w:rPr>
                  <w:rFonts w:ascii="Cambria Math" w:hAnsi="Cambria Math" w:cs="Times New Roman"/>
                  <w:szCs w:val="28"/>
                </w:rPr>
                <m:t xml:space="preserve"> </m:t>
              </m:r>
              <m:r>
                <m:rPr>
                  <m:sty m:val="p"/>
                </m:rPr>
                <w:rPr>
                  <w:rFonts w:ascii="Cambria Math" w:hAnsi="Cambria Math" w:cs="Times New Roman"/>
                  <w:szCs w:val="28"/>
                </w:rPr>
                <m:t>·30</m:t>
              </m:r>
            </m:num>
            <m:den>
              <m:r>
                <m:rPr>
                  <m:sty m:val="p"/>
                </m:rPr>
                <w:rPr>
                  <w:rFonts w:ascii="Cambria Math" w:hAnsi="Cambria Math" w:cs="Times New Roman"/>
                  <w:szCs w:val="28"/>
                </w:rPr>
                <m:t>100</m:t>
              </m:r>
            </m:den>
          </m:f>
          <m:r>
            <w:rPr>
              <w:rFonts w:ascii="Cambria Math" w:hAnsi="Cambria Math" w:cs="Times New Roman"/>
              <w:szCs w:val="28"/>
            </w:rPr>
            <m:t>=7793,32 руб.</m:t>
          </m:r>
        </m:oMath>
      </m:oMathPara>
    </w:p>
    <w:p w14:paraId="176A7A80" w14:textId="77777777" w:rsidR="0059608B" w:rsidRPr="0059608B" w:rsidRDefault="0059608B" w:rsidP="00DE15C5">
      <w:pPr>
        <w:spacing w:after="0" w:line="240" w:lineRule="auto"/>
        <w:ind w:firstLine="708"/>
        <w:jc w:val="both"/>
        <w:rPr>
          <w:rFonts w:cs="Times New Roman"/>
          <w:szCs w:val="28"/>
        </w:rPr>
      </w:pPr>
    </w:p>
    <w:p w14:paraId="6AEA328D" w14:textId="77777777" w:rsidR="0059608B" w:rsidRPr="0059608B" w:rsidRDefault="0059608B" w:rsidP="00DE15C5">
      <w:pPr>
        <w:spacing w:after="0" w:line="240" w:lineRule="auto"/>
        <w:ind w:firstLine="708"/>
        <w:rPr>
          <w:rFonts w:cs="Times New Roman"/>
          <w:szCs w:val="28"/>
        </w:rPr>
      </w:pPr>
      <w:r w:rsidRPr="0059608B">
        <w:rPr>
          <w:rFonts w:cs="Times New Roman"/>
          <w:szCs w:val="28"/>
        </w:rPr>
        <w:t>Отпускная цена программного средства вычисляется по формуле</w:t>
      </w:r>
    </w:p>
    <w:p w14:paraId="35A231F3" w14:textId="77777777" w:rsidR="0059608B" w:rsidRPr="0059608B" w:rsidRDefault="0059608B" w:rsidP="00DE15C5">
      <w:pPr>
        <w:spacing w:after="0" w:line="240" w:lineRule="auto"/>
        <w:ind w:firstLine="708"/>
        <w:rPr>
          <w:rFonts w:cs="Times New Roman"/>
          <w:szCs w:val="28"/>
        </w:rPr>
      </w:pPr>
    </w:p>
    <w:tbl>
      <w:tblPr>
        <w:tblStyle w:val="15"/>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59608B" w:rsidRPr="0059608B" w14:paraId="0108C1AF" w14:textId="77777777" w:rsidTr="00ED0FE3">
        <w:tc>
          <w:tcPr>
            <w:tcW w:w="8603" w:type="dxa"/>
          </w:tcPr>
          <w:p w14:paraId="2A631251" w14:textId="77777777" w:rsidR="0059608B" w:rsidRPr="0059608B" w:rsidRDefault="00ED0FE3" w:rsidP="00DE15C5">
            <w:pPr>
              <w:contextualSpacing/>
              <w:jc w:val="center"/>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Ц</m:t>
                    </m:r>
                  </m:e>
                  <m:sub>
                    <m:r>
                      <w:rPr>
                        <w:rFonts w:ascii="Cambria Math" w:hAnsi="Cambria Math" w:cs="Times New Roman"/>
                        <w:szCs w:val="28"/>
                      </w:rPr>
                      <m:t>п.с</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р</m:t>
                    </m:r>
                  </m:sub>
                </m:sSub>
                <m:r>
                  <w:rPr>
                    <w:rFonts w:ascii="Cambria Math" w:hAnsi="Cambria Math" w:cs="Times New Roman"/>
                    <w:szCs w:val="28"/>
                  </w:rPr>
                  <m:t xml:space="preserve">+ </m:t>
                </m:r>
                <m:sSub>
                  <m:sSubPr>
                    <m:ctrlPr>
                      <w:rPr>
                        <w:rFonts w:ascii="Cambria Math" w:hAnsi="Cambria Math" w:cs="Times New Roman"/>
                        <w:i/>
                        <w:szCs w:val="28"/>
                      </w:rPr>
                    </m:ctrlPr>
                  </m:sSubPr>
                  <m:e>
                    <m:r>
                      <w:rPr>
                        <w:rFonts w:ascii="Cambria Math" w:hAnsi="Cambria Math" w:cs="Times New Roman"/>
                        <w:szCs w:val="28"/>
                      </w:rPr>
                      <m:t>П</m:t>
                    </m:r>
                  </m:e>
                  <m:sub>
                    <m:r>
                      <w:rPr>
                        <w:rFonts w:ascii="Cambria Math" w:hAnsi="Cambria Math" w:cs="Times New Roman"/>
                        <w:szCs w:val="28"/>
                      </w:rPr>
                      <m:t>п.с</m:t>
                    </m:r>
                  </m:sub>
                </m:sSub>
                <m:r>
                  <w:rPr>
                    <w:rFonts w:ascii="Cambria Math" w:hAnsi="Cambria Math" w:cs="Times New Roman"/>
                    <w:szCs w:val="28"/>
                  </w:rPr>
                  <m:t>.</m:t>
                </m:r>
              </m:oMath>
            </m:oMathPara>
          </w:p>
        </w:tc>
        <w:tc>
          <w:tcPr>
            <w:tcW w:w="753" w:type="dxa"/>
            <w:vAlign w:val="center"/>
          </w:tcPr>
          <w:p w14:paraId="35C27B81" w14:textId="2BF1B4CE" w:rsidR="0059608B" w:rsidRPr="0059608B" w:rsidRDefault="0059608B" w:rsidP="00DE15C5">
            <w:pPr>
              <w:jc w:val="right"/>
              <w:rPr>
                <w:rFonts w:cs="Times New Roman"/>
                <w:szCs w:val="28"/>
              </w:rPr>
            </w:pPr>
            <w:r w:rsidRPr="0059608B">
              <w:rPr>
                <w:rFonts w:cs="Times New Roman"/>
                <w:szCs w:val="28"/>
              </w:rPr>
              <w:t>(</w:t>
            </w:r>
            <w:r w:rsidR="00A965BB">
              <w:rPr>
                <w:rFonts w:cs="Times New Roman"/>
                <w:szCs w:val="28"/>
              </w:rPr>
              <w:t>5</w:t>
            </w:r>
            <w:r w:rsidRPr="0059608B">
              <w:rPr>
                <w:rFonts w:cs="Times New Roman"/>
                <w:szCs w:val="28"/>
              </w:rPr>
              <w:t>.7)</w:t>
            </w:r>
          </w:p>
        </w:tc>
      </w:tr>
    </w:tbl>
    <w:p w14:paraId="47FB046E" w14:textId="77777777" w:rsidR="0059608B" w:rsidRPr="0059608B" w:rsidRDefault="0059608B" w:rsidP="00DE15C5">
      <w:pPr>
        <w:spacing w:after="0" w:line="240" w:lineRule="auto"/>
        <w:ind w:firstLine="709"/>
        <w:rPr>
          <w:rFonts w:cs="Times New Roman"/>
          <w:szCs w:val="28"/>
        </w:rPr>
      </w:pPr>
    </w:p>
    <w:p w14:paraId="03E5D019" w14:textId="77777777" w:rsidR="0059608B" w:rsidRPr="0059608B" w:rsidRDefault="0059608B" w:rsidP="00DE15C5">
      <w:pPr>
        <w:spacing w:after="0" w:line="240" w:lineRule="auto"/>
        <w:ind w:firstLine="709"/>
        <w:rPr>
          <w:rFonts w:cs="Times New Roman"/>
          <w:szCs w:val="28"/>
        </w:rPr>
      </w:pPr>
      <w:r w:rsidRPr="0059608B">
        <w:rPr>
          <w:rFonts w:cs="Times New Roman"/>
          <w:szCs w:val="28"/>
        </w:rPr>
        <w:t>Таким образом отпускная цена программного средства будет равна</w:t>
      </w:r>
    </w:p>
    <w:p w14:paraId="226D0FBF" w14:textId="77777777" w:rsidR="0059608B" w:rsidRPr="0059608B" w:rsidRDefault="0059608B" w:rsidP="00DE15C5">
      <w:pPr>
        <w:spacing w:after="0" w:line="240" w:lineRule="auto"/>
        <w:ind w:firstLine="709"/>
        <w:rPr>
          <w:rFonts w:cs="Times New Roman"/>
          <w:szCs w:val="28"/>
        </w:rPr>
      </w:pPr>
    </w:p>
    <w:p w14:paraId="4D01E2DC" w14:textId="77777777" w:rsidR="0059608B" w:rsidRPr="0059608B" w:rsidRDefault="00ED0FE3" w:rsidP="00DE15C5">
      <w:pPr>
        <w:spacing w:after="0" w:line="240" w:lineRule="auto"/>
        <w:ind w:firstLine="709"/>
        <w:jc w:val="center"/>
        <w:rPr>
          <w:rFonts w:eastAsiaTheme="minorEastAsia" w:cs="Times New Roman"/>
          <w:i/>
          <w:szCs w:val="28"/>
        </w:rPr>
      </w:pPr>
      <m:oMathPara>
        <m:oMath>
          <m:sSub>
            <m:sSubPr>
              <m:ctrlPr>
                <w:rPr>
                  <w:rFonts w:ascii="Cambria Math" w:hAnsi="Cambria Math" w:cs="Times New Roman"/>
                  <w:i/>
                  <w:szCs w:val="28"/>
                </w:rPr>
              </m:ctrlPr>
            </m:sSubPr>
            <m:e>
              <m:r>
                <w:rPr>
                  <w:rFonts w:ascii="Cambria Math" w:hAnsi="Cambria Math" w:cs="Times New Roman"/>
                  <w:szCs w:val="28"/>
                </w:rPr>
                <m:t>Ц</m:t>
              </m:r>
            </m:e>
            <m:sub>
              <m:r>
                <w:rPr>
                  <w:rFonts w:ascii="Cambria Math" w:hAnsi="Cambria Math" w:cs="Times New Roman"/>
                  <w:szCs w:val="28"/>
                </w:rPr>
                <m:t>п.с</m:t>
              </m:r>
            </m:sub>
          </m:sSub>
          <m:r>
            <w:rPr>
              <w:rFonts w:ascii="Cambria Math" w:hAnsi="Cambria Math" w:cs="Times New Roman"/>
              <w:szCs w:val="28"/>
            </w:rPr>
            <m:t>=</m:t>
          </m:r>
          <m:r>
            <m:rPr>
              <m:nor/>
            </m:rPr>
            <w:rPr>
              <w:rFonts w:ascii="Cambria Math" w:cs="Times New Roman"/>
              <w:szCs w:val="28"/>
            </w:rPr>
            <m:t>25977,72</m:t>
          </m:r>
          <m:r>
            <w:rPr>
              <w:rFonts w:ascii="Cambria Math" w:hAnsi="Cambria Math" w:cs="Times New Roman"/>
              <w:szCs w:val="28"/>
            </w:rPr>
            <m:t>+7793,32=33771,04 руб.</m:t>
          </m:r>
        </m:oMath>
      </m:oMathPara>
    </w:p>
    <w:p w14:paraId="5C68EEE8" w14:textId="77777777" w:rsidR="0059608B" w:rsidRPr="0059608B" w:rsidRDefault="0059608B" w:rsidP="00DE15C5">
      <w:pPr>
        <w:spacing w:after="0" w:line="240" w:lineRule="auto"/>
        <w:ind w:firstLine="709"/>
        <w:jc w:val="center"/>
        <w:rPr>
          <w:rFonts w:eastAsiaTheme="minorEastAsia" w:cs="Times New Roman"/>
          <w:szCs w:val="28"/>
        </w:rPr>
      </w:pPr>
    </w:p>
    <w:p w14:paraId="40A22415" w14:textId="77777777" w:rsidR="0059608B" w:rsidRPr="0059608B" w:rsidRDefault="0059608B" w:rsidP="00DE15C5">
      <w:pPr>
        <w:spacing w:after="0" w:line="240" w:lineRule="auto"/>
        <w:ind w:firstLine="708"/>
        <w:rPr>
          <w:rFonts w:cs="Times New Roman"/>
          <w:szCs w:val="28"/>
        </w:rPr>
      </w:pPr>
      <w:r w:rsidRPr="0059608B">
        <w:rPr>
          <w:rFonts w:cs="Times New Roman"/>
          <w:szCs w:val="28"/>
        </w:rPr>
        <w:t>Налог на добавленную стоимость определяется по формуле</w:t>
      </w:r>
    </w:p>
    <w:p w14:paraId="274EFF64" w14:textId="77777777" w:rsidR="0059608B" w:rsidRPr="0059608B" w:rsidRDefault="0059608B" w:rsidP="00DE15C5">
      <w:pPr>
        <w:spacing w:after="0" w:line="240" w:lineRule="auto"/>
        <w:rPr>
          <w:rFonts w:cs="Times New Roman"/>
          <w:szCs w:val="28"/>
        </w:rPr>
      </w:pPr>
    </w:p>
    <w:tbl>
      <w:tblPr>
        <w:tblStyle w:val="16"/>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59608B" w:rsidRPr="0059608B" w14:paraId="19F2669B" w14:textId="77777777" w:rsidTr="00ED0FE3">
        <w:tc>
          <w:tcPr>
            <w:tcW w:w="9067" w:type="dxa"/>
          </w:tcPr>
          <w:p w14:paraId="1CA856ED" w14:textId="77777777" w:rsidR="0059608B" w:rsidRPr="0059608B" w:rsidRDefault="0059608B" w:rsidP="00DE15C5">
            <w:pPr>
              <w:contextualSpacing/>
              <w:jc w:val="center"/>
            </w:pPr>
            <m:oMathPara>
              <m:oMath>
                <m:r>
                  <w:rPr>
                    <w:rFonts w:ascii="Cambria Math" w:hAnsi="Cambria Math"/>
                    <w:szCs w:val="28"/>
                  </w:rPr>
                  <m:t>НДС=</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Ц</m:t>
                        </m:r>
                      </m:e>
                      <m:sub>
                        <m:r>
                          <w:rPr>
                            <w:rFonts w:ascii="Cambria Math" w:hAnsi="Cambria Math"/>
                            <w:szCs w:val="28"/>
                          </w:rPr>
                          <m:t>п.с</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 xml:space="preserve"> Н</m:t>
                        </m:r>
                      </m:e>
                      <m:sub>
                        <m:r>
                          <w:rPr>
                            <w:rFonts w:ascii="Cambria Math" w:hAnsi="Cambria Math"/>
                            <w:szCs w:val="28"/>
                          </w:rPr>
                          <m:t>д.с</m:t>
                        </m:r>
                      </m:sub>
                    </m:sSub>
                  </m:num>
                  <m:den>
                    <m:r>
                      <w:rPr>
                        <w:rFonts w:ascii="Cambria Math" w:hAnsi="Cambria Math"/>
                        <w:szCs w:val="28"/>
                      </w:rPr>
                      <m:t xml:space="preserve">1+ </m:t>
                    </m:r>
                    <m:sSub>
                      <m:sSubPr>
                        <m:ctrlPr>
                          <w:rPr>
                            <w:rFonts w:ascii="Cambria Math" w:hAnsi="Cambria Math"/>
                            <w:i/>
                            <w:szCs w:val="28"/>
                          </w:rPr>
                        </m:ctrlPr>
                      </m:sSubPr>
                      <m:e>
                        <m:r>
                          <w:rPr>
                            <w:rFonts w:ascii="Cambria Math" w:hAnsi="Cambria Math"/>
                            <w:szCs w:val="28"/>
                          </w:rPr>
                          <m:t>Н</m:t>
                        </m:r>
                      </m:e>
                      <m:sub>
                        <m:r>
                          <w:rPr>
                            <w:rFonts w:ascii="Cambria Math" w:hAnsi="Cambria Math"/>
                            <w:szCs w:val="28"/>
                          </w:rPr>
                          <m:t>д.с</m:t>
                        </m:r>
                      </m:sub>
                    </m:sSub>
                  </m:den>
                </m:f>
                <m:r>
                  <w:rPr>
                    <w:rFonts w:ascii="Cambria Math" w:hAnsi="Cambria Math"/>
                    <w:szCs w:val="28"/>
                  </w:rPr>
                  <m:t>,</m:t>
                </m:r>
              </m:oMath>
            </m:oMathPara>
          </w:p>
        </w:tc>
        <w:tc>
          <w:tcPr>
            <w:tcW w:w="289" w:type="dxa"/>
            <w:vAlign w:val="center"/>
          </w:tcPr>
          <w:p w14:paraId="011B9366" w14:textId="5556B98E" w:rsidR="0059608B" w:rsidRPr="0059608B" w:rsidRDefault="0059608B" w:rsidP="00DE15C5">
            <w:pPr>
              <w:jc w:val="right"/>
              <w:rPr>
                <w:szCs w:val="28"/>
              </w:rPr>
            </w:pPr>
            <w:r w:rsidRPr="0059608B">
              <w:rPr>
                <w:szCs w:val="28"/>
              </w:rPr>
              <w:t>(</w:t>
            </w:r>
            <w:r w:rsidR="00A965BB">
              <w:rPr>
                <w:szCs w:val="28"/>
              </w:rPr>
              <w:t>5</w:t>
            </w:r>
            <w:r w:rsidRPr="0059608B">
              <w:rPr>
                <w:szCs w:val="28"/>
              </w:rPr>
              <w:t>.8)</w:t>
            </w:r>
          </w:p>
        </w:tc>
      </w:tr>
    </w:tbl>
    <w:p w14:paraId="035704C8" w14:textId="77777777" w:rsidR="0059608B" w:rsidRPr="0059608B" w:rsidRDefault="0059608B" w:rsidP="00DE15C5">
      <w:pPr>
        <w:spacing w:after="0" w:line="240" w:lineRule="auto"/>
        <w:rPr>
          <w:rFonts w:cs="Times New Roman"/>
          <w:szCs w:val="28"/>
        </w:rPr>
      </w:pPr>
    </w:p>
    <w:p w14:paraId="3C5F1BAD" w14:textId="77777777" w:rsidR="0059608B" w:rsidRPr="0059608B" w:rsidRDefault="0059608B" w:rsidP="00DE15C5">
      <w:pPr>
        <w:spacing w:after="0" w:line="240" w:lineRule="auto"/>
        <w:rPr>
          <w:rFonts w:cs="Times New Roman"/>
          <w:szCs w:val="28"/>
        </w:rPr>
      </w:pPr>
      <w:r w:rsidRPr="0059608B">
        <w:rPr>
          <w:rFonts w:cs="Times New Roman"/>
          <w:szCs w:val="28"/>
        </w:rPr>
        <w:t xml:space="preserve">где </w:t>
      </w:r>
      <w:proofErr w:type="gramStart"/>
      <w:r w:rsidRPr="0059608B">
        <w:rPr>
          <w:rFonts w:cs="Times New Roman"/>
          <w:szCs w:val="28"/>
        </w:rPr>
        <w:t>Н</w:t>
      </w:r>
      <w:r w:rsidRPr="0059608B">
        <w:rPr>
          <w:rFonts w:cs="Times New Roman"/>
          <w:szCs w:val="28"/>
          <w:vertAlign w:val="subscript"/>
        </w:rPr>
        <w:t>д.с</w:t>
      </w:r>
      <w:proofErr w:type="gramEnd"/>
      <w:r w:rsidRPr="0059608B">
        <w:rPr>
          <w:rFonts w:cs="Times New Roman"/>
          <w:szCs w:val="28"/>
          <w:vertAlign w:val="subscript"/>
        </w:rPr>
        <w:t xml:space="preserve"> </w:t>
      </w:r>
      <w:r w:rsidRPr="0059608B">
        <w:rPr>
          <w:rFonts w:cs="Times New Roman"/>
          <w:szCs w:val="28"/>
        </w:rPr>
        <w:t>– ставка налога на добавленную стоимость согласно действующему законодательству, % (20%).</w:t>
      </w:r>
    </w:p>
    <w:p w14:paraId="27B581B8" w14:textId="77777777" w:rsidR="0059608B" w:rsidRPr="0059608B" w:rsidRDefault="0059608B" w:rsidP="00DE15C5">
      <w:pPr>
        <w:spacing w:after="0" w:line="240" w:lineRule="auto"/>
        <w:ind w:firstLine="709"/>
        <w:rPr>
          <w:rFonts w:cs="Times New Roman"/>
          <w:szCs w:val="28"/>
        </w:rPr>
      </w:pPr>
      <w:r w:rsidRPr="0059608B">
        <w:rPr>
          <w:rFonts w:cs="Times New Roman"/>
          <w:szCs w:val="28"/>
        </w:rPr>
        <w:t>Тогда НДС будет равен</w:t>
      </w:r>
    </w:p>
    <w:p w14:paraId="793E451C" w14:textId="77777777" w:rsidR="0059608B" w:rsidRPr="0059608B" w:rsidRDefault="0059608B" w:rsidP="00DE15C5">
      <w:pPr>
        <w:spacing w:after="0" w:line="240" w:lineRule="auto"/>
        <w:ind w:firstLine="709"/>
        <w:rPr>
          <w:rFonts w:cs="Times New Roman"/>
          <w:szCs w:val="28"/>
        </w:rPr>
      </w:pPr>
    </w:p>
    <w:p w14:paraId="64EE3822" w14:textId="77777777" w:rsidR="0059608B" w:rsidRPr="0059608B" w:rsidRDefault="0059608B" w:rsidP="00DE15C5">
      <w:pPr>
        <w:spacing w:after="0" w:line="240" w:lineRule="auto"/>
        <w:rPr>
          <w:rFonts w:eastAsiaTheme="minorEastAsia" w:cs="Times New Roman"/>
          <w:i/>
          <w:szCs w:val="28"/>
        </w:rPr>
      </w:pPr>
      <m:oMathPara>
        <m:oMath>
          <m:r>
            <w:rPr>
              <w:rFonts w:ascii="Cambria Math" w:hAnsi="Cambria Math" w:cs="Times New Roman"/>
              <w:szCs w:val="28"/>
            </w:rPr>
            <m:t>НДС=</m:t>
          </m:r>
          <m:f>
            <m:fPr>
              <m:ctrlPr>
                <w:rPr>
                  <w:rFonts w:ascii="Cambria Math" w:hAnsi="Cambria Math" w:cs="Times New Roman"/>
                  <w:szCs w:val="28"/>
                </w:rPr>
              </m:ctrlPr>
            </m:fPr>
            <m:num>
              <m:r>
                <w:rPr>
                  <w:rFonts w:ascii="Cambria Math" w:hAnsi="Cambria Math" w:cs="Times New Roman"/>
                  <w:szCs w:val="28"/>
                </w:rPr>
                <m:t xml:space="preserve">33771,04 </m:t>
              </m:r>
              <m:r>
                <w:rPr>
                  <w:rFonts w:ascii="Cambria Math" w:hAnsi="Cambria Math" w:cs="Times New Roman"/>
                  <w:szCs w:val="28"/>
                  <w:lang w:val="en-US"/>
                </w:rPr>
                <m:t>∙0,2</m:t>
              </m:r>
            </m:num>
            <m:den>
              <m:r>
                <m:rPr>
                  <m:sty m:val="p"/>
                </m:rPr>
                <w:rPr>
                  <w:rFonts w:ascii="Cambria Math" w:hAnsi="Cambria Math" w:cs="Times New Roman"/>
                  <w:szCs w:val="28"/>
                </w:rPr>
                <m:t>1+0,2</m:t>
              </m:r>
            </m:den>
          </m:f>
          <m:r>
            <w:rPr>
              <w:rFonts w:ascii="Cambria Math" w:hAnsi="Cambria Math" w:cs="Times New Roman"/>
              <w:szCs w:val="28"/>
            </w:rPr>
            <m:t>=5628,50 руб.</m:t>
          </m:r>
        </m:oMath>
      </m:oMathPara>
    </w:p>
    <w:p w14:paraId="21EC5F06" w14:textId="77777777" w:rsidR="0059608B" w:rsidRPr="0059608B" w:rsidRDefault="0059608B" w:rsidP="00DE15C5">
      <w:pPr>
        <w:spacing w:after="0" w:line="240" w:lineRule="auto"/>
        <w:rPr>
          <w:rFonts w:eastAsiaTheme="minorEastAsia" w:cs="Times New Roman"/>
          <w:i/>
          <w:szCs w:val="28"/>
        </w:rPr>
      </w:pPr>
    </w:p>
    <w:p w14:paraId="04062786" w14:textId="77777777" w:rsidR="0059608B" w:rsidRPr="0059608B" w:rsidRDefault="0059608B" w:rsidP="00DE15C5">
      <w:pPr>
        <w:spacing w:line="240" w:lineRule="auto"/>
        <w:rPr>
          <w:rFonts w:eastAsiaTheme="minorEastAsia" w:cs="Times New Roman"/>
          <w:szCs w:val="28"/>
        </w:rPr>
      </w:pPr>
      <w:r w:rsidRPr="0059608B">
        <w:rPr>
          <w:rFonts w:eastAsiaTheme="minorEastAsia" w:cs="Times New Roman"/>
          <w:szCs w:val="28"/>
        </w:rPr>
        <w:br w:type="page"/>
      </w:r>
    </w:p>
    <w:p w14:paraId="7B26F7F3" w14:textId="77777777" w:rsidR="0059608B" w:rsidRPr="0059608B" w:rsidRDefault="0059608B" w:rsidP="00DE15C5">
      <w:pPr>
        <w:spacing w:after="0" w:line="240" w:lineRule="auto"/>
        <w:ind w:firstLine="709"/>
        <w:rPr>
          <w:rFonts w:eastAsiaTheme="minorEastAsia" w:cs="Times New Roman"/>
          <w:szCs w:val="28"/>
        </w:rPr>
      </w:pPr>
      <w:r w:rsidRPr="0059608B">
        <w:rPr>
          <w:rFonts w:eastAsiaTheme="minorEastAsia" w:cs="Times New Roman"/>
          <w:szCs w:val="28"/>
        </w:rPr>
        <w:lastRenderedPageBreak/>
        <w:t>Таким образом, цена с учетом НДС составит</w:t>
      </w:r>
    </w:p>
    <w:p w14:paraId="21030EEE" w14:textId="77777777" w:rsidR="0059608B" w:rsidRPr="0059608B" w:rsidRDefault="0059608B" w:rsidP="00DE15C5">
      <w:pPr>
        <w:spacing w:after="0" w:line="240" w:lineRule="auto"/>
        <w:ind w:firstLine="709"/>
        <w:rPr>
          <w:rFonts w:eastAsiaTheme="minorEastAsia" w:cs="Times New Roman"/>
          <w:szCs w:val="28"/>
        </w:rPr>
      </w:pPr>
    </w:p>
    <w:p w14:paraId="0D607870" w14:textId="77777777" w:rsidR="0059608B" w:rsidRPr="0059608B" w:rsidRDefault="00ED0FE3" w:rsidP="00DE15C5">
      <w:pPr>
        <w:spacing w:after="0" w:line="240" w:lineRule="auto"/>
        <w:rPr>
          <w:rFonts w:eastAsiaTheme="minorEastAsia" w:cs="Times New Roman"/>
          <w:i/>
          <w:szCs w:val="28"/>
        </w:rPr>
      </w:pPr>
      <m:oMathPara>
        <m:oMath>
          <m:sSub>
            <m:sSubPr>
              <m:ctrlPr>
                <w:rPr>
                  <w:rFonts w:ascii="Cambria Math" w:hAnsi="Cambria Math" w:cs="Times New Roman"/>
                  <w:i/>
                  <w:szCs w:val="28"/>
                </w:rPr>
              </m:ctrlPr>
            </m:sSubPr>
            <m:e>
              <m:r>
                <w:rPr>
                  <w:rFonts w:ascii="Cambria Math" w:hAnsi="Cambria Math" w:cs="Times New Roman"/>
                  <w:szCs w:val="28"/>
                </w:rPr>
                <m:t>Ц</m:t>
              </m:r>
            </m:e>
            <m:sub>
              <m:r>
                <w:rPr>
                  <w:rFonts w:ascii="Cambria Math" w:hAnsi="Cambria Math" w:cs="Times New Roman"/>
                  <w:szCs w:val="28"/>
                </w:rPr>
                <m:t>ндс</m:t>
              </m:r>
            </m:sub>
          </m:sSub>
          <m:r>
            <w:rPr>
              <w:rFonts w:ascii="Cambria Math" w:hAnsi="Cambria Math" w:cs="Times New Roman"/>
              <w:szCs w:val="28"/>
            </w:rPr>
            <m:t>=33771,04</m:t>
          </m:r>
          <m:r>
            <w:rPr>
              <w:rFonts w:ascii="Cambria Math" w:hAnsi="Cambria Math" w:cs="Times New Roman"/>
              <w:szCs w:val="28"/>
              <w:lang w:val="en-US"/>
            </w:rPr>
            <m:t>+</m:t>
          </m:r>
          <m:r>
            <w:rPr>
              <w:rFonts w:ascii="Cambria Math" w:hAnsi="Cambria Math" w:cs="Times New Roman"/>
              <w:szCs w:val="28"/>
            </w:rPr>
            <m:t>5628,50</m:t>
          </m:r>
          <m:r>
            <w:rPr>
              <w:rFonts w:ascii="Cambria Math" w:hAnsi="Cambria Math" w:cs="Times New Roman"/>
              <w:szCs w:val="28"/>
              <w:lang w:val="en-US"/>
            </w:rPr>
            <m:t xml:space="preserve">= 39399,54 </m:t>
          </m:r>
          <m:r>
            <w:rPr>
              <w:rFonts w:ascii="Cambria Math" w:hAnsi="Cambria Math" w:cs="Times New Roman"/>
              <w:szCs w:val="28"/>
            </w:rPr>
            <m:t>руб.</m:t>
          </m:r>
        </m:oMath>
      </m:oMathPara>
    </w:p>
    <w:p w14:paraId="48F90819" w14:textId="77777777" w:rsidR="0059608B" w:rsidRPr="0059608B" w:rsidRDefault="0059608B" w:rsidP="00DE15C5">
      <w:pPr>
        <w:spacing w:after="0" w:line="240" w:lineRule="auto"/>
        <w:ind w:firstLine="709"/>
        <w:rPr>
          <w:rFonts w:cs="Times New Roman"/>
          <w:szCs w:val="28"/>
        </w:rPr>
      </w:pPr>
    </w:p>
    <w:p w14:paraId="14B895C1" w14:textId="77777777" w:rsidR="0059608B" w:rsidRPr="0059608B" w:rsidRDefault="0059608B" w:rsidP="00DE15C5">
      <w:pPr>
        <w:spacing w:after="0" w:line="240" w:lineRule="auto"/>
        <w:rPr>
          <w:rFonts w:cs="Times New Roman"/>
          <w:szCs w:val="28"/>
        </w:rPr>
      </w:pPr>
    </w:p>
    <w:p w14:paraId="0855CB75" w14:textId="61A8D073" w:rsidR="0059608B" w:rsidRPr="0059608B" w:rsidRDefault="0059608B" w:rsidP="00DE15C5">
      <w:pPr>
        <w:spacing w:after="0" w:line="240" w:lineRule="auto"/>
        <w:ind w:firstLine="708"/>
        <w:rPr>
          <w:rFonts w:cs="Times New Roman"/>
          <w:szCs w:val="28"/>
        </w:rPr>
      </w:pPr>
      <w:r w:rsidRPr="0059608B">
        <w:rPr>
          <w:rFonts w:cs="Times New Roman"/>
          <w:szCs w:val="28"/>
        </w:rPr>
        <w:t xml:space="preserve">Все расчеты сметы затрат и отпускной цены сведены в таблицу </w:t>
      </w:r>
      <w:r w:rsidR="00A965BB">
        <w:rPr>
          <w:rFonts w:cs="Times New Roman"/>
          <w:szCs w:val="28"/>
        </w:rPr>
        <w:t>5</w:t>
      </w:r>
      <w:r w:rsidRPr="0059608B">
        <w:rPr>
          <w:rFonts w:cs="Times New Roman"/>
          <w:szCs w:val="28"/>
        </w:rPr>
        <w:t>.2.</w:t>
      </w:r>
    </w:p>
    <w:p w14:paraId="5E6AFFC6" w14:textId="77777777" w:rsidR="0059608B" w:rsidRPr="0059608B" w:rsidRDefault="0059608B" w:rsidP="00DE15C5">
      <w:pPr>
        <w:spacing w:after="0" w:line="240" w:lineRule="auto"/>
        <w:ind w:firstLine="708"/>
        <w:rPr>
          <w:rFonts w:cs="Times New Roman"/>
          <w:szCs w:val="28"/>
        </w:rPr>
      </w:pPr>
    </w:p>
    <w:p w14:paraId="49E33894" w14:textId="77777777" w:rsidR="0059608B" w:rsidRPr="0059608B" w:rsidRDefault="0059608B" w:rsidP="00DE15C5">
      <w:pPr>
        <w:spacing w:after="0" w:line="240" w:lineRule="auto"/>
        <w:rPr>
          <w:rFonts w:cs="Times New Roman"/>
          <w:szCs w:val="28"/>
        </w:rPr>
      </w:pPr>
      <w:r w:rsidRPr="0059608B">
        <w:rPr>
          <w:rFonts w:cs="Times New Roman"/>
          <w:szCs w:val="28"/>
        </w:rPr>
        <w:t xml:space="preserve">Таблица 4.2 </w:t>
      </w:r>
      <w:r w:rsidRPr="0059608B">
        <w:rPr>
          <w:rFonts w:cs="Times New Roman"/>
          <w:szCs w:val="28"/>
        </w:rPr>
        <w:softHyphen/>
        <w:t>– Смета затрат на разработку программного средства</w:t>
      </w:r>
    </w:p>
    <w:tbl>
      <w:tblPr>
        <w:tblStyle w:val="15"/>
        <w:tblW w:w="9351" w:type="dxa"/>
        <w:tblInd w:w="0" w:type="dxa"/>
        <w:tblLook w:val="04A0" w:firstRow="1" w:lastRow="0" w:firstColumn="1" w:lastColumn="0" w:noHBand="0" w:noVBand="1"/>
      </w:tblPr>
      <w:tblGrid>
        <w:gridCol w:w="5382"/>
        <w:gridCol w:w="3969"/>
      </w:tblGrid>
      <w:tr w:rsidR="0059608B" w:rsidRPr="0059608B" w14:paraId="4DBC0A3B" w14:textId="77777777" w:rsidTr="00ED0FE3">
        <w:trPr>
          <w:trHeight w:val="340"/>
        </w:trPr>
        <w:tc>
          <w:tcPr>
            <w:tcW w:w="5382" w:type="dxa"/>
            <w:vAlign w:val="center"/>
          </w:tcPr>
          <w:p w14:paraId="2CFE63F4" w14:textId="77777777" w:rsidR="0059608B" w:rsidRPr="0059608B" w:rsidRDefault="0059608B" w:rsidP="00DE15C5">
            <w:pPr>
              <w:jc w:val="center"/>
              <w:rPr>
                <w:rFonts w:cs="Times New Roman"/>
                <w:bCs/>
                <w:szCs w:val="28"/>
              </w:rPr>
            </w:pPr>
            <w:r w:rsidRPr="0059608B">
              <w:rPr>
                <w:rFonts w:cs="Times New Roman"/>
                <w:bCs/>
                <w:szCs w:val="28"/>
              </w:rPr>
              <w:t>Наименование статей</w:t>
            </w:r>
          </w:p>
        </w:tc>
        <w:tc>
          <w:tcPr>
            <w:tcW w:w="3969" w:type="dxa"/>
            <w:vAlign w:val="center"/>
          </w:tcPr>
          <w:p w14:paraId="364D477B" w14:textId="77777777" w:rsidR="0059608B" w:rsidRPr="0059608B" w:rsidRDefault="0059608B" w:rsidP="00DE15C5">
            <w:pPr>
              <w:jc w:val="center"/>
              <w:rPr>
                <w:rFonts w:cs="Times New Roman"/>
                <w:bCs/>
                <w:szCs w:val="28"/>
              </w:rPr>
            </w:pPr>
            <w:r w:rsidRPr="0059608B">
              <w:rPr>
                <w:rFonts w:cs="Times New Roman"/>
                <w:bCs/>
                <w:szCs w:val="28"/>
              </w:rPr>
              <w:t>Значение, руб.</w:t>
            </w:r>
          </w:p>
        </w:tc>
      </w:tr>
      <w:tr w:rsidR="0059608B" w:rsidRPr="0059608B" w14:paraId="10957414" w14:textId="77777777" w:rsidTr="00ED0FE3">
        <w:trPr>
          <w:trHeight w:val="340"/>
        </w:trPr>
        <w:tc>
          <w:tcPr>
            <w:tcW w:w="5382" w:type="dxa"/>
            <w:vAlign w:val="center"/>
          </w:tcPr>
          <w:p w14:paraId="41E15D63" w14:textId="77777777" w:rsidR="0059608B" w:rsidRPr="0059608B" w:rsidRDefault="0059608B" w:rsidP="00DE15C5">
            <w:pPr>
              <w:rPr>
                <w:rFonts w:cs="Times New Roman"/>
                <w:szCs w:val="28"/>
              </w:rPr>
            </w:pPr>
            <w:r w:rsidRPr="0059608B">
              <w:rPr>
                <w:rFonts w:cs="Times New Roman"/>
                <w:szCs w:val="28"/>
              </w:rPr>
              <w:t>Основная заработная плата</w:t>
            </w:r>
          </w:p>
        </w:tc>
        <w:tc>
          <w:tcPr>
            <w:tcW w:w="3969" w:type="dxa"/>
            <w:vAlign w:val="center"/>
          </w:tcPr>
          <w:p w14:paraId="7DC884A4" w14:textId="77777777" w:rsidR="0059608B" w:rsidRPr="0059608B" w:rsidRDefault="0059608B" w:rsidP="00DE15C5">
            <w:pPr>
              <w:jc w:val="center"/>
              <w:rPr>
                <w:rFonts w:cs="Times New Roman"/>
                <w:szCs w:val="28"/>
              </w:rPr>
            </w:pPr>
            <w:r w:rsidRPr="0059608B">
              <w:rPr>
                <w:rFonts w:cs="Times New Roman"/>
                <w:color w:val="000000"/>
                <w:szCs w:val="28"/>
              </w:rPr>
              <w:t>14464,21</w:t>
            </w:r>
          </w:p>
        </w:tc>
      </w:tr>
      <w:tr w:rsidR="0059608B" w:rsidRPr="0059608B" w14:paraId="619EBD2D" w14:textId="77777777" w:rsidTr="00ED0FE3">
        <w:trPr>
          <w:trHeight w:val="340"/>
        </w:trPr>
        <w:tc>
          <w:tcPr>
            <w:tcW w:w="5382" w:type="dxa"/>
            <w:vAlign w:val="center"/>
          </w:tcPr>
          <w:p w14:paraId="5092D757" w14:textId="77777777" w:rsidR="0059608B" w:rsidRPr="0059608B" w:rsidRDefault="0059608B" w:rsidP="00DE15C5">
            <w:pPr>
              <w:rPr>
                <w:rFonts w:cs="Times New Roman"/>
                <w:szCs w:val="28"/>
              </w:rPr>
            </w:pPr>
            <w:r w:rsidRPr="0059608B">
              <w:rPr>
                <w:rFonts w:cs="Times New Roman"/>
                <w:szCs w:val="28"/>
              </w:rPr>
              <w:t>Дополнительная заработная плата</w:t>
            </w:r>
          </w:p>
        </w:tc>
        <w:tc>
          <w:tcPr>
            <w:tcW w:w="3969" w:type="dxa"/>
            <w:vAlign w:val="center"/>
          </w:tcPr>
          <w:p w14:paraId="2C5C07AA" w14:textId="77777777" w:rsidR="0059608B" w:rsidRPr="0059608B" w:rsidRDefault="0059608B" w:rsidP="00DE15C5">
            <w:pPr>
              <w:jc w:val="center"/>
              <w:rPr>
                <w:rFonts w:cs="Times New Roman"/>
                <w:szCs w:val="28"/>
              </w:rPr>
            </w:pPr>
            <w:r w:rsidRPr="0059608B">
              <w:rPr>
                <w:rFonts w:cs="Times New Roman"/>
                <w:szCs w:val="28"/>
              </w:rPr>
              <w:t>1446,42</w:t>
            </w:r>
          </w:p>
        </w:tc>
      </w:tr>
      <w:tr w:rsidR="0059608B" w:rsidRPr="0059608B" w14:paraId="41566228" w14:textId="77777777" w:rsidTr="00ED0FE3">
        <w:trPr>
          <w:trHeight w:val="340"/>
        </w:trPr>
        <w:tc>
          <w:tcPr>
            <w:tcW w:w="5382" w:type="dxa"/>
            <w:vAlign w:val="center"/>
          </w:tcPr>
          <w:p w14:paraId="21CC5EEF" w14:textId="77777777" w:rsidR="0059608B" w:rsidRPr="0059608B" w:rsidRDefault="0059608B" w:rsidP="00DE15C5">
            <w:pPr>
              <w:rPr>
                <w:rFonts w:cs="Times New Roman"/>
                <w:szCs w:val="28"/>
              </w:rPr>
            </w:pPr>
            <w:r w:rsidRPr="0059608B">
              <w:rPr>
                <w:rFonts w:cs="Times New Roman"/>
                <w:szCs w:val="28"/>
              </w:rPr>
              <w:t>Отчисления на социальные нужды</w:t>
            </w:r>
          </w:p>
        </w:tc>
        <w:tc>
          <w:tcPr>
            <w:tcW w:w="3969" w:type="dxa"/>
            <w:vAlign w:val="center"/>
          </w:tcPr>
          <w:p w14:paraId="3862CCC5" w14:textId="77777777" w:rsidR="0059608B" w:rsidRPr="0059608B" w:rsidRDefault="0059608B" w:rsidP="00DE15C5">
            <w:pPr>
              <w:jc w:val="center"/>
              <w:rPr>
                <w:rFonts w:cs="Times New Roman"/>
                <w:szCs w:val="28"/>
              </w:rPr>
            </w:pPr>
            <w:r w:rsidRPr="0059608B">
              <w:rPr>
                <w:rFonts w:cs="Times New Roman"/>
                <w:szCs w:val="28"/>
              </w:rPr>
              <w:t>5727,83</w:t>
            </w:r>
          </w:p>
        </w:tc>
      </w:tr>
      <w:tr w:rsidR="0059608B" w:rsidRPr="0059608B" w14:paraId="6C89504C" w14:textId="77777777" w:rsidTr="00ED0FE3">
        <w:trPr>
          <w:trHeight w:val="340"/>
        </w:trPr>
        <w:tc>
          <w:tcPr>
            <w:tcW w:w="5382" w:type="dxa"/>
            <w:vAlign w:val="center"/>
          </w:tcPr>
          <w:p w14:paraId="2A00620A" w14:textId="77777777" w:rsidR="0059608B" w:rsidRPr="0059608B" w:rsidRDefault="0059608B" w:rsidP="00DE15C5">
            <w:pPr>
              <w:rPr>
                <w:rFonts w:cs="Times New Roman"/>
                <w:szCs w:val="28"/>
              </w:rPr>
            </w:pPr>
            <w:r w:rsidRPr="0059608B">
              <w:rPr>
                <w:rFonts w:cs="Times New Roman"/>
                <w:szCs w:val="28"/>
              </w:rPr>
              <w:t>Прочие расходы</w:t>
            </w:r>
          </w:p>
        </w:tc>
        <w:tc>
          <w:tcPr>
            <w:tcW w:w="3969" w:type="dxa"/>
            <w:vAlign w:val="center"/>
          </w:tcPr>
          <w:p w14:paraId="6BBDD460" w14:textId="77777777" w:rsidR="0059608B" w:rsidRPr="0059608B" w:rsidRDefault="0059608B" w:rsidP="00DE15C5">
            <w:pPr>
              <w:jc w:val="center"/>
              <w:rPr>
                <w:rFonts w:cs="Times New Roman"/>
                <w:szCs w:val="28"/>
              </w:rPr>
            </w:pPr>
            <w:r w:rsidRPr="0059608B">
              <w:rPr>
                <w:rFonts w:cs="Times New Roman"/>
                <w:szCs w:val="28"/>
              </w:rPr>
              <w:t>4339,26</w:t>
            </w:r>
          </w:p>
        </w:tc>
      </w:tr>
      <w:tr w:rsidR="0059608B" w:rsidRPr="0059608B" w14:paraId="3689EB30" w14:textId="77777777" w:rsidTr="00ED0FE3">
        <w:trPr>
          <w:trHeight w:val="340"/>
        </w:trPr>
        <w:tc>
          <w:tcPr>
            <w:tcW w:w="5382" w:type="dxa"/>
            <w:vAlign w:val="center"/>
          </w:tcPr>
          <w:p w14:paraId="6ADA6353" w14:textId="77777777" w:rsidR="0059608B" w:rsidRPr="0059608B" w:rsidRDefault="0059608B" w:rsidP="00DE15C5">
            <w:pPr>
              <w:rPr>
                <w:rFonts w:cs="Times New Roman"/>
                <w:szCs w:val="28"/>
              </w:rPr>
            </w:pPr>
            <w:r w:rsidRPr="0059608B">
              <w:rPr>
                <w:rFonts w:cs="Times New Roman"/>
                <w:szCs w:val="28"/>
              </w:rPr>
              <w:t>Общая сумма затрат на разработку</w:t>
            </w:r>
          </w:p>
        </w:tc>
        <w:tc>
          <w:tcPr>
            <w:tcW w:w="3969" w:type="dxa"/>
            <w:vAlign w:val="center"/>
          </w:tcPr>
          <w:p w14:paraId="572160C3" w14:textId="77777777" w:rsidR="0059608B" w:rsidRPr="0059608B" w:rsidRDefault="0059608B" w:rsidP="00DE15C5">
            <w:pPr>
              <w:jc w:val="center"/>
              <w:rPr>
                <w:rFonts w:cs="Times New Roman"/>
                <w:szCs w:val="28"/>
              </w:rPr>
            </w:pPr>
            <w:r w:rsidRPr="0059608B">
              <w:rPr>
                <w:rFonts w:cs="Times New Roman"/>
                <w:szCs w:val="28"/>
              </w:rPr>
              <w:t>25977,72</w:t>
            </w:r>
          </w:p>
        </w:tc>
      </w:tr>
      <w:tr w:rsidR="0059608B" w:rsidRPr="0059608B" w14:paraId="101194BA" w14:textId="77777777" w:rsidTr="00ED0FE3">
        <w:trPr>
          <w:trHeight w:val="340"/>
        </w:trPr>
        <w:tc>
          <w:tcPr>
            <w:tcW w:w="5382" w:type="dxa"/>
            <w:vAlign w:val="center"/>
          </w:tcPr>
          <w:p w14:paraId="64105BD0" w14:textId="77777777" w:rsidR="0059608B" w:rsidRPr="0059608B" w:rsidRDefault="0059608B" w:rsidP="00DE15C5">
            <w:pPr>
              <w:rPr>
                <w:rFonts w:cs="Times New Roman"/>
                <w:szCs w:val="28"/>
              </w:rPr>
            </w:pPr>
            <w:r w:rsidRPr="0059608B">
              <w:rPr>
                <w:rFonts w:cs="Times New Roman"/>
                <w:szCs w:val="28"/>
              </w:rPr>
              <w:t>Плановая прибыль, включаемая в цену программного средства</w:t>
            </w:r>
          </w:p>
        </w:tc>
        <w:tc>
          <w:tcPr>
            <w:tcW w:w="3969" w:type="dxa"/>
            <w:vAlign w:val="center"/>
          </w:tcPr>
          <w:p w14:paraId="629F306C" w14:textId="77777777" w:rsidR="0059608B" w:rsidRPr="0059608B" w:rsidRDefault="0059608B" w:rsidP="00DE15C5">
            <w:pPr>
              <w:jc w:val="center"/>
              <w:rPr>
                <w:rFonts w:eastAsia="Calibri" w:cs="Times New Roman"/>
                <w:szCs w:val="28"/>
              </w:rPr>
            </w:pPr>
            <w:r w:rsidRPr="0059608B">
              <w:rPr>
                <w:rFonts w:cs="Times New Roman"/>
                <w:szCs w:val="28"/>
              </w:rPr>
              <w:t>7793,32</w:t>
            </w:r>
          </w:p>
        </w:tc>
      </w:tr>
      <w:tr w:rsidR="0059608B" w:rsidRPr="0059608B" w14:paraId="3CC40BCB" w14:textId="77777777" w:rsidTr="00ED0FE3">
        <w:trPr>
          <w:trHeight w:val="340"/>
        </w:trPr>
        <w:tc>
          <w:tcPr>
            <w:tcW w:w="5382" w:type="dxa"/>
            <w:vAlign w:val="center"/>
          </w:tcPr>
          <w:p w14:paraId="0D834FDB" w14:textId="77777777" w:rsidR="0059608B" w:rsidRPr="0059608B" w:rsidRDefault="0059608B" w:rsidP="00DE15C5">
            <w:pPr>
              <w:rPr>
                <w:rFonts w:cs="Times New Roman"/>
                <w:szCs w:val="28"/>
              </w:rPr>
            </w:pPr>
            <w:r w:rsidRPr="0059608B">
              <w:rPr>
                <w:rFonts w:cs="Times New Roman"/>
                <w:szCs w:val="28"/>
              </w:rPr>
              <w:t>Отпускная цена программного средства</w:t>
            </w:r>
          </w:p>
        </w:tc>
        <w:tc>
          <w:tcPr>
            <w:tcW w:w="3969" w:type="dxa"/>
            <w:vAlign w:val="center"/>
          </w:tcPr>
          <w:p w14:paraId="019B4573" w14:textId="77777777" w:rsidR="0059608B" w:rsidRPr="0059608B" w:rsidRDefault="0059608B" w:rsidP="00DE15C5">
            <w:pPr>
              <w:jc w:val="center"/>
              <w:rPr>
                <w:rFonts w:eastAsia="Calibri" w:cs="Times New Roman"/>
                <w:szCs w:val="28"/>
              </w:rPr>
            </w:pPr>
            <w:r w:rsidRPr="0059608B">
              <w:rPr>
                <w:rFonts w:cs="Times New Roman"/>
                <w:szCs w:val="28"/>
              </w:rPr>
              <w:t>33771,04</w:t>
            </w:r>
          </w:p>
        </w:tc>
      </w:tr>
      <w:tr w:rsidR="0059608B" w:rsidRPr="0059608B" w14:paraId="6567104F" w14:textId="77777777" w:rsidTr="00ED0FE3">
        <w:trPr>
          <w:trHeight w:val="340"/>
        </w:trPr>
        <w:tc>
          <w:tcPr>
            <w:tcW w:w="5382" w:type="dxa"/>
            <w:vAlign w:val="center"/>
          </w:tcPr>
          <w:p w14:paraId="48053B5F" w14:textId="77777777" w:rsidR="0059608B" w:rsidRPr="0059608B" w:rsidRDefault="0059608B" w:rsidP="00DE15C5">
            <w:pPr>
              <w:rPr>
                <w:rFonts w:cs="Times New Roman"/>
                <w:szCs w:val="28"/>
              </w:rPr>
            </w:pPr>
            <w:r w:rsidRPr="0059608B">
              <w:rPr>
                <w:rFonts w:cs="Times New Roman"/>
                <w:szCs w:val="28"/>
              </w:rPr>
              <w:t>Сумма налога на добавленную стоимость</w:t>
            </w:r>
          </w:p>
        </w:tc>
        <w:tc>
          <w:tcPr>
            <w:tcW w:w="3969" w:type="dxa"/>
            <w:vAlign w:val="center"/>
          </w:tcPr>
          <w:p w14:paraId="0BC37B8A" w14:textId="77777777" w:rsidR="0059608B" w:rsidRPr="0059608B" w:rsidRDefault="0059608B" w:rsidP="00DE15C5">
            <w:pPr>
              <w:jc w:val="center"/>
              <w:rPr>
                <w:rFonts w:eastAsia="Calibri" w:cs="Times New Roman"/>
                <w:szCs w:val="28"/>
              </w:rPr>
            </w:pPr>
            <w:r w:rsidRPr="0059608B">
              <w:rPr>
                <w:rFonts w:cs="Times New Roman"/>
                <w:szCs w:val="28"/>
              </w:rPr>
              <w:t>5628,50</w:t>
            </w:r>
          </w:p>
        </w:tc>
      </w:tr>
      <w:tr w:rsidR="0059608B" w:rsidRPr="0059608B" w14:paraId="498D2DD6" w14:textId="77777777" w:rsidTr="00ED0FE3">
        <w:trPr>
          <w:trHeight w:val="340"/>
        </w:trPr>
        <w:tc>
          <w:tcPr>
            <w:tcW w:w="5382" w:type="dxa"/>
            <w:vAlign w:val="center"/>
          </w:tcPr>
          <w:p w14:paraId="3DE982DD" w14:textId="77777777" w:rsidR="0059608B" w:rsidRPr="0059608B" w:rsidRDefault="0059608B" w:rsidP="00DE15C5">
            <w:pPr>
              <w:rPr>
                <w:rFonts w:cs="Times New Roman"/>
                <w:szCs w:val="28"/>
              </w:rPr>
            </w:pPr>
            <w:r w:rsidRPr="0059608B">
              <w:rPr>
                <w:rFonts w:cs="Times New Roman"/>
                <w:szCs w:val="28"/>
              </w:rPr>
              <w:t>Цена с учетом НДС</w:t>
            </w:r>
          </w:p>
        </w:tc>
        <w:tc>
          <w:tcPr>
            <w:tcW w:w="3969" w:type="dxa"/>
            <w:vAlign w:val="center"/>
          </w:tcPr>
          <w:p w14:paraId="424E1BCC" w14:textId="77777777" w:rsidR="0059608B" w:rsidRPr="0059608B" w:rsidRDefault="0059608B" w:rsidP="00DE15C5">
            <w:pPr>
              <w:jc w:val="center"/>
              <w:rPr>
                <w:rFonts w:cs="Times New Roman"/>
                <w:szCs w:val="28"/>
              </w:rPr>
            </w:pPr>
            <w:r w:rsidRPr="0059608B">
              <w:rPr>
                <w:rFonts w:cs="Times New Roman"/>
                <w:szCs w:val="28"/>
              </w:rPr>
              <w:t>39399,54</w:t>
            </w:r>
          </w:p>
        </w:tc>
      </w:tr>
    </w:tbl>
    <w:p w14:paraId="48244495" w14:textId="77777777" w:rsidR="0059608B" w:rsidRPr="0059608B" w:rsidRDefault="0059608B" w:rsidP="00DE15C5">
      <w:pPr>
        <w:spacing w:after="0" w:line="240" w:lineRule="auto"/>
        <w:rPr>
          <w:rFonts w:eastAsiaTheme="majorEastAsia" w:cs="Times New Roman"/>
          <w:b/>
          <w:bCs/>
          <w:szCs w:val="28"/>
        </w:rPr>
      </w:pPr>
      <w:bookmarkStart w:id="47" w:name="_Toc164203574"/>
    </w:p>
    <w:p w14:paraId="3267D9CD" w14:textId="77777777" w:rsidR="0059608B" w:rsidRPr="0059608B" w:rsidRDefault="0059608B" w:rsidP="00DE15C5">
      <w:pPr>
        <w:spacing w:line="240" w:lineRule="auto"/>
        <w:ind w:firstLine="708"/>
        <w:rPr>
          <w:rFonts w:eastAsiaTheme="majorEastAsia" w:cs="Times New Roman"/>
          <w:bCs/>
          <w:szCs w:val="28"/>
        </w:rPr>
      </w:pPr>
      <w:r w:rsidRPr="0059608B">
        <w:rPr>
          <w:rFonts w:eastAsiaTheme="majorEastAsia" w:cs="Times New Roman"/>
          <w:bCs/>
          <w:szCs w:val="28"/>
        </w:rPr>
        <w:t>По итогу были рассчитаны статьи расходов, составлена смета затрат на разработку программного средства, а также рассчитана отпускная цена программного средства.</w:t>
      </w:r>
    </w:p>
    <w:p w14:paraId="551B66DC" w14:textId="77777777" w:rsidR="0059608B" w:rsidRPr="0059608B" w:rsidRDefault="0059608B" w:rsidP="00DE15C5">
      <w:pPr>
        <w:spacing w:line="240" w:lineRule="auto"/>
        <w:rPr>
          <w:rFonts w:eastAsiaTheme="majorEastAsia" w:cs="Times New Roman"/>
          <w:b/>
          <w:bCs/>
          <w:szCs w:val="28"/>
        </w:rPr>
      </w:pPr>
    </w:p>
    <w:p w14:paraId="1745FA83" w14:textId="77777777" w:rsidR="0059608B" w:rsidRPr="0059608B" w:rsidRDefault="0059608B" w:rsidP="007A25D6">
      <w:pPr>
        <w:keepNext/>
        <w:keepLines/>
        <w:numPr>
          <w:ilvl w:val="1"/>
          <w:numId w:val="19"/>
        </w:numPr>
        <w:spacing w:after="0" w:line="240" w:lineRule="auto"/>
        <w:ind w:hanging="420"/>
        <w:outlineLvl w:val="1"/>
        <w:rPr>
          <w:rFonts w:eastAsiaTheme="majorEastAsia" w:cs="Times New Roman"/>
          <w:b/>
          <w:bCs/>
          <w:szCs w:val="28"/>
        </w:rPr>
      </w:pPr>
      <w:bookmarkStart w:id="48" w:name="_Toc197047777"/>
      <w:r w:rsidRPr="0059608B">
        <w:rPr>
          <w:rFonts w:eastAsiaTheme="majorEastAsia" w:cs="Times New Roman"/>
          <w:b/>
          <w:bCs/>
          <w:szCs w:val="28"/>
        </w:rPr>
        <w:t>Расчет результата от разработки и реализации программного средства</w:t>
      </w:r>
      <w:bookmarkEnd w:id="47"/>
      <w:bookmarkEnd w:id="48"/>
    </w:p>
    <w:p w14:paraId="72A83F57" w14:textId="77777777" w:rsidR="0059608B" w:rsidRPr="0059608B" w:rsidRDefault="0059608B" w:rsidP="00DE15C5">
      <w:pPr>
        <w:spacing w:after="0" w:line="240" w:lineRule="auto"/>
        <w:ind w:left="1134" w:hanging="425"/>
        <w:rPr>
          <w:rFonts w:cs="Times New Roman"/>
          <w:szCs w:val="24"/>
        </w:rPr>
      </w:pPr>
    </w:p>
    <w:p w14:paraId="3B92DEF2" w14:textId="77777777" w:rsidR="0059608B" w:rsidRPr="0059608B" w:rsidRDefault="0059608B" w:rsidP="00DE15C5">
      <w:pPr>
        <w:spacing w:after="0" w:line="240" w:lineRule="auto"/>
        <w:ind w:firstLine="709"/>
        <w:jc w:val="both"/>
        <w:rPr>
          <w:rFonts w:cs="Times New Roman"/>
          <w:szCs w:val="28"/>
        </w:rPr>
      </w:pPr>
      <w:r w:rsidRPr="0059608B">
        <w:rPr>
          <w:rFonts w:cs="Times New Roman"/>
          <w:szCs w:val="28"/>
        </w:rPr>
        <w:t>Экономический эффект организации-разработчика программного средства представляет собой прирост чистой прибыли, полученной от разработки и реализации программного средства заказчику. Прирост чистой прибыли, полученной от продажи, можно посчитать по формуле</w:t>
      </w:r>
    </w:p>
    <w:p w14:paraId="0C7FCAF3" w14:textId="77777777" w:rsidR="0059608B" w:rsidRPr="0059608B" w:rsidRDefault="0059608B" w:rsidP="00DE15C5">
      <w:pPr>
        <w:spacing w:after="0" w:line="240" w:lineRule="auto"/>
        <w:ind w:firstLine="709"/>
        <w:jc w:val="both"/>
        <w:rPr>
          <w:rFonts w:cs="Times New Roman"/>
          <w:szCs w:val="28"/>
        </w:rPr>
      </w:pPr>
    </w:p>
    <w:tbl>
      <w:tblPr>
        <w:tblStyle w:val="15"/>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59608B" w:rsidRPr="0059608B" w14:paraId="064BE9D7" w14:textId="77777777" w:rsidTr="00ED0FE3">
        <w:tc>
          <w:tcPr>
            <w:tcW w:w="9067" w:type="dxa"/>
          </w:tcPr>
          <w:p w14:paraId="1D99885F" w14:textId="77777777" w:rsidR="0059608B" w:rsidRPr="0059608B" w:rsidRDefault="0059608B" w:rsidP="00DE15C5">
            <w:pPr>
              <w:contextualSpacing/>
              <w:jc w:val="center"/>
              <w:rPr>
                <w:rFonts w:cs="Times New Roman"/>
                <w:szCs w:val="28"/>
              </w:rPr>
            </w:pPr>
            <m:oMathPara>
              <m:oMath>
                <m:r>
                  <m:rPr>
                    <m:sty m:val="p"/>
                  </m:rP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П</m:t>
                    </m:r>
                  </m:e>
                  <m:sub>
                    <m:r>
                      <w:rPr>
                        <w:rFonts w:ascii="Cambria Math" w:hAnsi="Cambria Math" w:cs="Times New Roman"/>
                        <w:szCs w:val="28"/>
                      </w:rPr>
                      <m:t>ч</m:t>
                    </m:r>
                  </m:sub>
                </m:sSub>
                <m:r>
                  <w:rPr>
                    <w:rFonts w:ascii="Cambria Math" w:hAnsi="Cambria Math" w:cs="Times New Roman"/>
                    <w:szCs w:val="28"/>
                  </w:rPr>
                  <m:t xml:space="preserve">= </m:t>
                </m:r>
                <m:sSub>
                  <m:sSubPr>
                    <m:ctrlPr>
                      <w:rPr>
                        <w:rFonts w:ascii="Cambria Math" w:hAnsi="Cambria Math" w:cs="Times New Roman"/>
                        <w:i/>
                        <w:szCs w:val="28"/>
                      </w:rPr>
                    </m:ctrlPr>
                  </m:sSubPr>
                  <m:e>
                    <m:r>
                      <w:rPr>
                        <w:rFonts w:ascii="Cambria Math" w:hAnsi="Cambria Math" w:cs="Times New Roman"/>
                        <w:szCs w:val="28"/>
                      </w:rPr>
                      <m:t>П</m:t>
                    </m:r>
                  </m:e>
                  <m:sub>
                    <m:r>
                      <w:rPr>
                        <w:rFonts w:ascii="Cambria Math" w:hAnsi="Cambria Math" w:cs="Times New Roman"/>
                        <w:szCs w:val="28"/>
                      </w:rPr>
                      <m:t>п.с</m:t>
                    </m:r>
                  </m:sub>
                </m:sSub>
                <m:r>
                  <w:rPr>
                    <w:rFonts w:ascii="Cambria Math" w:hAnsi="Cambria Math" w:cs="Times New Roman"/>
                    <w:szCs w:val="28"/>
                  </w:rPr>
                  <m:t>(1-</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Н</m:t>
                        </m:r>
                      </m:e>
                      <m:sub>
                        <m:r>
                          <w:rPr>
                            <w:rFonts w:ascii="Cambria Math" w:hAnsi="Cambria Math" w:cs="Times New Roman"/>
                            <w:szCs w:val="28"/>
                          </w:rPr>
                          <m:t>п</m:t>
                        </m:r>
                      </m:sub>
                    </m:sSub>
                  </m:num>
                  <m:den>
                    <m:r>
                      <w:rPr>
                        <w:rFonts w:ascii="Cambria Math" w:hAnsi="Cambria Math" w:cs="Times New Roman"/>
                        <w:szCs w:val="28"/>
                      </w:rPr>
                      <m:t>100</m:t>
                    </m:r>
                  </m:den>
                </m:f>
                <m:r>
                  <w:rPr>
                    <w:rFonts w:ascii="Cambria Math" w:hAnsi="Cambria Math" w:cs="Times New Roman"/>
                    <w:szCs w:val="28"/>
                  </w:rPr>
                  <m:t>)</m:t>
                </m:r>
                <m:r>
                  <m:rPr>
                    <m:sty m:val="p"/>
                  </m:rPr>
                  <w:rPr>
                    <w:rFonts w:ascii="Cambria Math" w:hAnsi="Cambria Math" w:cs="Times New Roman"/>
                    <w:szCs w:val="28"/>
                  </w:rPr>
                  <m:t>,</m:t>
                </m:r>
              </m:oMath>
            </m:oMathPara>
          </w:p>
        </w:tc>
        <w:tc>
          <w:tcPr>
            <w:tcW w:w="289" w:type="dxa"/>
            <w:vAlign w:val="center"/>
          </w:tcPr>
          <w:p w14:paraId="261171EA" w14:textId="7F7BBBBA" w:rsidR="0059608B" w:rsidRPr="0059608B" w:rsidRDefault="0059608B" w:rsidP="00DE15C5">
            <w:pPr>
              <w:jc w:val="right"/>
              <w:rPr>
                <w:rFonts w:cs="Times New Roman"/>
                <w:szCs w:val="28"/>
              </w:rPr>
            </w:pPr>
            <w:r w:rsidRPr="0059608B">
              <w:rPr>
                <w:rFonts w:cs="Times New Roman"/>
                <w:szCs w:val="28"/>
              </w:rPr>
              <w:t>(</w:t>
            </w:r>
            <w:r w:rsidR="00A965BB">
              <w:rPr>
                <w:rFonts w:cs="Times New Roman"/>
                <w:szCs w:val="28"/>
              </w:rPr>
              <w:t>5</w:t>
            </w:r>
            <w:r w:rsidRPr="0059608B">
              <w:rPr>
                <w:rFonts w:cs="Times New Roman"/>
                <w:szCs w:val="28"/>
              </w:rPr>
              <w:t>.9)</w:t>
            </w:r>
          </w:p>
        </w:tc>
      </w:tr>
    </w:tbl>
    <w:p w14:paraId="295689B1" w14:textId="77777777" w:rsidR="0059608B" w:rsidRPr="0059608B" w:rsidRDefault="0059608B" w:rsidP="00DE15C5">
      <w:pPr>
        <w:spacing w:after="0" w:line="240" w:lineRule="auto"/>
        <w:jc w:val="both"/>
        <w:rPr>
          <w:rFonts w:cs="Times New Roman"/>
          <w:szCs w:val="28"/>
        </w:rPr>
      </w:pPr>
    </w:p>
    <w:p w14:paraId="77ED01B2" w14:textId="77777777" w:rsidR="0059608B" w:rsidRPr="0059608B" w:rsidRDefault="0059608B" w:rsidP="00DE15C5">
      <w:pPr>
        <w:spacing w:after="0" w:line="240" w:lineRule="auto"/>
        <w:jc w:val="both"/>
        <w:rPr>
          <w:rFonts w:cs="Times New Roman"/>
          <w:szCs w:val="28"/>
        </w:rPr>
      </w:pPr>
      <w:r w:rsidRPr="0059608B">
        <w:rPr>
          <w:rFonts w:cs="Times New Roman"/>
          <w:szCs w:val="28"/>
        </w:rPr>
        <w:t xml:space="preserve">где </w:t>
      </w:r>
      <w:proofErr w:type="gramStart"/>
      <w:r w:rsidRPr="0059608B">
        <w:rPr>
          <w:rFonts w:cs="Times New Roman"/>
          <w:szCs w:val="28"/>
        </w:rPr>
        <w:t>П</w:t>
      </w:r>
      <w:r w:rsidRPr="0059608B">
        <w:rPr>
          <w:rFonts w:cs="Times New Roman"/>
          <w:szCs w:val="28"/>
          <w:vertAlign w:val="subscript"/>
        </w:rPr>
        <w:t>п.с</w:t>
      </w:r>
      <w:proofErr w:type="gramEnd"/>
      <w:r w:rsidRPr="0059608B">
        <w:rPr>
          <w:rFonts w:cs="Times New Roman"/>
          <w:szCs w:val="28"/>
        </w:rPr>
        <w:t xml:space="preserve"> – прибыль, включаемая в цену программного средства, руб.; Н</w:t>
      </w:r>
      <w:r w:rsidRPr="0059608B">
        <w:rPr>
          <w:rFonts w:cs="Times New Roman"/>
          <w:szCs w:val="28"/>
          <w:vertAlign w:val="subscript"/>
        </w:rPr>
        <w:t>п</w:t>
      </w:r>
      <w:r w:rsidRPr="0059608B">
        <w:rPr>
          <w:rFonts w:cs="Times New Roman"/>
          <w:szCs w:val="28"/>
        </w:rPr>
        <w:t xml:space="preserve"> – ставка налога на прибыль (20%).</w:t>
      </w:r>
    </w:p>
    <w:p w14:paraId="5A6704EB" w14:textId="77777777" w:rsidR="0059608B" w:rsidRPr="0059608B" w:rsidRDefault="0059608B" w:rsidP="00DE15C5">
      <w:pPr>
        <w:spacing w:after="0" w:line="240" w:lineRule="auto"/>
        <w:ind w:firstLine="709"/>
        <w:jc w:val="both"/>
        <w:rPr>
          <w:rFonts w:cs="Times New Roman"/>
          <w:szCs w:val="28"/>
        </w:rPr>
      </w:pPr>
      <w:r w:rsidRPr="0059608B">
        <w:rPr>
          <w:rFonts w:cs="Times New Roman"/>
          <w:szCs w:val="28"/>
        </w:rPr>
        <w:t>Таким образом, прирост чистой прибыли равен</w:t>
      </w:r>
    </w:p>
    <w:p w14:paraId="3D34A3EE" w14:textId="77777777" w:rsidR="0059608B" w:rsidRPr="0059608B" w:rsidRDefault="0059608B" w:rsidP="00DE15C5">
      <w:pPr>
        <w:spacing w:after="0" w:line="240" w:lineRule="auto"/>
        <w:ind w:firstLine="709"/>
        <w:jc w:val="both"/>
        <w:rPr>
          <w:rFonts w:cs="Times New Roman"/>
          <w:szCs w:val="28"/>
        </w:rPr>
      </w:pPr>
    </w:p>
    <w:p w14:paraId="2781C544" w14:textId="77777777" w:rsidR="0059608B" w:rsidRPr="0059608B" w:rsidRDefault="0059608B" w:rsidP="00DE15C5">
      <w:pPr>
        <w:tabs>
          <w:tab w:val="center" w:pos="4678"/>
        </w:tabs>
        <w:spacing w:after="0" w:line="240" w:lineRule="auto"/>
        <w:jc w:val="both"/>
        <w:rPr>
          <w:rFonts w:cs="Times New Roman"/>
          <w:szCs w:val="28"/>
        </w:rPr>
      </w:pPr>
      <m:oMathPara>
        <m:oMath>
          <m:r>
            <w:rPr>
              <w:rFonts w:ascii="Cambria Math" w:hAnsi="Cambria Math" w:cs="Times New Roman"/>
              <w:szCs w:val="28"/>
            </w:rPr>
            <m:t>∆</m:t>
          </m:r>
          <m:sSub>
            <m:sSubPr>
              <m:ctrlPr>
                <w:rPr>
                  <w:rFonts w:ascii="Cambria Math" w:hAnsi="Cambria Math" w:cs="Times New Roman"/>
                  <w:i/>
                  <w:szCs w:val="28"/>
                  <w:lang w:val="en-US"/>
                </w:rPr>
              </m:ctrlPr>
            </m:sSubPr>
            <m:e>
              <m:r>
                <w:rPr>
                  <w:rFonts w:ascii="Cambria Math" w:hAnsi="Cambria Math" w:cs="Times New Roman"/>
                  <w:szCs w:val="28"/>
                </w:rPr>
                <m:t>П</m:t>
              </m:r>
            </m:e>
            <m:sub>
              <m:r>
                <w:rPr>
                  <w:rFonts w:ascii="Cambria Math" w:hAnsi="Cambria Math" w:cs="Times New Roman"/>
                  <w:szCs w:val="28"/>
                </w:rPr>
                <m:t>ч</m:t>
              </m:r>
            </m:sub>
          </m:sSub>
          <m:r>
            <w:rPr>
              <w:rFonts w:ascii="Cambria Math" w:hAnsi="Cambria Math" w:cs="Times New Roman"/>
              <w:szCs w:val="28"/>
            </w:rPr>
            <m:t>=</m:t>
          </m:r>
          <m:r>
            <m:rPr>
              <m:sty m:val="p"/>
            </m:rPr>
            <w:rPr>
              <w:rFonts w:ascii="Cambria Math" w:hAnsi="Cambria Math" w:cs="Times New Roman"/>
              <w:szCs w:val="28"/>
            </w:rPr>
            <m:t>7793,32</m:t>
          </m:r>
          <m:d>
            <m:dPr>
              <m:ctrlPr>
                <w:rPr>
                  <w:rFonts w:ascii="Cambria Math" w:hAnsi="Cambria Math" w:cs="Times New Roman"/>
                  <w:i/>
                  <w:szCs w:val="28"/>
                  <w:lang w:val="en-US"/>
                </w:rPr>
              </m:ctrlPr>
            </m:dPr>
            <m:e>
              <m:r>
                <w:rPr>
                  <w:rFonts w:ascii="Cambria Math" w:hAnsi="Cambria Math" w:cs="Times New Roman"/>
                  <w:szCs w:val="28"/>
                </w:rPr>
                <m:t>1-</m:t>
              </m:r>
              <m:f>
                <m:fPr>
                  <m:ctrlPr>
                    <w:rPr>
                      <w:rFonts w:ascii="Cambria Math" w:hAnsi="Cambria Math" w:cs="Times New Roman"/>
                      <w:i/>
                      <w:szCs w:val="28"/>
                      <w:lang w:val="en-US"/>
                    </w:rPr>
                  </m:ctrlPr>
                </m:fPr>
                <m:num>
                  <m:r>
                    <w:rPr>
                      <w:rFonts w:ascii="Cambria Math" w:hAnsi="Cambria Math" w:cs="Times New Roman"/>
                      <w:szCs w:val="28"/>
                    </w:rPr>
                    <m:t>20</m:t>
                  </m:r>
                </m:num>
                <m:den>
                  <m:r>
                    <w:rPr>
                      <w:rFonts w:ascii="Cambria Math" w:hAnsi="Cambria Math" w:cs="Times New Roman"/>
                      <w:szCs w:val="28"/>
                    </w:rPr>
                    <m:t>100</m:t>
                  </m:r>
                </m:den>
              </m:f>
            </m:e>
          </m:d>
          <m:r>
            <w:rPr>
              <w:rFonts w:ascii="Cambria Math" w:hAnsi="Cambria Math" w:cs="Times New Roman"/>
              <w:szCs w:val="28"/>
            </w:rPr>
            <m:t>=6234,66 руб.</m:t>
          </m:r>
        </m:oMath>
      </m:oMathPara>
    </w:p>
    <w:p w14:paraId="38799972" w14:textId="77777777" w:rsidR="0059608B" w:rsidRPr="0059608B" w:rsidRDefault="0059608B" w:rsidP="00DE15C5">
      <w:pPr>
        <w:tabs>
          <w:tab w:val="center" w:pos="4678"/>
        </w:tabs>
        <w:spacing w:after="0" w:line="240" w:lineRule="auto"/>
        <w:jc w:val="both"/>
        <w:rPr>
          <w:rFonts w:cs="Times New Roman"/>
          <w:szCs w:val="28"/>
        </w:rPr>
      </w:pPr>
    </w:p>
    <w:p w14:paraId="2C0078CA" w14:textId="77777777" w:rsidR="0059608B" w:rsidRPr="0059608B" w:rsidRDefault="0059608B" w:rsidP="007A25D6">
      <w:pPr>
        <w:keepNext/>
        <w:keepLines/>
        <w:numPr>
          <w:ilvl w:val="1"/>
          <w:numId w:val="19"/>
        </w:numPr>
        <w:spacing w:after="0" w:line="240" w:lineRule="auto"/>
        <w:ind w:hanging="420"/>
        <w:outlineLvl w:val="1"/>
        <w:rPr>
          <w:rFonts w:eastAsiaTheme="majorEastAsia" w:cs="Times New Roman"/>
          <w:b/>
          <w:bCs/>
          <w:szCs w:val="28"/>
        </w:rPr>
      </w:pPr>
      <w:bookmarkStart w:id="49" w:name="_Toc164203575"/>
      <w:bookmarkStart w:id="50" w:name="_Toc197047778"/>
      <w:r w:rsidRPr="0059608B">
        <w:rPr>
          <w:rFonts w:eastAsiaTheme="majorEastAsia" w:cs="Times New Roman"/>
          <w:b/>
          <w:bCs/>
          <w:szCs w:val="28"/>
        </w:rPr>
        <w:lastRenderedPageBreak/>
        <w:t>Расчет показателей экономической эффективности разработки и реализации программного средства</w:t>
      </w:r>
      <w:bookmarkEnd w:id="49"/>
      <w:bookmarkEnd w:id="50"/>
    </w:p>
    <w:p w14:paraId="2926B713" w14:textId="77777777" w:rsidR="0059608B" w:rsidRPr="0059608B" w:rsidRDefault="0059608B" w:rsidP="00DE15C5">
      <w:pPr>
        <w:spacing w:after="0" w:line="240" w:lineRule="auto"/>
        <w:ind w:left="1134" w:hanging="425"/>
        <w:rPr>
          <w:rFonts w:cs="Times New Roman"/>
          <w:szCs w:val="24"/>
        </w:rPr>
      </w:pPr>
    </w:p>
    <w:p w14:paraId="4D4A17A3" w14:textId="77777777" w:rsidR="0059608B" w:rsidRPr="0059608B" w:rsidRDefault="0059608B" w:rsidP="00DE15C5">
      <w:pPr>
        <w:spacing w:after="0" w:line="240" w:lineRule="auto"/>
        <w:ind w:firstLine="709"/>
        <w:jc w:val="both"/>
        <w:rPr>
          <w:rFonts w:cs="Times New Roman"/>
          <w:szCs w:val="28"/>
        </w:rPr>
      </w:pPr>
      <w:r w:rsidRPr="0059608B">
        <w:rPr>
          <w:rFonts w:cs="Times New Roman"/>
          <w:szCs w:val="28"/>
        </w:rPr>
        <w:t>Оценка экономической эффективности разработки осуществляется с помощью расчета простой нормы прибыли (рентабельности инвестиций на разработку программного средства) по формуле</w:t>
      </w:r>
    </w:p>
    <w:p w14:paraId="2E79A9D9" w14:textId="77777777" w:rsidR="0059608B" w:rsidRPr="0059608B" w:rsidRDefault="0059608B" w:rsidP="00DE15C5">
      <w:pPr>
        <w:spacing w:after="0" w:line="240" w:lineRule="auto"/>
        <w:jc w:val="both"/>
        <w:rPr>
          <w:rFonts w:cs="Times New Roman"/>
          <w:szCs w:val="28"/>
        </w:rPr>
      </w:pPr>
    </w:p>
    <w:tbl>
      <w:tblPr>
        <w:tblStyle w:val="15"/>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3"/>
        <w:gridCol w:w="893"/>
      </w:tblGrid>
      <w:tr w:rsidR="0059608B" w:rsidRPr="0059608B" w14:paraId="55B2EAF6" w14:textId="77777777" w:rsidTr="00ED0FE3">
        <w:tc>
          <w:tcPr>
            <w:tcW w:w="9067" w:type="dxa"/>
          </w:tcPr>
          <w:p w14:paraId="0C75B750" w14:textId="77777777" w:rsidR="0059608B" w:rsidRPr="0059608B" w:rsidRDefault="00ED0FE3" w:rsidP="00DE15C5">
            <w:pPr>
              <w:contextualSpacing/>
              <w:jc w:val="center"/>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Р</m:t>
                    </m:r>
                  </m:e>
                  <m:sub>
                    <m:r>
                      <w:rPr>
                        <w:rFonts w:ascii="Cambria Math" w:hAnsi="Cambria Math" w:cs="Times New Roman"/>
                        <w:szCs w:val="28"/>
                      </w:rPr>
                      <m:t>и</m:t>
                    </m:r>
                  </m:sub>
                </m:sSub>
                <m:r>
                  <w:rPr>
                    <w:rFonts w:ascii="Cambria Math" w:hAnsi="Cambria Math" w:cs="Times New Roman"/>
                    <w:szCs w:val="28"/>
                  </w:rPr>
                  <m:t>=</m:t>
                </m:r>
                <m:f>
                  <m:fPr>
                    <m:ctrlPr>
                      <w:rPr>
                        <w:rFonts w:ascii="Cambria Math" w:hAnsi="Cambria Math" w:cs="Times New Roman"/>
                        <w:szCs w:val="28"/>
                      </w:rPr>
                    </m:ctrlPr>
                  </m:fPr>
                  <m:num>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П</m:t>
                        </m:r>
                      </m:e>
                      <m:sub>
                        <m:r>
                          <w:rPr>
                            <w:rFonts w:ascii="Cambria Math" w:hAnsi="Cambria Math" w:cs="Times New Roman"/>
                            <w:szCs w:val="28"/>
                          </w:rPr>
                          <m:t>ч</m:t>
                        </m:r>
                      </m:sub>
                    </m:sSub>
                  </m:num>
                  <m:den>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р</m:t>
                        </m:r>
                      </m:sub>
                    </m:sSub>
                  </m:den>
                </m:f>
                <m:r>
                  <w:rPr>
                    <w:rFonts w:ascii="Cambria Math" w:hAnsi="Cambria Math" w:cs="Times New Roman"/>
                    <w:szCs w:val="28"/>
                  </w:rPr>
                  <m:t>∙100%</m:t>
                </m:r>
                <m:r>
                  <m:rPr>
                    <m:sty m:val="p"/>
                  </m:rPr>
                  <w:rPr>
                    <w:rFonts w:ascii="Cambria Math" w:hAnsi="Cambria Math" w:cs="Times New Roman"/>
                    <w:szCs w:val="28"/>
                  </w:rPr>
                  <m:t>,</m:t>
                </m:r>
              </m:oMath>
            </m:oMathPara>
          </w:p>
        </w:tc>
        <w:tc>
          <w:tcPr>
            <w:tcW w:w="289" w:type="dxa"/>
            <w:vAlign w:val="center"/>
          </w:tcPr>
          <w:p w14:paraId="1B06247F" w14:textId="72B8D4B2" w:rsidR="0059608B" w:rsidRPr="0059608B" w:rsidRDefault="0059608B" w:rsidP="00DE15C5">
            <w:pPr>
              <w:jc w:val="right"/>
              <w:rPr>
                <w:rFonts w:cs="Times New Roman"/>
                <w:szCs w:val="28"/>
              </w:rPr>
            </w:pPr>
            <w:r w:rsidRPr="0059608B">
              <w:rPr>
                <w:rFonts w:cs="Times New Roman"/>
                <w:szCs w:val="28"/>
              </w:rPr>
              <w:t>(</w:t>
            </w:r>
            <w:r w:rsidR="00A965BB">
              <w:rPr>
                <w:rFonts w:cs="Times New Roman"/>
                <w:szCs w:val="28"/>
              </w:rPr>
              <w:t>5</w:t>
            </w:r>
            <w:r w:rsidRPr="0059608B">
              <w:rPr>
                <w:rFonts w:cs="Times New Roman"/>
                <w:szCs w:val="28"/>
              </w:rPr>
              <w:t>.10)</w:t>
            </w:r>
          </w:p>
        </w:tc>
      </w:tr>
    </w:tbl>
    <w:p w14:paraId="4BECBC81" w14:textId="77777777" w:rsidR="0059608B" w:rsidRPr="0059608B" w:rsidRDefault="0059608B" w:rsidP="00DE15C5">
      <w:pPr>
        <w:spacing w:after="0" w:line="240" w:lineRule="auto"/>
        <w:jc w:val="both"/>
        <w:rPr>
          <w:rFonts w:eastAsiaTheme="minorEastAsia" w:cs="Times New Roman"/>
          <w:szCs w:val="28"/>
        </w:rPr>
      </w:pPr>
    </w:p>
    <w:p w14:paraId="5408723C" w14:textId="77777777" w:rsidR="0059608B" w:rsidRPr="0059608B" w:rsidRDefault="0059608B" w:rsidP="00DE15C5">
      <w:pPr>
        <w:spacing w:after="0" w:line="240" w:lineRule="auto"/>
        <w:jc w:val="both"/>
        <w:rPr>
          <w:rFonts w:cs="Times New Roman"/>
          <w:szCs w:val="28"/>
        </w:rPr>
      </w:pPr>
      <w:r w:rsidRPr="0059608B">
        <w:rPr>
          <w:rFonts w:cs="Times New Roman"/>
          <w:szCs w:val="28"/>
        </w:rPr>
        <w:t xml:space="preserve">где </w:t>
      </w:r>
      <w:r w:rsidRPr="0059608B">
        <w:rPr>
          <w:rFonts w:cs="Times New Roman"/>
          <w:szCs w:val="28"/>
        </w:rPr>
        <w:sym w:font="Symbol" w:char="F044"/>
      </w:r>
      <w:r w:rsidRPr="0059608B">
        <w:rPr>
          <w:rFonts w:cs="Times New Roman"/>
          <w:szCs w:val="28"/>
        </w:rPr>
        <w:t>П</w:t>
      </w:r>
      <w:r w:rsidRPr="0059608B">
        <w:rPr>
          <w:rFonts w:cs="Times New Roman"/>
          <w:szCs w:val="28"/>
          <w:vertAlign w:val="subscript"/>
        </w:rPr>
        <w:t>ч</w:t>
      </w:r>
      <w:r w:rsidRPr="0059608B">
        <w:rPr>
          <w:rFonts w:cs="Times New Roman"/>
          <w:szCs w:val="28"/>
        </w:rPr>
        <w:t xml:space="preserve"> – прирост чистой прибыли, полученной от разработки программного средства, руб.; З</w:t>
      </w:r>
      <w:r w:rsidRPr="0059608B">
        <w:rPr>
          <w:rFonts w:cs="Times New Roman"/>
          <w:szCs w:val="28"/>
          <w:vertAlign w:val="subscript"/>
        </w:rPr>
        <w:t>р</w:t>
      </w:r>
      <w:r w:rsidRPr="0059608B">
        <w:rPr>
          <w:rFonts w:cs="Times New Roman"/>
          <w:szCs w:val="28"/>
        </w:rPr>
        <w:t xml:space="preserve"> – затраты на разработку программного средства, руб.</w:t>
      </w:r>
    </w:p>
    <w:p w14:paraId="63134BAD" w14:textId="77777777" w:rsidR="0059608B" w:rsidRPr="0059608B" w:rsidRDefault="0059608B" w:rsidP="00DE15C5">
      <w:pPr>
        <w:spacing w:after="0" w:line="240" w:lineRule="auto"/>
        <w:jc w:val="both"/>
        <w:rPr>
          <w:rFonts w:cs="Times New Roman"/>
          <w:szCs w:val="28"/>
        </w:rPr>
      </w:pPr>
      <w:r w:rsidRPr="0059608B">
        <w:rPr>
          <w:rFonts w:cs="Times New Roman"/>
          <w:szCs w:val="28"/>
        </w:rPr>
        <w:tab/>
        <w:t>Рассчитаем рентабельность инвестиций по формуле</w:t>
      </w:r>
    </w:p>
    <w:p w14:paraId="764B0A8E" w14:textId="77777777" w:rsidR="0059608B" w:rsidRPr="0059608B" w:rsidRDefault="0059608B" w:rsidP="00DE15C5">
      <w:pPr>
        <w:tabs>
          <w:tab w:val="center" w:pos="4678"/>
          <w:tab w:val="right" w:pos="9355"/>
        </w:tabs>
        <w:spacing w:after="0" w:line="240" w:lineRule="auto"/>
        <w:jc w:val="both"/>
        <w:rPr>
          <w:rFonts w:cs="Times New Roman"/>
          <w:szCs w:val="28"/>
        </w:rPr>
      </w:pPr>
      <w:r w:rsidRPr="0059608B">
        <w:rPr>
          <w:rFonts w:cs="Times New Roman"/>
          <w:szCs w:val="28"/>
        </w:rPr>
        <w:tab/>
      </w:r>
      <m:oMath>
        <m:r>
          <m:rPr>
            <m:sty m:val="p"/>
          </m:rPr>
          <w:rPr>
            <w:rFonts w:ascii="Cambria Math" w:hAnsi="Cambria Math" w:cs="Times New Roman"/>
            <w:szCs w:val="28"/>
          </w:rPr>
          <w:br/>
        </m:r>
      </m:oMath>
      <m:oMathPara>
        <m:oMath>
          <m:sSub>
            <m:sSubPr>
              <m:ctrlPr>
                <w:rPr>
                  <w:rFonts w:ascii="Cambria Math" w:hAnsi="Cambria Math" w:cs="Times New Roman"/>
                  <w:i/>
                  <w:szCs w:val="28"/>
                </w:rPr>
              </m:ctrlPr>
            </m:sSubPr>
            <m:e>
              <m:r>
                <w:rPr>
                  <w:rFonts w:ascii="Cambria Math" w:hAnsi="Cambria Math" w:cs="Times New Roman"/>
                  <w:szCs w:val="28"/>
                </w:rPr>
                <m:t>Р</m:t>
              </m:r>
            </m:e>
            <m:sub>
              <m:r>
                <w:rPr>
                  <w:rFonts w:ascii="Cambria Math" w:hAnsi="Cambria Math" w:cs="Times New Roman"/>
                  <w:szCs w:val="28"/>
                </w:rPr>
                <m:t>и</m:t>
              </m:r>
            </m:sub>
          </m:sSub>
          <m:r>
            <w:rPr>
              <w:rFonts w:ascii="Cambria Math" w:hAnsi="Cambria Math" w:cs="Times New Roman"/>
              <w:szCs w:val="28"/>
            </w:rPr>
            <m:t>=</m:t>
          </m:r>
          <m:f>
            <m:fPr>
              <m:ctrlPr>
                <w:rPr>
                  <w:rFonts w:ascii="Cambria Math" w:hAnsi="Cambria Math" w:cs="Times New Roman"/>
                  <w:i/>
                  <w:szCs w:val="28"/>
                </w:rPr>
              </m:ctrlPr>
            </m:fPr>
            <m:num>
              <m:r>
                <w:rPr>
                  <w:rFonts w:ascii="Cambria Math" w:hAnsi="Cambria Math" w:cs="Times New Roman"/>
                  <w:szCs w:val="28"/>
                </w:rPr>
                <m:t xml:space="preserve">6234,66 </m:t>
              </m:r>
            </m:num>
            <m:den>
              <m:r>
                <m:rPr>
                  <m:sty m:val="p"/>
                </m:rPr>
                <w:rPr>
                  <w:rFonts w:ascii="Cambria Math" w:hAnsi="Cambria Math" w:cs="Times New Roman"/>
                  <w:szCs w:val="28"/>
                </w:rPr>
                <m:t>25977,72</m:t>
              </m:r>
              <m:r>
                <w:rPr>
                  <w:rFonts w:ascii="Cambria Math" w:hAnsi="Cambria Math" w:cs="Times New Roman"/>
                  <w:color w:val="000000"/>
                  <w:szCs w:val="28"/>
                </w:rPr>
                <m:t xml:space="preserve"> </m:t>
              </m:r>
            </m:den>
          </m:f>
          <m:r>
            <w:rPr>
              <w:rFonts w:ascii="Cambria Math" w:hAnsi="Cambria Math" w:cs="Times New Roman"/>
              <w:szCs w:val="28"/>
            </w:rPr>
            <m:t>∙100%=24%</m:t>
          </m:r>
        </m:oMath>
      </m:oMathPara>
    </w:p>
    <w:p w14:paraId="37E0DA34" w14:textId="77777777" w:rsidR="0059608B" w:rsidRPr="0059608B" w:rsidRDefault="0059608B" w:rsidP="00DE15C5">
      <w:pPr>
        <w:spacing w:after="0" w:line="240" w:lineRule="auto"/>
        <w:jc w:val="both"/>
        <w:rPr>
          <w:rFonts w:cs="Times New Roman"/>
          <w:szCs w:val="28"/>
        </w:rPr>
      </w:pPr>
    </w:p>
    <w:p w14:paraId="481FD707" w14:textId="77777777" w:rsidR="0059608B" w:rsidRPr="0059608B" w:rsidRDefault="0059608B" w:rsidP="00DE15C5">
      <w:pPr>
        <w:spacing w:after="0" w:line="240" w:lineRule="auto"/>
        <w:ind w:firstLine="709"/>
        <w:jc w:val="both"/>
        <w:rPr>
          <w:rFonts w:cs="Times New Roman"/>
          <w:szCs w:val="28"/>
        </w:rPr>
      </w:pPr>
      <w:r w:rsidRPr="0059608B">
        <w:rPr>
          <w:rFonts w:cs="Times New Roman"/>
          <w:szCs w:val="28"/>
        </w:rPr>
        <w:t>В результате экономического обоснования разработки и реализации программного средства были получены следующие результаты:</w:t>
      </w:r>
    </w:p>
    <w:p w14:paraId="08891518" w14:textId="77777777" w:rsidR="0059608B" w:rsidRPr="0059608B" w:rsidRDefault="0059608B" w:rsidP="007A25D6">
      <w:pPr>
        <w:numPr>
          <w:ilvl w:val="0"/>
          <w:numId w:val="20"/>
        </w:numPr>
        <w:spacing w:after="0" w:line="240" w:lineRule="auto"/>
        <w:ind w:left="0" w:right="109" w:firstLine="709"/>
        <w:contextualSpacing/>
        <w:jc w:val="both"/>
        <w:rPr>
          <w:rFonts w:cs="Times New Roman"/>
          <w:szCs w:val="28"/>
        </w:rPr>
      </w:pPr>
      <w:r w:rsidRPr="0059608B">
        <w:rPr>
          <w:rFonts w:cs="Times New Roman"/>
          <w:szCs w:val="28"/>
        </w:rPr>
        <w:t>полная общая сумма затрат на разработку и цена с учетом НДС составляют 25977,72 руб. и 39399,54 руб. соответственно;</w:t>
      </w:r>
    </w:p>
    <w:p w14:paraId="0DFADC44" w14:textId="77777777" w:rsidR="0059608B" w:rsidRPr="0059608B" w:rsidRDefault="0059608B" w:rsidP="007A25D6">
      <w:pPr>
        <w:numPr>
          <w:ilvl w:val="0"/>
          <w:numId w:val="20"/>
        </w:numPr>
        <w:spacing w:after="0" w:line="240" w:lineRule="auto"/>
        <w:ind w:left="0" w:right="109" w:firstLine="709"/>
        <w:contextualSpacing/>
        <w:jc w:val="both"/>
        <w:rPr>
          <w:rFonts w:cs="Times New Roman"/>
          <w:szCs w:val="28"/>
        </w:rPr>
      </w:pPr>
      <w:r w:rsidRPr="0059608B">
        <w:rPr>
          <w:rFonts w:cs="Times New Roman"/>
          <w:szCs w:val="28"/>
        </w:rPr>
        <w:t>прирост чистой прибыли равен 6234,66 руб;</w:t>
      </w:r>
    </w:p>
    <w:p w14:paraId="6BE0C610" w14:textId="77777777" w:rsidR="0059608B" w:rsidRPr="0059608B" w:rsidRDefault="0059608B" w:rsidP="007A25D6">
      <w:pPr>
        <w:numPr>
          <w:ilvl w:val="0"/>
          <w:numId w:val="20"/>
        </w:numPr>
        <w:spacing w:after="0" w:line="240" w:lineRule="auto"/>
        <w:ind w:left="0" w:right="109" w:firstLine="709"/>
        <w:contextualSpacing/>
        <w:jc w:val="both"/>
        <w:rPr>
          <w:rFonts w:cs="Times New Roman"/>
          <w:szCs w:val="28"/>
        </w:rPr>
      </w:pPr>
      <w:r w:rsidRPr="0059608B">
        <w:rPr>
          <w:rFonts w:cs="Times New Roman"/>
          <w:szCs w:val="28"/>
        </w:rPr>
        <w:t xml:space="preserve">уровень рентабельности инвестиций составляет </w:t>
      </w:r>
      <w:r w:rsidRPr="0059608B">
        <w:rPr>
          <w:rFonts w:cs="Times New Roman"/>
          <w:szCs w:val="28"/>
          <w:lang w:val="en-US"/>
        </w:rPr>
        <w:t xml:space="preserve">24 </w:t>
      </w:r>
      <w:r w:rsidRPr="0059608B">
        <w:rPr>
          <w:rFonts w:cs="Times New Roman"/>
          <w:szCs w:val="28"/>
        </w:rPr>
        <w:t>%.</w:t>
      </w:r>
    </w:p>
    <w:p w14:paraId="587BCB73" w14:textId="7017002E" w:rsidR="00CA437B" w:rsidRPr="00A965BB" w:rsidRDefault="0059608B" w:rsidP="00DE15C5">
      <w:pPr>
        <w:spacing w:line="240" w:lineRule="auto"/>
        <w:ind w:firstLine="709"/>
        <w:jc w:val="both"/>
        <w:rPr>
          <w:rFonts w:cs="Times New Roman"/>
          <w:szCs w:val="28"/>
        </w:rPr>
      </w:pPr>
      <w:r w:rsidRPr="0059608B">
        <w:rPr>
          <w:rFonts w:cs="Times New Roman"/>
          <w:szCs w:val="28"/>
        </w:rPr>
        <w:t>Учитывая все показатели, можно сделать вывод о том, что разработка данного программного средства является эффективной и вложение инвестиций в разработку целесообразны.</w:t>
      </w:r>
      <w:bookmarkEnd w:id="15"/>
    </w:p>
    <w:p w14:paraId="79B0C12B" w14:textId="77777777" w:rsidR="00CA437B" w:rsidRDefault="00CA437B" w:rsidP="00DE15C5">
      <w:pPr>
        <w:spacing w:after="0" w:line="240" w:lineRule="auto"/>
        <w:ind w:firstLine="720"/>
        <w:jc w:val="both"/>
        <w:rPr>
          <w:rFonts w:cs="Times New Roman"/>
          <w:szCs w:val="28"/>
        </w:rPr>
      </w:pPr>
    </w:p>
    <w:p w14:paraId="542FCBC0" w14:textId="77777777" w:rsidR="00CA437B" w:rsidRPr="00CA437B" w:rsidRDefault="00CA437B" w:rsidP="00DE15C5">
      <w:pPr>
        <w:spacing w:after="0" w:line="240" w:lineRule="auto"/>
        <w:ind w:firstLine="720"/>
        <w:jc w:val="both"/>
        <w:rPr>
          <w:rFonts w:eastAsia="Times New Roman" w:cs="Times New Roman"/>
          <w:szCs w:val="28"/>
        </w:rPr>
      </w:pPr>
    </w:p>
    <w:p w14:paraId="721F5249" w14:textId="77777777" w:rsidR="00CA437B" w:rsidRPr="00CA437B" w:rsidRDefault="00CA437B" w:rsidP="00DE15C5">
      <w:pPr>
        <w:spacing w:after="0" w:line="240" w:lineRule="auto"/>
        <w:ind w:right="7" w:firstLine="708"/>
        <w:jc w:val="both"/>
        <w:rPr>
          <w:rFonts w:eastAsia="Times New Roman" w:cs="Times New Roman"/>
          <w:szCs w:val="28"/>
        </w:rPr>
      </w:pPr>
    </w:p>
    <w:p w14:paraId="15F61EA8" w14:textId="77777777" w:rsidR="00CA437B" w:rsidRPr="00CA437B" w:rsidRDefault="00CA437B" w:rsidP="00DE15C5">
      <w:pPr>
        <w:spacing w:after="0" w:line="240" w:lineRule="auto"/>
        <w:jc w:val="both"/>
        <w:rPr>
          <w:rFonts w:eastAsia="Arial" w:cs="Times New Roman"/>
          <w:szCs w:val="28"/>
        </w:rPr>
      </w:pPr>
    </w:p>
    <w:p w14:paraId="41899459" w14:textId="1441E004" w:rsidR="0076760E" w:rsidRPr="000C0078" w:rsidRDefault="00A21047" w:rsidP="00DE15C5">
      <w:pPr>
        <w:spacing w:line="240" w:lineRule="auto"/>
        <w:rPr>
          <w:rFonts w:cs="Times New Roman"/>
          <w:szCs w:val="28"/>
        </w:rPr>
      </w:pPr>
      <w:r>
        <w:rPr>
          <w:rFonts w:cs="Times New Roman"/>
          <w:szCs w:val="28"/>
        </w:rPr>
        <w:br w:type="page"/>
      </w:r>
    </w:p>
    <w:p w14:paraId="02B46823" w14:textId="77777777" w:rsidR="00462C00" w:rsidRPr="004200FF" w:rsidRDefault="00462C00" w:rsidP="00DE15C5">
      <w:pPr>
        <w:pStyle w:val="1"/>
        <w:spacing w:before="0" w:line="240" w:lineRule="auto"/>
        <w:jc w:val="center"/>
        <w:rPr>
          <w:rFonts w:ascii="Times New Roman" w:hAnsi="Times New Roman" w:cs="Times New Roman"/>
          <w:b/>
          <w:bCs/>
          <w:color w:val="auto"/>
          <w:sz w:val="28"/>
          <w:szCs w:val="28"/>
        </w:rPr>
      </w:pPr>
      <w:bookmarkStart w:id="51" w:name="_Toc197047779"/>
      <w:r w:rsidRPr="004200FF">
        <w:rPr>
          <w:rFonts w:ascii="Times New Roman" w:hAnsi="Times New Roman" w:cs="Times New Roman"/>
          <w:b/>
          <w:bCs/>
          <w:color w:val="auto"/>
          <w:sz w:val="28"/>
          <w:szCs w:val="28"/>
        </w:rPr>
        <w:lastRenderedPageBreak/>
        <w:t>ЗАКЛЮЧЕНИЕ</w:t>
      </w:r>
      <w:bookmarkEnd w:id="51"/>
    </w:p>
    <w:p w14:paraId="31128297" w14:textId="77777777" w:rsidR="0015224E" w:rsidRPr="000C0078" w:rsidRDefault="0015224E" w:rsidP="00DE15C5">
      <w:pPr>
        <w:spacing w:after="0" w:line="240" w:lineRule="auto"/>
        <w:ind w:firstLine="720"/>
        <w:jc w:val="both"/>
        <w:rPr>
          <w:rFonts w:cs="Times New Roman"/>
          <w:szCs w:val="28"/>
        </w:rPr>
      </w:pPr>
    </w:p>
    <w:p w14:paraId="6DE0AA75" w14:textId="77777777" w:rsidR="00D81F8A" w:rsidRPr="00D81F8A" w:rsidRDefault="00D81F8A" w:rsidP="00DE15C5">
      <w:pPr>
        <w:spacing w:after="0" w:line="240" w:lineRule="auto"/>
        <w:ind w:firstLine="720"/>
        <w:jc w:val="both"/>
        <w:rPr>
          <w:rFonts w:cs="Times New Roman"/>
          <w:szCs w:val="28"/>
        </w:rPr>
      </w:pPr>
      <w:r w:rsidRPr="00D81F8A">
        <w:rPr>
          <w:rFonts w:cs="Times New Roman"/>
          <w:szCs w:val="28"/>
        </w:rPr>
        <w:t>Отправной точкой работы над дипломным проектом стал анализ предметной области и существующих решений в сфере автоматизации анализа заказов и продаж в розничных магазинах. В ходе исследования были изучены методы сбора, обработки и визуализации данных, а также подходы к аналитике продаж и прогнозированию спроса. Проведенный обзор аналогичных программных решений позволил выявить их ключевые преимущества и недостатки, что послужило основой для формирования требований к разрабатываемому программному средству.</w:t>
      </w:r>
    </w:p>
    <w:p w14:paraId="5EF83341" w14:textId="77777777" w:rsidR="00D81F8A" w:rsidRPr="00D81F8A" w:rsidRDefault="00D81F8A" w:rsidP="00DE15C5">
      <w:pPr>
        <w:spacing w:after="0" w:line="240" w:lineRule="auto"/>
        <w:ind w:firstLine="720"/>
        <w:jc w:val="both"/>
        <w:rPr>
          <w:rFonts w:cs="Times New Roman"/>
          <w:szCs w:val="28"/>
        </w:rPr>
      </w:pPr>
      <w:r w:rsidRPr="00D81F8A">
        <w:rPr>
          <w:rFonts w:cs="Times New Roman"/>
          <w:szCs w:val="28"/>
        </w:rPr>
        <w:t>В рамках преддипломной практики основное внимание было уделено анализу предметной области и моделированию бизнес-процессов. В результате были разработаны модели, отражающие ключевые аспекты автоматизированного анализа заказов и продаж, а также выявлены основные проблемы, возникающие в процессе учета и обработки данных в розничной торговле. Моделирование бизнес-процессов позволило определить оптимальные подходы к управлению товарными запасами, обработке клиентских заказов и формированию аналитических отчетов.</w:t>
      </w:r>
    </w:p>
    <w:p w14:paraId="72D332FB" w14:textId="77777777" w:rsidR="00D81F8A" w:rsidRPr="00D81F8A" w:rsidRDefault="00D81F8A" w:rsidP="00DE15C5">
      <w:pPr>
        <w:spacing w:after="0" w:line="240" w:lineRule="auto"/>
        <w:ind w:firstLine="720"/>
        <w:jc w:val="both"/>
        <w:rPr>
          <w:rFonts w:cs="Times New Roman"/>
          <w:szCs w:val="28"/>
        </w:rPr>
      </w:pPr>
      <w:r w:rsidRPr="00D81F8A">
        <w:rPr>
          <w:rFonts w:cs="Times New Roman"/>
          <w:szCs w:val="28"/>
        </w:rPr>
        <w:t>На основе проведенного анализа была спроектирована концепция программного средства, предназначенного для автоматизации анализа заказов и продаж. Основное внимание уделялось разработке архитектурных решений, модели данных и пользовательских сценариев. В ходе работы были определены ключевые функции системы, включая сбор и обработку данных о продажах и заказах, выявление тенденций и закономерностей, формирование аналитических отчетов и визуализация ключевых показателей деятельности магазина. Дополнительно были предложены механизмы управления товарными запасами и учета клиентских заказов, обеспечивающие комплексный подход к управлению продажами.</w:t>
      </w:r>
    </w:p>
    <w:p w14:paraId="2B57B661" w14:textId="77777777" w:rsidR="00D81F8A" w:rsidRPr="00D81F8A" w:rsidRDefault="00D81F8A" w:rsidP="00DE15C5">
      <w:pPr>
        <w:spacing w:after="0" w:line="240" w:lineRule="auto"/>
        <w:ind w:firstLine="720"/>
        <w:jc w:val="both"/>
        <w:rPr>
          <w:rFonts w:cs="Times New Roman"/>
          <w:szCs w:val="28"/>
        </w:rPr>
      </w:pPr>
      <w:r w:rsidRPr="00D81F8A">
        <w:rPr>
          <w:rFonts w:cs="Times New Roman"/>
          <w:szCs w:val="28"/>
        </w:rPr>
        <w:t>Результатом работы стало формирование четкого представления о требованиях к разрабатываемому программному средству, его функциональных возможностях и архитектуре. Проведенный анализ позволил заложить прочную основу для дальнейшей реализации системы, а также определить возможные пути ее расширения и интеграции с внешними учетными системами.</w:t>
      </w:r>
    </w:p>
    <w:p w14:paraId="5EFC6FFE" w14:textId="77777777" w:rsidR="00D81F8A" w:rsidRPr="00D81F8A" w:rsidRDefault="00D81F8A" w:rsidP="00DE15C5">
      <w:pPr>
        <w:spacing w:after="0" w:line="240" w:lineRule="auto"/>
        <w:ind w:firstLine="720"/>
        <w:jc w:val="both"/>
        <w:rPr>
          <w:rFonts w:cs="Times New Roman"/>
          <w:szCs w:val="28"/>
        </w:rPr>
      </w:pPr>
      <w:r w:rsidRPr="00D81F8A">
        <w:rPr>
          <w:rFonts w:cs="Times New Roman"/>
          <w:szCs w:val="28"/>
        </w:rPr>
        <w:t>По итогам выполнения преддипломной практики был составлен отчет, включающий следующие разделы:</w:t>
      </w:r>
    </w:p>
    <w:p w14:paraId="15614B6D" w14:textId="170F4EE1" w:rsidR="00D81F8A" w:rsidRPr="00D81F8A" w:rsidRDefault="00D81F8A" w:rsidP="007A25D6">
      <w:pPr>
        <w:numPr>
          <w:ilvl w:val="0"/>
          <w:numId w:val="29"/>
        </w:numPr>
        <w:spacing w:after="0" w:line="240" w:lineRule="auto"/>
        <w:ind w:left="0" w:firstLine="709"/>
        <w:jc w:val="both"/>
        <w:rPr>
          <w:rFonts w:cs="Times New Roman"/>
          <w:szCs w:val="28"/>
        </w:rPr>
      </w:pPr>
      <w:r>
        <w:rPr>
          <w:rFonts w:cs="Times New Roman"/>
          <w:szCs w:val="28"/>
        </w:rPr>
        <w:t>о</w:t>
      </w:r>
      <w:r w:rsidRPr="000B0E65">
        <w:rPr>
          <w:rFonts w:cs="Times New Roman"/>
          <w:szCs w:val="28"/>
        </w:rPr>
        <w:t>писание организационной структуры предприятия</w:t>
      </w:r>
      <w:r w:rsidRPr="00D81F8A">
        <w:rPr>
          <w:rFonts w:cs="Times New Roman"/>
          <w:szCs w:val="28"/>
        </w:rPr>
        <w:t>;</w:t>
      </w:r>
    </w:p>
    <w:p w14:paraId="50975A81" w14:textId="4D79CF24" w:rsidR="00D81F8A" w:rsidRDefault="00D81F8A" w:rsidP="007A25D6">
      <w:pPr>
        <w:numPr>
          <w:ilvl w:val="0"/>
          <w:numId w:val="29"/>
        </w:numPr>
        <w:spacing w:after="0" w:line="240" w:lineRule="auto"/>
        <w:ind w:left="0" w:firstLine="709"/>
        <w:jc w:val="both"/>
        <w:rPr>
          <w:rFonts w:cs="Times New Roman"/>
          <w:szCs w:val="28"/>
        </w:rPr>
      </w:pPr>
      <w:r>
        <w:rPr>
          <w:rFonts w:cs="Times New Roman"/>
          <w:szCs w:val="28"/>
        </w:rPr>
        <w:t>а</w:t>
      </w:r>
      <w:r w:rsidRPr="000B0E65">
        <w:rPr>
          <w:rFonts w:cs="Times New Roman"/>
          <w:szCs w:val="28"/>
        </w:rPr>
        <w:t>нализ литературных источников и программных решений по теме дипломного проекта</w:t>
      </w:r>
      <w:r w:rsidRPr="00D81F8A">
        <w:rPr>
          <w:rFonts w:cs="Times New Roman"/>
          <w:szCs w:val="28"/>
        </w:rPr>
        <w:t>;</w:t>
      </w:r>
    </w:p>
    <w:p w14:paraId="07E88CEA" w14:textId="4790EEE7" w:rsidR="00D81F8A" w:rsidRPr="00D81F8A" w:rsidRDefault="00D81F8A" w:rsidP="007A25D6">
      <w:pPr>
        <w:numPr>
          <w:ilvl w:val="0"/>
          <w:numId w:val="29"/>
        </w:numPr>
        <w:spacing w:after="0" w:line="240" w:lineRule="auto"/>
        <w:ind w:left="0" w:firstLine="709"/>
        <w:jc w:val="both"/>
        <w:rPr>
          <w:rFonts w:cs="Times New Roman"/>
          <w:szCs w:val="28"/>
        </w:rPr>
      </w:pPr>
      <w:r>
        <w:rPr>
          <w:rFonts w:cs="Times New Roman"/>
          <w:szCs w:val="28"/>
        </w:rPr>
        <w:t>м</w:t>
      </w:r>
      <w:r w:rsidRPr="00D81F8A">
        <w:rPr>
          <w:rFonts w:cs="Times New Roman"/>
          <w:szCs w:val="28"/>
        </w:rPr>
        <w:t>оделирование предметной области и разработка требований</w:t>
      </w:r>
      <w:r>
        <w:rPr>
          <w:rFonts w:cs="Times New Roman"/>
          <w:szCs w:val="28"/>
        </w:rPr>
        <w:t xml:space="preserve"> </w:t>
      </w:r>
      <w:r w:rsidRPr="00D81F8A">
        <w:rPr>
          <w:rFonts w:cs="Times New Roman"/>
          <w:szCs w:val="28"/>
        </w:rPr>
        <w:t>к программному средству</w:t>
      </w:r>
    </w:p>
    <w:p w14:paraId="5977F2C2" w14:textId="577BDD75" w:rsidR="00D81F8A" w:rsidRPr="00D81F8A" w:rsidRDefault="00D81F8A" w:rsidP="007A25D6">
      <w:pPr>
        <w:numPr>
          <w:ilvl w:val="0"/>
          <w:numId w:val="29"/>
        </w:numPr>
        <w:spacing w:after="0" w:line="240" w:lineRule="auto"/>
        <w:ind w:left="0" w:firstLine="709"/>
        <w:jc w:val="both"/>
        <w:rPr>
          <w:rFonts w:cs="Times New Roman"/>
          <w:szCs w:val="28"/>
        </w:rPr>
      </w:pPr>
      <w:r>
        <w:rPr>
          <w:rFonts w:cs="Times New Roman"/>
          <w:szCs w:val="28"/>
        </w:rPr>
        <w:t>э</w:t>
      </w:r>
      <w:r w:rsidRPr="00D81F8A">
        <w:rPr>
          <w:rFonts w:cs="Times New Roman"/>
          <w:szCs w:val="28"/>
        </w:rPr>
        <w:t>кономическое обоснование программного средства, разработанного по индивидуальному заказу;</w:t>
      </w:r>
    </w:p>
    <w:p w14:paraId="69A8EBE5" w14:textId="4FF47C3A" w:rsidR="00D81F8A" w:rsidRPr="00D81F8A" w:rsidRDefault="00D81F8A" w:rsidP="007A25D6">
      <w:pPr>
        <w:numPr>
          <w:ilvl w:val="0"/>
          <w:numId w:val="29"/>
        </w:numPr>
        <w:spacing w:after="0" w:line="240" w:lineRule="auto"/>
        <w:ind w:left="0" w:firstLine="709"/>
        <w:jc w:val="both"/>
        <w:rPr>
          <w:rFonts w:cs="Times New Roman"/>
          <w:szCs w:val="28"/>
        </w:rPr>
      </w:pPr>
      <w:r>
        <w:rPr>
          <w:rFonts w:cs="Times New Roman"/>
          <w:szCs w:val="28"/>
        </w:rPr>
        <w:t>п</w:t>
      </w:r>
      <w:r w:rsidRPr="000B0E65">
        <w:rPr>
          <w:rFonts w:cs="Times New Roman"/>
          <w:szCs w:val="28"/>
        </w:rPr>
        <w:t>лан-проспект дипломного проекта</w:t>
      </w:r>
      <w:r w:rsidRPr="00D81F8A">
        <w:rPr>
          <w:rFonts w:cs="Times New Roman"/>
          <w:szCs w:val="28"/>
        </w:rPr>
        <w:t>.</w:t>
      </w:r>
    </w:p>
    <w:p w14:paraId="106E8DDB" w14:textId="77777777" w:rsidR="00D81F8A" w:rsidRPr="00D81F8A" w:rsidRDefault="00D81F8A" w:rsidP="00DE15C5">
      <w:pPr>
        <w:spacing w:after="0" w:line="240" w:lineRule="auto"/>
        <w:ind w:firstLine="720"/>
        <w:jc w:val="both"/>
        <w:rPr>
          <w:rFonts w:cs="Times New Roman"/>
          <w:szCs w:val="28"/>
        </w:rPr>
      </w:pPr>
      <w:r w:rsidRPr="00D81F8A">
        <w:rPr>
          <w:rFonts w:cs="Times New Roman"/>
          <w:szCs w:val="28"/>
        </w:rPr>
        <w:lastRenderedPageBreak/>
        <w:t>Кроме того, были подготовлены графические материалы, включающие:</w:t>
      </w:r>
    </w:p>
    <w:p w14:paraId="7C44BFFB" w14:textId="77777777" w:rsidR="00D81F8A" w:rsidRPr="00D81F8A" w:rsidRDefault="00D81F8A" w:rsidP="007A25D6">
      <w:pPr>
        <w:numPr>
          <w:ilvl w:val="0"/>
          <w:numId w:val="28"/>
        </w:numPr>
        <w:tabs>
          <w:tab w:val="num" w:pos="567"/>
        </w:tabs>
        <w:spacing w:after="0" w:line="240" w:lineRule="auto"/>
        <w:ind w:left="0" w:firstLine="709"/>
        <w:jc w:val="both"/>
        <w:rPr>
          <w:rFonts w:cs="Times New Roman"/>
          <w:szCs w:val="28"/>
        </w:rPr>
      </w:pPr>
      <w:r w:rsidRPr="00D81F8A">
        <w:rPr>
          <w:rFonts w:cs="Times New Roman"/>
          <w:szCs w:val="28"/>
          <w:lang w:val="en-US"/>
        </w:rPr>
        <w:t>BPMN</w:t>
      </w:r>
      <w:r w:rsidRPr="00D81F8A">
        <w:rPr>
          <w:rFonts w:cs="Times New Roman"/>
          <w:szCs w:val="28"/>
        </w:rPr>
        <w:t>-модель процессов анализа заказов и продаж;</w:t>
      </w:r>
    </w:p>
    <w:p w14:paraId="7485ED93" w14:textId="77777777" w:rsidR="00D81F8A" w:rsidRPr="00D81F8A" w:rsidRDefault="00D81F8A" w:rsidP="007A25D6">
      <w:pPr>
        <w:numPr>
          <w:ilvl w:val="0"/>
          <w:numId w:val="28"/>
        </w:numPr>
        <w:tabs>
          <w:tab w:val="num" w:pos="567"/>
        </w:tabs>
        <w:spacing w:after="0" w:line="240" w:lineRule="auto"/>
        <w:ind w:left="0" w:firstLine="709"/>
        <w:jc w:val="both"/>
        <w:rPr>
          <w:rFonts w:cs="Times New Roman"/>
          <w:szCs w:val="28"/>
          <w:lang w:val="en-US"/>
        </w:rPr>
      </w:pPr>
      <w:r w:rsidRPr="00D81F8A">
        <w:rPr>
          <w:rFonts w:cs="Times New Roman"/>
          <w:szCs w:val="28"/>
          <w:lang w:val="en-US"/>
        </w:rPr>
        <w:t>архитектурную схему программного средства;</w:t>
      </w:r>
    </w:p>
    <w:p w14:paraId="50F82819" w14:textId="77777777" w:rsidR="00D81F8A" w:rsidRPr="00D81F8A" w:rsidRDefault="00D81F8A" w:rsidP="007A25D6">
      <w:pPr>
        <w:numPr>
          <w:ilvl w:val="0"/>
          <w:numId w:val="28"/>
        </w:numPr>
        <w:tabs>
          <w:tab w:val="num" w:pos="567"/>
        </w:tabs>
        <w:spacing w:after="0" w:line="240" w:lineRule="auto"/>
        <w:ind w:left="0" w:firstLine="709"/>
        <w:jc w:val="both"/>
        <w:rPr>
          <w:rFonts w:cs="Times New Roman"/>
          <w:szCs w:val="28"/>
        </w:rPr>
      </w:pPr>
      <w:r w:rsidRPr="00D81F8A">
        <w:rPr>
          <w:rFonts w:cs="Times New Roman"/>
          <w:szCs w:val="28"/>
        </w:rPr>
        <w:t>модель данных и связи между сущностями;</w:t>
      </w:r>
    </w:p>
    <w:p w14:paraId="5B271F1F" w14:textId="77777777" w:rsidR="00D81F8A" w:rsidRPr="00D81F8A" w:rsidRDefault="00D81F8A" w:rsidP="007A25D6">
      <w:pPr>
        <w:numPr>
          <w:ilvl w:val="0"/>
          <w:numId w:val="28"/>
        </w:numPr>
        <w:tabs>
          <w:tab w:val="num" w:pos="567"/>
        </w:tabs>
        <w:spacing w:after="0" w:line="240" w:lineRule="auto"/>
        <w:ind w:left="0" w:firstLine="709"/>
        <w:jc w:val="both"/>
        <w:rPr>
          <w:rFonts w:cs="Times New Roman"/>
          <w:szCs w:val="28"/>
        </w:rPr>
      </w:pPr>
      <w:r w:rsidRPr="00D81F8A">
        <w:rPr>
          <w:rFonts w:cs="Times New Roman"/>
          <w:szCs w:val="28"/>
        </w:rPr>
        <w:t>диаграммы пользовательских сценариев работы с системой.</w:t>
      </w:r>
    </w:p>
    <w:p w14:paraId="06E1D284" w14:textId="77777777" w:rsidR="00D81F8A" w:rsidRPr="00D81F8A" w:rsidRDefault="00D81F8A" w:rsidP="00DE15C5">
      <w:pPr>
        <w:spacing w:after="0" w:line="240" w:lineRule="auto"/>
        <w:ind w:firstLine="720"/>
        <w:jc w:val="both"/>
        <w:rPr>
          <w:rFonts w:cs="Times New Roman"/>
          <w:szCs w:val="28"/>
        </w:rPr>
      </w:pPr>
      <w:r w:rsidRPr="00D81F8A">
        <w:rPr>
          <w:rFonts w:cs="Times New Roman"/>
          <w:szCs w:val="28"/>
        </w:rPr>
        <w:t>Таким образом, в ходе преддипломной практики были успешно решены все поставленные задачи, а полученные результаты обладают высокой практической значимостью. В дальнейшем возможны расширение функциональности системы, интеграция с внешними учетными системами и совершенствование алгоритмов анализа данных для повышения точности прогнозирования продаж.</w:t>
      </w:r>
    </w:p>
    <w:p w14:paraId="00D1D298" w14:textId="77777777" w:rsidR="00B63AC1" w:rsidRDefault="00B63AC1" w:rsidP="00DE15C5">
      <w:pPr>
        <w:spacing w:after="0" w:line="240" w:lineRule="auto"/>
        <w:ind w:firstLine="720"/>
        <w:jc w:val="both"/>
        <w:rPr>
          <w:rFonts w:cs="Times New Roman"/>
          <w:szCs w:val="28"/>
        </w:rPr>
      </w:pPr>
    </w:p>
    <w:sectPr w:rsidR="00B63AC1" w:rsidSect="004200FF">
      <w:footerReference w:type="default" r:id="rId61"/>
      <w:pgSz w:w="11906" w:h="16838"/>
      <w:pgMar w:top="1134" w:right="850" w:bottom="1134" w:left="1701" w:header="708" w:footer="708" w:gutter="0"/>
      <w:cols w:space="708"/>
      <w:titlePg/>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0A0ECAF4" w16cex:dateUtc="2025-03-13T14:10:00Z"/>
  <w16cex:commentExtensible w16cex:durableId="23FCA2A7" w16cex:dateUtc="2025-03-13T14:29:00Z"/>
  <w16cex:commentExtensible w16cex:durableId="58ED070A" w16cex:dateUtc="2025-03-13T14:30:00Z"/>
  <w16cex:commentExtensible w16cex:durableId="66CC0E93" w16cex:dateUtc="2025-03-13T14:32:00Z"/>
  <w16cex:commentExtensible w16cex:durableId="0465B108" w16cex:dateUtc="2025-03-13T14:33:00Z"/>
  <w16cex:commentExtensible w16cex:durableId="297E3978" w16cex:dateUtc="2025-03-13T14:33:00Z"/>
  <w16cex:commentExtensible w16cex:durableId="7EEE9B2B" w16cex:dateUtc="2025-03-13T14:34:00Z"/>
  <w16cex:commentExtensible w16cex:durableId="467D5FD6" w16cex:dateUtc="2025-03-13T14:44:00Z"/>
  <w16cex:commentExtensible w16cex:durableId="635ED051" w16cex:dateUtc="2025-03-13T14:44:00Z"/>
  <w16cex:commentExtensible w16cex:durableId="49F809FA" w16cex:dateUtc="2025-03-14T10:22:00Z"/>
  <w16cex:commentExtensible w16cex:durableId="467C0F58" w16cex:dateUtc="2025-03-14T10:23:00Z"/>
  <w16cex:commentExtensible w16cex:durableId="3D34DC9E" w16cex:dateUtc="2025-03-14T10:27:00Z"/>
  <w16cex:commentExtensible w16cex:durableId="21E558E6" w16cex:dateUtc="2025-03-14T10:48:00Z"/>
  <w16cex:commentExtensible w16cex:durableId="104CA42F" w16cex:dateUtc="2025-03-14T10:49:00Z"/>
  <w16cex:commentExtensible w16cex:durableId="38B5EA85" w16cex:dateUtc="2025-03-14T10: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1148DD8" w16cid:durableId="0A0ECAF4"/>
  <w16cid:commentId w16cid:paraId="05B28169" w16cid:durableId="23FCA2A7"/>
  <w16cid:commentId w16cid:paraId="07D3D628" w16cid:durableId="58ED070A"/>
  <w16cid:commentId w16cid:paraId="7C46485A" w16cid:durableId="66CC0E93"/>
  <w16cid:commentId w16cid:paraId="40631E1D" w16cid:durableId="0465B108"/>
  <w16cid:commentId w16cid:paraId="628EB179" w16cid:durableId="297E3978"/>
  <w16cid:commentId w16cid:paraId="462816C1" w16cid:durableId="7EEE9B2B"/>
  <w16cid:commentId w16cid:paraId="3E381461" w16cid:durableId="467D5FD6"/>
  <w16cid:commentId w16cid:paraId="63D846F9" w16cid:durableId="635ED051"/>
  <w16cid:commentId w16cid:paraId="151F5D71" w16cid:durableId="49F809FA"/>
  <w16cid:commentId w16cid:paraId="5C999A03" w16cid:durableId="467C0F58"/>
  <w16cid:commentId w16cid:paraId="162554C6" w16cid:durableId="3D34DC9E"/>
  <w16cid:commentId w16cid:paraId="2B35C89F" w16cid:durableId="21E558E6"/>
  <w16cid:commentId w16cid:paraId="194F2E18" w16cid:durableId="104CA42F"/>
  <w16cid:commentId w16cid:paraId="483B15E4" w16cid:durableId="38B5EA8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F8D88E" w14:textId="77777777" w:rsidR="00C91B8A" w:rsidRDefault="00C91B8A" w:rsidP="004200FF">
      <w:pPr>
        <w:spacing w:after="0" w:line="240" w:lineRule="auto"/>
      </w:pPr>
      <w:r>
        <w:separator/>
      </w:r>
    </w:p>
  </w:endnote>
  <w:endnote w:type="continuationSeparator" w:id="0">
    <w:p w14:paraId="7EED2E30" w14:textId="77777777" w:rsidR="00C91B8A" w:rsidRDefault="00C91B8A" w:rsidP="004200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2192652"/>
      <w:docPartObj>
        <w:docPartGallery w:val="Page Numbers (Bottom of Page)"/>
        <w:docPartUnique/>
      </w:docPartObj>
    </w:sdtPr>
    <w:sdtEndPr>
      <w:rPr>
        <w:rFonts w:cs="Times New Roman"/>
        <w:szCs w:val="28"/>
      </w:rPr>
    </w:sdtEndPr>
    <w:sdtContent>
      <w:p w14:paraId="1EFFBBF7" w14:textId="35D66E0D" w:rsidR="00C91B8A" w:rsidRPr="00470886" w:rsidRDefault="00C91B8A">
        <w:pPr>
          <w:pStyle w:val="a9"/>
          <w:jc w:val="right"/>
          <w:rPr>
            <w:rFonts w:cs="Times New Roman"/>
            <w:szCs w:val="28"/>
          </w:rPr>
        </w:pPr>
        <w:r w:rsidRPr="00470886">
          <w:rPr>
            <w:rFonts w:cs="Times New Roman"/>
            <w:szCs w:val="28"/>
          </w:rPr>
          <w:fldChar w:fldCharType="begin"/>
        </w:r>
        <w:r w:rsidRPr="00470886">
          <w:rPr>
            <w:rFonts w:cs="Times New Roman"/>
            <w:szCs w:val="28"/>
          </w:rPr>
          <w:instrText>PAGE   \* MERGEFORMAT</w:instrText>
        </w:r>
        <w:r w:rsidRPr="00470886">
          <w:rPr>
            <w:rFonts w:cs="Times New Roman"/>
            <w:szCs w:val="28"/>
          </w:rPr>
          <w:fldChar w:fldCharType="separate"/>
        </w:r>
        <w:r w:rsidR="00572E83">
          <w:rPr>
            <w:rFonts w:cs="Times New Roman"/>
            <w:noProof/>
            <w:szCs w:val="28"/>
          </w:rPr>
          <w:t>2</w:t>
        </w:r>
        <w:r w:rsidRPr="00470886">
          <w:rPr>
            <w:rFonts w:cs="Times New Roman"/>
            <w:szCs w:val="28"/>
          </w:rPr>
          <w:fldChar w:fldCharType="end"/>
        </w:r>
      </w:p>
    </w:sdtContent>
  </w:sdt>
  <w:p w14:paraId="2631431B" w14:textId="77777777" w:rsidR="00C91B8A" w:rsidRDefault="00C91B8A">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C7E08C" w14:textId="77777777" w:rsidR="00C91B8A" w:rsidRDefault="00C91B8A" w:rsidP="004200FF">
      <w:pPr>
        <w:spacing w:after="0" w:line="240" w:lineRule="auto"/>
      </w:pPr>
      <w:r>
        <w:separator/>
      </w:r>
    </w:p>
  </w:footnote>
  <w:footnote w:type="continuationSeparator" w:id="0">
    <w:p w14:paraId="52C3878D" w14:textId="77777777" w:rsidR="00C91B8A" w:rsidRDefault="00C91B8A" w:rsidP="004200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1277F"/>
    <w:multiLevelType w:val="hybridMultilevel"/>
    <w:tmpl w:val="E53A9F7A"/>
    <w:lvl w:ilvl="0" w:tplc="37AACCA8">
      <w:start w:val="1"/>
      <w:numFmt w:val="bullet"/>
      <w:suff w:val="space"/>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C026A6"/>
    <w:multiLevelType w:val="hybridMultilevel"/>
    <w:tmpl w:val="E7E01C34"/>
    <w:lvl w:ilvl="0" w:tplc="847E6C92">
      <w:start w:val="1"/>
      <w:numFmt w:val="decimal"/>
      <w:lvlText w:val="%1"/>
      <w:lvlJc w:val="left"/>
      <w:pPr>
        <w:ind w:left="1326" w:hanging="360"/>
      </w:pPr>
      <w:rPr>
        <w:rFonts w:hint="default"/>
      </w:rPr>
    </w:lvl>
    <w:lvl w:ilvl="1" w:tplc="04190019" w:tentative="1">
      <w:start w:val="1"/>
      <w:numFmt w:val="lowerLetter"/>
      <w:lvlText w:val="%2."/>
      <w:lvlJc w:val="left"/>
      <w:pPr>
        <w:ind w:left="1923" w:hanging="360"/>
      </w:pPr>
    </w:lvl>
    <w:lvl w:ilvl="2" w:tplc="0419001B" w:tentative="1">
      <w:start w:val="1"/>
      <w:numFmt w:val="lowerRoman"/>
      <w:lvlText w:val="%3."/>
      <w:lvlJc w:val="right"/>
      <w:pPr>
        <w:ind w:left="2643" w:hanging="180"/>
      </w:pPr>
    </w:lvl>
    <w:lvl w:ilvl="3" w:tplc="0419000F" w:tentative="1">
      <w:start w:val="1"/>
      <w:numFmt w:val="decimal"/>
      <w:lvlText w:val="%4."/>
      <w:lvlJc w:val="left"/>
      <w:pPr>
        <w:ind w:left="3363" w:hanging="360"/>
      </w:pPr>
    </w:lvl>
    <w:lvl w:ilvl="4" w:tplc="04190019" w:tentative="1">
      <w:start w:val="1"/>
      <w:numFmt w:val="lowerLetter"/>
      <w:lvlText w:val="%5."/>
      <w:lvlJc w:val="left"/>
      <w:pPr>
        <w:ind w:left="4083" w:hanging="360"/>
      </w:pPr>
    </w:lvl>
    <w:lvl w:ilvl="5" w:tplc="0419001B" w:tentative="1">
      <w:start w:val="1"/>
      <w:numFmt w:val="lowerRoman"/>
      <w:lvlText w:val="%6."/>
      <w:lvlJc w:val="right"/>
      <w:pPr>
        <w:ind w:left="4803" w:hanging="180"/>
      </w:pPr>
    </w:lvl>
    <w:lvl w:ilvl="6" w:tplc="0419000F" w:tentative="1">
      <w:start w:val="1"/>
      <w:numFmt w:val="decimal"/>
      <w:lvlText w:val="%7."/>
      <w:lvlJc w:val="left"/>
      <w:pPr>
        <w:ind w:left="5523" w:hanging="360"/>
      </w:pPr>
    </w:lvl>
    <w:lvl w:ilvl="7" w:tplc="04190019" w:tentative="1">
      <w:start w:val="1"/>
      <w:numFmt w:val="lowerLetter"/>
      <w:lvlText w:val="%8."/>
      <w:lvlJc w:val="left"/>
      <w:pPr>
        <w:ind w:left="6243" w:hanging="360"/>
      </w:pPr>
    </w:lvl>
    <w:lvl w:ilvl="8" w:tplc="0419001B" w:tentative="1">
      <w:start w:val="1"/>
      <w:numFmt w:val="lowerRoman"/>
      <w:lvlText w:val="%9."/>
      <w:lvlJc w:val="right"/>
      <w:pPr>
        <w:ind w:left="6963" w:hanging="180"/>
      </w:pPr>
    </w:lvl>
  </w:abstractNum>
  <w:abstractNum w:abstractNumId="2" w15:restartNumberingAfterBreak="0">
    <w:nsid w:val="03243E43"/>
    <w:multiLevelType w:val="multilevel"/>
    <w:tmpl w:val="0512CE22"/>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E65025"/>
    <w:multiLevelType w:val="hybridMultilevel"/>
    <w:tmpl w:val="55A072B6"/>
    <w:lvl w:ilvl="0" w:tplc="FE583710">
      <w:start w:val="1"/>
      <w:numFmt w:val="decimal"/>
      <w:suff w:val="space"/>
      <w:lvlText w:val="%1"/>
      <w:lvlJc w:val="left"/>
      <w:pPr>
        <w:ind w:left="3218" w:hanging="360"/>
      </w:pPr>
      <w:rPr>
        <w:rFonts w:hint="default"/>
        <w:sz w:val="28"/>
      </w:rPr>
    </w:lvl>
    <w:lvl w:ilvl="1" w:tplc="04190019" w:tentative="1">
      <w:start w:val="1"/>
      <w:numFmt w:val="lowerLetter"/>
      <w:lvlText w:val="%2."/>
      <w:lvlJc w:val="left"/>
      <w:pPr>
        <w:ind w:left="3938" w:hanging="360"/>
      </w:pPr>
    </w:lvl>
    <w:lvl w:ilvl="2" w:tplc="0419001B" w:tentative="1">
      <w:start w:val="1"/>
      <w:numFmt w:val="lowerRoman"/>
      <w:lvlText w:val="%3."/>
      <w:lvlJc w:val="right"/>
      <w:pPr>
        <w:ind w:left="4658" w:hanging="180"/>
      </w:pPr>
    </w:lvl>
    <w:lvl w:ilvl="3" w:tplc="0419000F" w:tentative="1">
      <w:start w:val="1"/>
      <w:numFmt w:val="decimal"/>
      <w:lvlText w:val="%4."/>
      <w:lvlJc w:val="left"/>
      <w:pPr>
        <w:ind w:left="5378" w:hanging="360"/>
      </w:pPr>
    </w:lvl>
    <w:lvl w:ilvl="4" w:tplc="04190019" w:tentative="1">
      <w:start w:val="1"/>
      <w:numFmt w:val="lowerLetter"/>
      <w:lvlText w:val="%5."/>
      <w:lvlJc w:val="left"/>
      <w:pPr>
        <w:ind w:left="6098" w:hanging="360"/>
      </w:pPr>
    </w:lvl>
    <w:lvl w:ilvl="5" w:tplc="0419001B" w:tentative="1">
      <w:start w:val="1"/>
      <w:numFmt w:val="lowerRoman"/>
      <w:lvlText w:val="%6."/>
      <w:lvlJc w:val="right"/>
      <w:pPr>
        <w:ind w:left="6818" w:hanging="180"/>
      </w:pPr>
    </w:lvl>
    <w:lvl w:ilvl="6" w:tplc="0419000F" w:tentative="1">
      <w:start w:val="1"/>
      <w:numFmt w:val="decimal"/>
      <w:lvlText w:val="%7."/>
      <w:lvlJc w:val="left"/>
      <w:pPr>
        <w:ind w:left="7538" w:hanging="360"/>
      </w:pPr>
    </w:lvl>
    <w:lvl w:ilvl="7" w:tplc="04190019" w:tentative="1">
      <w:start w:val="1"/>
      <w:numFmt w:val="lowerLetter"/>
      <w:lvlText w:val="%8."/>
      <w:lvlJc w:val="left"/>
      <w:pPr>
        <w:ind w:left="8258" w:hanging="360"/>
      </w:pPr>
    </w:lvl>
    <w:lvl w:ilvl="8" w:tplc="0419001B" w:tentative="1">
      <w:start w:val="1"/>
      <w:numFmt w:val="lowerRoman"/>
      <w:lvlText w:val="%9."/>
      <w:lvlJc w:val="right"/>
      <w:pPr>
        <w:ind w:left="8978" w:hanging="180"/>
      </w:pPr>
    </w:lvl>
  </w:abstractNum>
  <w:abstractNum w:abstractNumId="4" w15:restartNumberingAfterBreak="0">
    <w:nsid w:val="040903E3"/>
    <w:multiLevelType w:val="hybridMultilevel"/>
    <w:tmpl w:val="921A634C"/>
    <w:lvl w:ilvl="0" w:tplc="D75C8926">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AF8032C"/>
    <w:multiLevelType w:val="hybridMultilevel"/>
    <w:tmpl w:val="3A9248FE"/>
    <w:lvl w:ilvl="0" w:tplc="0AFCE300">
      <w:start w:val="1"/>
      <w:numFmt w:val="bullet"/>
      <w:suff w:val="space"/>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6" w15:restartNumberingAfterBreak="0">
    <w:nsid w:val="0C3804BB"/>
    <w:multiLevelType w:val="hybridMultilevel"/>
    <w:tmpl w:val="88C0ADF0"/>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7" w15:restartNumberingAfterBreak="0">
    <w:nsid w:val="0C43067C"/>
    <w:multiLevelType w:val="hybridMultilevel"/>
    <w:tmpl w:val="14E29768"/>
    <w:lvl w:ilvl="0" w:tplc="5EE026FC">
      <w:start w:val="1"/>
      <w:numFmt w:val="decimal"/>
      <w:suff w:val="space"/>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 w15:restartNumberingAfterBreak="0">
    <w:nsid w:val="0DD843C9"/>
    <w:multiLevelType w:val="hybridMultilevel"/>
    <w:tmpl w:val="5EE27B30"/>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9" w15:restartNumberingAfterBreak="0">
    <w:nsid w:val="0F7E1A9F"/>
    <w:multiLevelType w:val="hybridMultilevel"/>
    <w:tmpl w:val="97C038CC"/>
    <w:lvl w:ilvl="0" w:tplc="E6C6C42E">
      <w:start w:val="1"/>
      <w:numFmt w:val="decimal"/>
      <w:suff w:val="space"/>
      <w:lvlText w:val="%1."/>
      <w:lvlJc w:val="left"/>
      <w:pPr>
        <w:ind w:left="1211"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15:restartNumberingAfterBreak="0">
    <w:nsid w:val="101107C1"/>
    <w:multiLevelType w:val="multilevel"/>
    <w:tmpl w:val="55169CA8"/>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453A61"/>
    <w:multiLevelType w:val="hybridMultilevel"/>
    <w:tmpl w:val="AF6C3C72"/>
    <w:lvl w:ilvl="0" w:tplc="68C8366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AA3183"/>
    <w:multiLevelType w:val="hybridMultilevel"/>
    <w:tmpl w:val="3C38A014"/>
    <w:lvl w:ilvl="0" w:tplc="F2AA13D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38B7A2A"/>
    <w:multiLevelType w:val="multilevel"/>
    <w:tmpl w:val="36887C04"/>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B05EBC"/>
    <w:multiLevelType w:val="multilevel"/>
    <w:tmpl w:val="FA0EA388"/>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1E372B"/>
    <w:multiLevelType w:val="hybridMultilevel"/>
    <w:tmpl w:val="73F60FC6"/>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16" w15:restartNumberingAfterBreak="0">
    <w:nsid w:val="17AD75CF"/>
    <w:multiLevelType w:val="multilevel"/>
    <w:tmpl w:val="0240BA38"/>
    <w:lvl w:ilvl="0">
      <w:start w:val="2"/>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 w15:restartNumberingAfterBreak="0">
    <w:nsid w:val="18176C32"/>
    <w:multiLevelType w:val="multilevel"/>
    <w:tmpl w:val="D794D5A6"/>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672FCB"/>
    <w:multiLevelType w:val="multilevel"/>
    <w:tmpl w:val="087868CE"/>
    <w:lvl w:ilvl="0">
      <w:start w:val="5"/>
      <w:numFmt w:val="decimal"/>
      <w:suff w:val="space"/>
      <w:lvlText w:val="%1"/>
      <w:lvlJc w:val="left"/>
      <w:pPr>
        <w:ind w:left="927" w:hanging="360"/>
      </w:pPr>
      <w:rPr>
        <w:rFonts w:ascii="Times New Roman" w:eastAsiaTheme="minorHAnsi" w:hAnsi="Times New Roman" w:cs="Times New Roman" w:hint="default"/>
      </w:rPr>
    </w:lvl>
    <w:lvl w:ilvl="1">
      <w:start w:val="1"/>
      <w:numFmt w:val="decimal"/>
      <w:isLgl/>
      <w:suff w:val="space"/>
      <w:lvlText w:val="%1.%2"/>
      <w:lvlJc w:val="left"/>
      <w:pPr>
        <w:ind w:left="1129" w:hanging="449"/>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2073" w:hanging="1080"/>
      </w:pPr>
      <w:rPr>
        <w:rFonts w:hint="default"/>
      </w:rPr>
    </w:lvl>
    <w:lvl w:ilvl="4">
      <w:start w:val="1"/>
      <w:numFmt w:val="decimal"/>
      <w:isLgl/>
      <w:lvlText w:val="%1.%2.%3.%4.%5"/>
      <w:lvlJc w:val="left"/>
      <w:pPr>
        <w:ind w:left="2215" w:hanging="1080"/>
      </w:pPr>
      <w:rPr>
        <w:rFonts w:hint="default"/>
      </w:rPr>
    </w:lvl>
    <w:lvl w:ilvl="5">
      <w:start w:val="1"/>
      <w:numFmt w:val="decimal"/>
      <w:isLgl/>
      <w:lvlText w:val="%1.%2.%3.%4.%5.%6"/>
      <w:lvlJc w:val="left"/>
      <w:pPr>
        <w:ind w:left="2717" w:hanging="1440"/>
      </w:pPr>
      <w:rPr>
        <w:rFonts w:hint="default"/>
      </w:rPr>
    </w:lvl>
    <w:lvl w:ilvl="6">
      <w:start w:val="1"/>
      <w:numFmt w:val="decimal"/>
      <w:isLgl/>
      <w:lvlText w:val="%1.%2.%3.%4.%5.%6.%7"/>
      <w:lvlJc w:val="left"/>
      <w:pPr>
        <w:ind w:left="2859" w:hanging="1440"/>
      </w:pPr>
      <w:rPr>
        <w:rFonts w:hint="default"/>
      </w:rPr>
    </w:lvl>
    <w:lvl w:ilvl="7">
      <w:start w:val="1"/>
      <w:numFmt w:val="decimal"/>
      <w:isLgl/>
      <w:lvlText w:val="%1.%2.%3.%4.%5.%6.%7.%8"/>
      <w:lvlJc w:val="left"/>
      <w:pPr>
        <w:ind w:left="3361" w:hanging="1800"/>
      </w:pPr>
      <w:rPr>
        <w:rFonts w:hint="default"/>
      </w:rPr>
    </w:lvl>
    <w:lvl w:ilvl="8">
      <w:start w:val="1"/>
      <w:numFmt w:val="decimal"/>
      <w:isLgl/>
      <w:lvlText w:val="%1.%2.%3.%4.%5.%6.%7.%8.%9"/>
      <w:lvlJc w:val="left"/>
      <w:pPr>
        <w:ind w:left="3863" w:hanging="2160"/>
      </w:pPr>
      <w:rPr>
        <w:rFonts w:hint="default"/>
      </w:rPr>
    </w:lvl>
  </w:abstractNum>
  <w:abstractNum w:abstractNumId="19" w15:restartNumberingAfterBreak="0">
    <w:nsid w:val="198D7C6E"/>
    <w:multiLevelType w:val="hybridMultilevel"/>
    <w:tmpl w:val="794A73EC"/>
    <w:lvl w:ilvl="0" w:tplc="BF5A5BF6">
      <w:start w:val="1"/>
      <w:numFmt w:val="decimal"/>
      <w:suff w:val="space"/>
      <w:lvlText w:val="%1"/>
      <w:lvlJc w:val="left"/>
      <w:pPr>
        <w:ind w:left="1211" w:hanging="360"/>
      </w:pPr>
      <w:rPr>
        <w:rFonts w:hint="default"/>
        <w:b w:val="0"/>
        <w:sz w:val="28"/>
      </w:rPr>
    </w:lvl>
    <w:lvl w:ilvl="1" w:tplc="04190019" w:tentative="1">
      <w:start w:val="1"/>
      <w:numFmt w:val="lowerLetter"/>
      <w:lvlText w:val="%2."/>
      <w:lvlJc w:val="left"/>
      <w:pPr>
        <w:ind w:left="3938" w:hanging="360"/>
      </w:pPr>
    </w:lvl>
    <w:lvl w:ilvl="2" w:tplc="0419001B" w:tentative="1">
      <w:start w:val="1"/>
      <w:numFmt w:val="lowerRoman"/>
      <w:lvlText w:val="%3."/>
      <w:lvlJc w:val="right"/>
      <w:pPr>
        <w:ind w:left="4658" w:hanging="180"/>
      </w:pPr>
    </w:lvl>
    <w:lvl w:ilvl="3" w:tplc="0419000F" w:tentative="1">
      <w:start w:val="1"/>
      <w:numFmt w:val="decimal"/>
      <w:lvlText w:val="%4."/>
      <w:lvlJc w:val="left"/>
      <w:pPr>
        <w:ind w:left="5378" w:hanging="360"/>
      </w:pPr>
    </w:lvl>
    <w:lvl w:ilvl="4" w:tplc="04190019" w:tentative="1">
      <w:start w:val="1"/>
      <w:numFmt w:val="lowerLetter"/>
      <w:lvlText w:val="%5."/>
      <w:lvlJc w:val="left"/>
      <w:pPr>
        <w:ind w:left="6098" w:hanging="360"/>
      </w:pPr>
    </w:lvl>
    <w:lvl w:ilvl="5" w:tplc="0419001B" w:tentative="1">
      <w:start w:val="1"/>
      <w:numFmt w:val="lowerRoman"/>
      <w:lvlText w:val="%6."/>
      <w:lvlJc w:val="right"/>
      <w:pPr>
        <w:ind w:left="6818" w:hanging="180"/>
      </w:pPr>
    </w:lvl>
    <w:lvl w:ilvl="6" w:tplc="0419000F" w:tentative="1">
      <w:start w:val="1"/>
      <w:numFmt w:val="decimal"/>
      <w:lvlText w:val="%7."/>
      <w:lvlJc w:val="left"/>
      <w:pPr>
        <w:ind w:left="7538" w:hanging="360"/>
      </w:pPr>
    </w:lvl>
    <w:lvl w:ilvl="7" w:tplc="04190019" w:tentative="1">
      <w:start w:val="1"/>
      <w:numFmt w:val="lowerLetter"/>
      <w:lvlText w:val="%8."/>
      <w:lvlJc w:val="left"/>
      <w:pPr>
        <w:ind w:left="8258" w:hanging="360"/>
      </w:pPr>
    </w:lvl>
    <w:lvl w:ilvl="8" w:tplc="0419001B" w:tentative="1">
      <w:start w:val="1"/>
      <w:numFmt w:val="lowerRoman"/>
      <w:lvlText w:val="%9."/>
      <w:lvlJc w:val="right"/>
      <w:pPr>
        <w:ind w:left="8978" w:hanging="180"/>
      </w:pPr>
    </w:lvl>
  </w:abstractNum>
  <w:abstractNum w:abstractNumId="20" w15:restartNumberingAfterBreak="0">
    <w:nsid w:val="1B553719"/>
    <w:multiLevelType w:val="hybridMultilevel"/>
    <w:tmpl w:val="F3D25A28"/>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21" w15:restartNumberingAfterBreak="0">
    <w:nsid w:val="1B6519DA"/>
    <w:multiLevelType w:val="hybridMultilevel"/>
    <w:tmpl w:val="F0DE1308"/>
    <w:lvl w:ilvl="0" w:tplc="847E6C92">
      <w:start w:val="1"/>
      <w:numFmt w:val="decimal"/>
      <w:lvlText w:val="%1"/>
      <w:lvlJc w:val="left"/>
      <w:pPr>
        <w:ind w:left="1175" w:hanging="360"/>
      </w:pPr>
      <w:rPr>
        <w:rFonts w:hint="default"/>
      </w:rPr>
    </w:lvl>
    <w:lvl w:ilvl="1" w:tplc="10000019" w:tentative="1">
      <w:start w:val="1"/>
      <w:numFmt w:val="lowerLetter"/>
      <w:lvlText w:val="%2."/>
      <w:lvlJc w:val="left"/>
      <w:pPr>
        <w:ind w:left="1895" w:hanging="360"/>
      </w:pPr>
    </w:lvl>
    <w:lvl w:ilvl="2" w:tplc="1000001B" w:tentative="1">
      <w:start w:val="1"/>
      <w:numFmt w:val="lowerRoman"/>
      <w:lvlText w:val="%3."/>
      <w:lvlJc w:val="right"/>
      <w:pPr>
        <w:ind w:left="2615" w:hanging="180"/>
      </w:pPr>
    </w:lvl>
    <w:lvl w:ilvl="3" w:tplc="1000000F" w:tentative="1">
      <w:start w:val="1"/>
      <w:numFmt w:val="decimal"/>
      <w:lvlText w:val="%4."/>
      <w:lvlJc w:val="left"/>
      <w:pPr>
        <w:ind w:left="3335" w:hanging="360"/>
      </w:pPr>
    </w:lvl>
    <w:lvl w:ilvl="4" w:tplc="10000019" w:tentative="1">
      <w:start w:val="1"/>
      <w:numFmt w:val="lowerLetter"/>
      <w:lvlText w:val="%5."/>
      <w:lvlJc w:val="left"/>
      <w:pPr>
        <w:ind w:left="4055" w:hanging="360"/>
      </w:pPr>
    </w:lvl>
    <w:lvl w:ilvl="5" w:tplc="1000001B" w:tentative="1">
      <w:start w:val="1"/>
      <w:numFmt w:val="lowerRoman"/>
      <w:lvlText w:val="%6."/>
      <w:lvlJc w:val="right"/>
      <w:pPr>
        <w:ind w:left="4775" w:hanging="180"/>
      </w:pPr>
    </w:lvl>
    <w:lvl w:ilvl="6" w:tplc="1000000F" w:tentative="1">
      <w:start w:val="1"/>
      <w:numFmt w:val="decimal"/>
      <w:lvlText w:val="%7."/>
      <w:lvlJc w:val="left"/>
      <w:pPr>
        <w:ind w:left="5495" w:hanging="360"/>
      </w:pPr>
    </w:lvl>
    <w:lvl w:ilvl="7" w:tplc="10000019" w:tentative="1">
      <w:start w:val="1"/>
      <w:numFmt w:val="lowerLetter"/>
      <w:lvlText w:val="%8."/>
      <w:lvlJc w:val="left"/>
      <w:pPr>
        <w:ind w:left="6215" w:hanging="360"/>
      </w:pPr>
    </w:lvl>
    <w:lvl w:ilvl="8" w:tplc="1000001B" w:tentative="1">
      <w:start w:val="1"/>
      <w:numFmt w:val="lowerRoman"/>
      <w:lvlText w:val="%9."/>
      <w:lvlJc w:val="right"/>
      <w:pPr>
        <w:ind w:left="6935" w:hanging="180"/>
      </w:pPr>
    </w:lvl>
  </w:abstractNum>
  <w:abstractNum w:abstractNumId="22" w15:restartNumberingAfterBreak="0">
    <w:nsid w:val="1C575D69"/>
    <w:multiLevelType w:val="hybridMultilevel"/>
    <w:tmpl w:val="5BA07956"/>
    <w:lvl w:ilvl="0" w:tplc="FE583710">
      <w:start w:val="1"/>
      <w:numFmt w:val="decimal"/>
      <w:suff w:val="space"/>
      <w:lvlText w:val="%1"/>
      <w:lvlJc w:val="left"/>
      <w:pPr>
        <w:ind w:left="3218" w:hanging="360"/>
      </w:pPr>
      <w:rPr>
        <w:rFonts w:hint="default"/>
        <w:sz w:val="28"/>
      </w:rPr>
    </w:lvl>
    <w:lvl w:ilvl="1" w:tplc="04190019" w:tentative="1">
      <w:start w:val="1"/>
      <w:numFmt w:val="lowerLetter"/>
      <w:lvlText w:val="%2."/>
      <w:lvlJc w:val="left"/>
      <w:pPr>
        <w:ind w:left="3938" w:hanging="360"/>
      </w:pPr>
    </w:lvl>
    <w:lvl w:ilvl="2" w:tplc="0419001B" w:tentative="1">
      <w:start w:val="1"/>
      <w:numFmt w:val="lowerRoman"/>
      <w:lvlText w:val="%3."/>
      <w:lvlJc w:val="right"/>
      <w:pPr>
        <w:ind w:left="4658" w:hanging="180"/>
      </w:pPr>
    </w:lvl>
    <w:lvl w:ilvl="3" w:tplc="0419000F" w:tentative="1">
      <w:start w:val="1"/>
      <w:numFmt w:val="decimal"/>
      <w:lvlText w:val="%4."/>
      <w:lvlJc w:val="left"/>
      <w:pPr>
        <w:ind w:left="5378" w:hanging="360"/>
      </w:pPr>
    </w:lvl>
    <w:lvl w:ilvl="4" w:tplc="04190019" w:tentative="1">
      <w:start w:val="1"/>
      <w:numFmt w:val="lowerLetter"/>
      <w:lvlText w:val="%5."/>
      <w:lvlJc w:val="left"/>
      <w:pPr>
        <w:ind w:left="6098" w:hanging="360"/>
      </w:pPr>
    </w:lvl>
    <w:lvl w:ilvl="5" w:tplc="0419001B" w:tentative="1">
      <w:start w:val="1"/>
      <w:numFmt w:val="lowerRoman"/>
      <w:lvlText w:val="%6."/>
      <w:lvlJc w:val="right"/>
      <w:pPr>
        <w:ind w:left="6818" w:hanging="180"/>
      </w:pPr>
    </w:lvl>
    <w:lvl w:ilvl="6" w:tplc="0419000F" w:tentative="1">
      <w:start w:val="1"/>
      <w:numFmt w:val="decimal"/>
      <w:lvlText w:val="%7."/>
      <w:lvlJc w:val="left"/>
      <w:pPr>
        <w:ind w:left="7538" w:hanging="360"/>
      </w:pPr>
    </w:lvl>
    <w:lvl w:ilvl="7" w:tplc="04190019" w:tentative="1">
      <w:start w:val="1"/>
      <w:numFmt w:val="lowerLetter"/>
      <w:lvlText w:val="%8."/>
      <w:lvlJc w:val="left"/>
      <w:pPr>
        <w:ind w:left="8258" w:hanging="360"/>
      </w:pPr>
    </w:lvl>
    <w:lvl w:ilvl="8" w:tplc="0419001B" w:tentative="1">
      <w:start w:val="1"/>
      <w:numFmt w:val="lowerRoman"/>
      <w:lvlText w:val="%9."/>
      <w:lvlJc w:val="right"/>
      <w:pPr>
        <w:ind w:left="8978" w:hanging="180"/>
      </w:pPr>
    </w:lvl>
  </w:abstractNum>
  <w:abstractNum w:abstractNumId="23" w15:restartNumberingAfterBreak="0">
    <w:nsid w:val="1F2B5FA2"/>
    <w:multiLevelType w:val="hybridMultilevel"/>
    <w:tmpl w:val="8B36FA92"/>
    <w:lvl w:ilvl="0" w:tplc="D3FE54F0">
      <w:start w:val="1"/>
      <w:numFmt w:val="decimal"/>
      <w:suff w:val="space"/>
      <w:lvlText w:val="%1"/>
      <w:lvlJc w:val="left"/>
      <w:pPr>
        <w:ind w:left="1429" w:hanging="360"/>
      </w:pPr>
      <w:rPr>
        <w:rFonts w:hint="default"/>
      </w:rPr>
    </w:lvl>
    <w:lvl w:ilvl="1" w:tplc="79E49C08">
      <w:start w:val="1"/>
      <w:numFmt w:val="lowerLetter"/>
      <w:suff w:val="space"/>
      <w:lvlText w:val="%2."/>
      <w:lvlJc w:val="left"/>
      <w:pPr>
        <w:ind w:left="1440" w:hanging="360"/>
      </w:pPr>
      <w:rPr>
        <w:rFonts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21904C44"/>
    <w:multiLevelType w:val="hybridMultilevel"/>
    <w:tmpl w:val="B9F8048A"/>
    <w:lvl w:ilvl="0" w:tplc="3DD8EF8E">
      <w:start w:val="1"/>
      <w:numFmt w:val="bullet"/>
      <w:suff w:val="space"/>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5" w15:restartNumberingAfterBreak="0">
    <w:nsid w:val="22B2448B"/>
    <w:multiLevelType w:val="multilevel"/>
    <w:tmpl w:val="7C900F3A"/>
    <w:lvl w:ilvl="0">
      <w:start w:val="2"/>
      <w:numFmt w:val="decimal"/>
      <w:lvlText w:val="%1"/>
      <w:lvlJc w:val="left"/>
      <w:pPr>
        <w:ind w:left="375" w:hanging="375"/>
      </w:pPr>
      <w:rPr>
        <w:rFonts w:hint="default"/>
      </w:rPr>
    </w:lvl>
    <w:lvl w:ilvl="1">
      <w:start w:val="1"/>
      <w:numFmt w:val="decimal"/>
      <w:suff w:val="space"/>
      <w:lvlText w:val="%1.%2"/>
      <w:lvlJc w:val="left"/>
      <w:pPr>
        <w:ind w:left="1444" w:hanging="375"/>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26" w15:restartNumberingAfterBreak="0">
    <w:nsid w:val="23E367BA"/>
    <w:multiLevelType w:val="multilevel"/>
    <w:tmpl w:val="2A0446F4"/>
    <w:lvl w:ilvl="0">
      <w:start w:val="1"/>
      <w:numFmt w:val="bullet"/>
      <w:suff w:val="space"/>
      <w:lvlText w:val="–"/>
      <w:lvlJc w:val="left"/>
      <w:pPr>
        <w:ind w:left="720" w:hanging="360"/>
      </w:pPr>
      <w:rPr>
        <w:rFonts w:ascii="Times New Roman" w:hAnsi="Times New Roman" w:cs="Times New Roman" w:hint="default"/>
        <w:b w:val="0"/>
        <w:i w:val="0"/>
        <w:strike w:val="0"/>
        <w:dstrike w:val="0"/>
        <w:color w:val="000000"/>
        <w:sz w:val="28"/>
        <w:szCs w:val="28"/>
        <w:u w:val="none" w:color="000000"/>
        <w:vertAlign w:val="baseline"/>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45C19B4"/>
    <w:multiLevelType w:val="hybridMultilevel"/>
    <w:tmpl w:val="95F6AC44"/>
    <w:lvl w:ilvl="0" w:tplc="D3FE54F0">
      <w:start w:val="1"/>
      <w:numFmt w:val="decimal"/>
      <w:suff w:val="space"/>
      <w:lvlText w:val="%1"/>
      <w:lvlJc w:val="left"/>
      <w:pPr>
        <w:ind w:left="1429" w:hanging="360"/>
      </w:pPr>
      <w:rPr>
        <w:rFonts w:hint="default"/>
      </w:rPr>
    </w:lvl>
    <w:lvl w:ilvl="1" w:tplc="95008496">
      <w:start w:val="1"/>
      <w:numFmt w:val="bullet"/>
      <w:suff w:val="space"/>
      <w:lvlText w:val=""/>
      <w:lvlJc w:val="left"/>
      <w:pPr>
        <w:ind w:left="1440" w:hanging="360"/>
      </w:pPr>
      <w:rPr>
        <w:rFonts w:ascii="Symbol" w:hAnsi="Symbol"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26122B67"/>
    <w:multiLevelType w:val="hybridMultilevel"/>
    <w:tmpl w:val="8EBE96B4"/>
    <w:lvl w:ilvl="0" w:tplc="D3FE54F0">
      <w:start w:val="1"/>
      <w:numFmt w:val="decimal"/>
      <w:suff w:val="space"/>
      <w:lvlText w:val="%1"/>
      <w:lvlJc w:val="left"/>
      <w:pPr>
        <w:ind w:left="1429" w:hanging="360"/>
      </w:pPr>
      <w:rPr>
        <w:rFonts w:hint="default"/>
      </w:rPr>
    </w:lvl>
    <w:lvl w:ilvl="1" w:tplc="95008496">
      <w:start w:val="1"/>
      <w:numFmt w:val="bullet"/>
      <w:suff w:val="space"/>
      <w:lvlText w:val=""/>
      <w:lvlJc w:val="left"/>
      <w:pPr>
        <w:ind w:left="1440" w:hanging="360"/>
      </w:pPr>
      <w:rPr>
        <w:rFonts w:ascii="Symbol" w:hAnsi="Symbol"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271D4475"/>
    <w:multiLevelType w:val="hybridMultilevel"/>
    <w:tmpl w:val="0D40BD9E"/>
    <w:lvl w:ilvl="0" w:tplc="B69E5FEC">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77F6C8F"/>
    <w:multiLevelType w:val="hybridMultilevel"/>
    <w:tmpl w:val="CA84B126"/>
    <w:lvl w:ilvl="0" w:tplc="7A36D092">
      <w:start w:val="1"/>
      <w:numFmt w:val="decimal"/>
      <w:suff w:val="space"/>
      <w:lvlText w:val="%1"/>
      <w:lvlJc w:val="left"/>
      <w:pPr>
        <w:ind w:left="1285" w:hanging="216"/>
      </w:pPr>
      <w:rPr>
        <w:rFonts w:ascii="Times New Roman" w:eastAsia="Times New Roman" w:hAnsi="Times New Roman" w:cs="Times New Roman" w:hint="default"/>
        <w:w w:val="100"/>
        <w:sz w:val="28"/>
        <w:szCs w:val="28"/>
        <w:lang w:val="ru-RU" w:eastAsia="en-US" w:bidi="ar-SA"/>
      </w:rPr>
    </w:lvl>
    <w:lvl w:ilvl="1" w:tplc="BA8E5FB0">
      <w:numFmt w:val="bullet"/>
      <w:lvlText w:val="•"/>
      <w:lvlJc w:val="left"/>
      <w:pPr>
        <w:ind w:left="1176" w:hanging="216"/>
      </w:pPr>
      <w:rPr>
        <w:lang w:val="ru-RU" w:eastAsia="en-US" w:bidi="ar-SA"/>
      </w:rPr>
    </w:lvl>
    <w:lvl w:ilvl="2" w:tplc="4D7E6678">
      <w:numFmt w:val="bullet"/>
      <w:lvlText w:val="•"/>
      <w:lvlJc w:val="left"/>
      <w:pPr>
        <w:ind w:left="2153" w:hanging="216"/>
      </w:pPr>
      <w:rPr>
        <w:lang w:val="ru-RU" w:eastAsia="en-US" w:bidi="ar-SA"/>
      </w:rPr>
    </w:lvl>
    <w:lvl w:ilvl="3" w:tplc="A7A01FE6">
      <w:numFmt w:val="bullet"/>
      <w:lvlText w:val="•"/>
      <w:lvlJc w:val="left"/>
      <w:pPr>
        <w:ind w:left="3130" w:hanging="216"/>
      </w:pPr>
      <w:rPr>
        <w:lang w:val="ru-RU" w:eastAsia="en-US" w:bidi="ar-SA"/>
      </w:rPr>
    </w:lvl>
    <w:lvl w:ilvl="4" w:tplc="35E04FF6">
      <w:numFmt w:val="bullet"/>
      <w:lvlText w:val="•"/>
      <w:lvlJc w:val="left"/>
      <w:pPr>
        <w:ind w:left="4107" w:hanging="216"/>
      </w:pPr>
      <w:rPr>
        <w:lang w:val="ru-RU" w:eastAsia="en-US" w:bidi="ar-SA"/>
      </w:rPr>
    </w:lvl>
    <w:lvl w:ilvl="5" w:tplc="21786EA4">
      <w:numFmt w:val="bullet"/>
      <w:lvlText w:val="•"/>
      <w:lvlJc w:val="left"/>
      <w:pPr>
        <w:ind w:left="5084" w:hanging="216"/>
      </w:pPr>
      <w:rPr>
        <w:lang w:val="ru-RU" w:eastAsia="en-US" w:bidi="ar-SA"/>
      </w:rPr>
    </w:lvl>
    <w:lvl w:ilvl="6" w:tplc="0EC4CCD4">
      <w:numFmt w:val="bullet"/>
      <w:lvlText w:val="•"/>
      <w:lvlJc w:val="left"/>
      <w:pPr>
        <w:ind w:left="6060" w:hanging="216"/>
      </w:pPr>
      <w:rPr>
        <w:lang w:val="ru-RU" w:eastAsia="en-US" w:bidi="ar-SA"/>
      </w:rPr>
    </w:lvl>
    <w:lvl w:ilvl="7" w:tplc="927AE5C4">
      <w:numFmt w:val="bullet"/>
      <w:lvlText w:val="•"/>
      <w:lvlJc w:val="left"/>
      <w:pPr>
        <w:ind w:left="7037" w:hanging="216"/>
      </w:pPr>
      <w:rPr>
        <w:lang w:val="ru-RU" w:eastAsia="en-US" w:bidi="ar-SA"/>
      </w:rPr>
    </w:lvl>
    <w:lvl w:ilvl="8" w:tplc="502879EE">
      <w:numFmt w:val="bullet"/>
      <w:lvlText w:val="•"/>
      <w:lvlJc w:val="left"/>
      <w:pPr>
        <w:ind w:left="8014" w:hanging="216"/>
      </w:pPr>
      <w:rPr>
        <w:lang w:val="ru-RU" w:eastAsia="en-US" w:bidi="ar-SA"/>
      </w:rPr>
    </w:lvl>
  </w:abstractNum>
  <w:abstractNum w:abstractNumId="31" w15:restartNumberingAfterBreak="0">
    <w:nsid w:val="27BA459C"/>
    <w:multiLevelType w:val="hybridMultilevel"/>
    <w:tmpl w:val="68F86384"/>
    <w:lvl w:ilvl="0" w:tplc="F654A690">
      <w:start w:val="2"/>
      <w:numFmt w:val="decimal"/>
      <w:suff w:val="space"/>
      <w:lvlText w:val="%1."/>
      <w:lvlJc w:val="left"/>
      <w:pPr>
        <w:ind w:left="1211"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7C03112"/>
    <w:multiLevelType w:val="multilevel"/>
    <w:tmpl w:val="81680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7E823F7"/>
    <w:multiLevelType w:val="hybridMultilevel"/>
    <w:tmpl w:val="C9A68274"/>
    <w:lvl w:ilvl="0" w:tplc="D414892C">
      <w:start w:val="1"/>
      <w:numFmt w:val="bullet"/>
      <w:suff w:val="space"/>
      <w:lvlText w:val=""/>
      <w:lvlJc w:val="left"/>
      <w:pPr>
        <w:ind w:left="1429" w:hanging="360"/>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2CE459F7"/>
    <w:multiLevelType w:val="multilevel"/>
    <w:tmpl w:val="B95A2D66"/>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CE87E15"/>
    <w:multiLevelType w:val="hybridMultilevel"/>
    <w:tmpl w:val="6E8C5E5C"/>
    <w:lvl w:ilvl="0" w:tplc="6422CA88">
      <w:start w:val="1"/>
      <w:numFmt w:val="bullet"/>
      <w:suff w:val="space"/>
      <w:lvlText w:val=""/>
      <w:lvlJc w:val="left"/>
      <w:pPr>
        <w:ind w:left="1068"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36" w15:restartNumberingAfterBreak="0">
    <w:nsid w:val="2E56554B"/>
    <w:multiLevelType w:val="hybridMultilevel"/>
    <w:tmpl w:val="CEAE7262"/>
    <w:lvl w:ilvl="0" w:tplc="83EA11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2F4102C0"/>
    <w:multiLevelType w:val="hybridMultilevel"/>
    <w:tmpl w:val="47DE7B08"/>
    <w:lvl w:ilvl="0" w:tplc="D3FE54F0">
      <w:start w:val="1"/>
      <w:numFmt w:val="decimal"/>
      <w:suff w:val="space"/>
      <w:lvlText w:val="%1"/>
      <w:lvlJc w:val="left"/>
      <w:pPr>
        <w:ind w:left="1429" w:hanging="360"/>
      </w:pPr>
      <w:rPr>
        <w:rFonts w:hint="default"/>
      </w:rPr>
    </w:lvl>
    <w:lvl w:ilvl="1" w:tplc="95008496">
      <w:start w:val="1"/>
      <w:numFmt w:val="bullet"/>
      <w:suff w:val="space"/>
      <w:lvlText w:val=""/>
      <w:lvlJc w:val="left"/>
      <w:pPr>
        <w:ind w:left="1440" w:hanging="360"/>
      </w:pPr>
      <w:rPr>
        <w:rFonts w:ascii="Symbol" w:hAnsi="Symbol"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30B302A1"/>
    <w:multiLevelType w:val="multilevel"/>
    <w:tmpl w:val="FA460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0C249A7"/>
    <w:multiLevelType w:val="hybridMultilevel"/>
    <w:tmpl w:val="8B6AE45C"/>
    <w:lvl w:ilvl="0" w:tplc="847E6C9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344E61BA"/>
    <w:multiLevelType w:val="hybridMultilevel"/>
    <w:tmpl w:val="CFA45640"/>
    <w:lvl w:ilvl="0" w:tplc="EFFC2818">
      <w:start w:val="1"/>
      <w:numFmt w:val="bullet"/>
      <w:suff w:val="space"/>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34C34E75"/>
    <w:multiLevelType w:val="multilevel"/>
    <w:tmpl w:val="FB9081CE"/>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5925A7D"/>
    <w:multiLevelType w:val="multilevel"/>
    <w:tmpl w:val="99FCDD8A"/>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7894203"/>
    <w:multiLevelType w:val="hybridMultilevel"/>
    <w:tmpl w:val="8230D788"/>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44" w15:restartNumberingAfterBreak="0">
    <w:nsid w:val="388C0B4C"/>
    <w:multiLevelType w:val="hybridMultilevel"/>
    <w:tmpl w:val="37A8815C"/>
    <w:lvl w:ilvl="0" w:tplc="ECAE6432">
      <w:start w:val="1"/>
      <w:numFmt w:val="bullet"/>
      <w:suff w:val="space"/>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39622E04"/>
    <w:multiLevelType w:val="multilevel"/>
    <w:tmpl w:val="99608F84"/>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9A110DC"/>
    <w:multiLevelType w:val="hybridMultilevel"/>
    <w:tmpl w:val="820A1FB0"/>
    <w:lvl w:ilvl="0" w:tplc="6C4E6A9C">
      <w:start w:val="9"/>
      <w:numFmt w:val="decimal"/>
      <w:suff w:val="space"/>
      <w:lvlText w:val="%1"/>
      <w:lvlJc w:val="left"/>
      <w:pPr>
        <w:ind w:left="843"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3BA263B9"/>
    <w:multiLevelType w:val="hybridMultilevel"/>
    <w:tmpl w:val="24E83780"/>
    <w:lvl w:ilvl="0" w:tplc="C5085DC8">
      <w:start w:val="1"/>
      <w:numFmt w:val="bullet"/>
      <w:suff w:val="space"/>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3D2A292D"/>
    <w:multiLevelType w:val="hybridMultilevel"/>
    <w:tmpl w:val="5BA07956"/>
    <w:lvl w:ilvl="0" w:tplc="FE583710">
      <w:start w:val="1"/>
      <w:numFmt w:val="decimal"/>
      <w:suff w:val="space"/>
      <w:lvlText w:val="%1"/>
      <w:lvlJc w:val="left"/>
      <w:pPr>
        <w:ind w:left="3218" w:hanging="360"/>
      </w:pPr>
      <w:rPr>
        <w:rFonts w:hint="default"/>
        <w:sz w:val="28"/>
      </w:rPr>
    </w:lvl>
    <w:lvl w:ilvl="1" w:tplc="04190019" w:tentative="1">
      <w:start w:val="1"/>
      <w:numFmt w:val="lowerLetter"/>
      <w:lvlText w:val="%2."/>
      <w:lvlJc w:val="left"/>
      <w:pPr>
        <w:ind w:left="3938" w:hanging="360"/>
      </w:pPr>
    </w:lvl>
    <w:lvl w:ilvl="2" w:tplc="0419001B" w:tentative="1">
      <w:start w:val="1"/>
      <w:numFmt w:val="lowerRoman"/>
      <w:lvlText w:val="%3."/>
      <w:lvlJc w:val="right"/>
      <w:pPr>
        <w:ind w:left="4658" w:hanging="180"/>
      </w:pPr>
    </w:lvl>
    <w:lvl w:ilvl="3" w:tplc="0419000F" w:tentative="1">
      <w:start w:val="1"/>
      <w:numFmt w:val="decimal"/>
      <w:lvlText w:val="%4."/>
      <w:lvlJc w:val="left"/>
      <w:pPr>
        <w:ind w:left="5378" w:hanging="360"/>
      </w:pPr>
    </w:lvl>
    <w:lvl w:ilvl="4" w:tplc="04190019" w:tentative="1">
      <w:start w:val="1"/>
      <w:numFmt w:val="lowerLetter"/>
      <w:lvlText w:val="%5."/>
      <w:lvlJc w:val="left"/>
      <w:pPr>
        <w:ind w:left="6098" w:hanging="360"/>
      </w:pPr>
    </w:lvl>
    <w:lvl w:ilvl="5" w:tplc="0419001B" w:tentative="1">
      <w:start w:val="1"/>
      <w:numFmt w:val="lowerRoman"/>
      <w:lvlText w:val="%6."/>
      <w:lvlJc w:val="right"/>
      <w:pPr>
        <w:ind w:left="6818" w:hanging="180"/>
      </w:pPr>
    </w:lvl>
    <w:lvl w:ilvl="6" w:tplc="0419000F" w:tentative="1">
      <w:start w:val="1"/>
      <w:numFmt w:val="decimal"/>
      <w:lvlText w:val="%7."/>
      <w:lvlJc w:val="left"/>
      <w:pPr>
        <w:ind w:left="7538" w:hanging="360"/>
      </w:pPr>
    </w:lvl>
    <w:lvl w:ilvl="7" w:tplc="04190019" w:tentative="1">
      <w:start w:val="1"/>
      <w:numFmt w:val="lowerLetter"/>
      <w:lvlText w:val="%8."/>
      <w:lvlJc w:val="left"/>
      <w:pPr>
        <w:ind w:left="8258" w:hanging="360"/>
      </w:pPr>
    </w:lvl>
    <w:lvl w:ilvl="8" w:tplc="0419001B" w:tentative="1">
      <w:start w:val="1"/>
      <w:numFmt w:val="lowerRoman"/>
      <w:lvlText w:val="%9."/>
      <w:lvlJc w:val="right"/>
      <w:pPr>
        <w:ind w:left="8978" w:hanging="180"/>
      </w:pPr>
    </w:lvl>
  </w:abstractNum>
  <w:abstractNum w:abstractNumId="49" w15:restartNumberingAfterBreak="0">
    <w:nsid w:val="3D413525"/>
    <w:multiLevelType w:val="multilevel"/>
    <w:tmpl w:val="0302BEAE"/>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F403167"/>
    <w:multiLevelType w:val="multilevel"/>
    <w:tmpl w:val="E2EE6280"/>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FFD1B4D"/>
    <w:multiLevelType w:val="hybridMultilevel"/>
    <w:tmpl w:val="FC5E3A00"/>
    <w:lvl w:ilvl="0" w:tplc="3F6C894A">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2" w15:restartNumberingAfterBreak="0">
    <w:nsid w:val="41DD7F2F"/>
    <w:multiLevelType w:val="hybridMultilevel"/>
    <w:tmpl w:val="F7842A58"/>
    <w:lvl w:ilvl="0" w:tplc="847E6C92">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53" w15:restartNumberingAfterBreak="0">
    <w:nsid w:val="44F07DCE"/>
    <w:multiLevelType w:val="hybridMultilevel"/>
    <w:tmpl w:val="1C3EF074"/>
    <w:lvl w:ilvl="0" w:tplc="847E6C92">
      <w:start w:val="1"/>
      <w:numFmt w:val="decimal"/>
      <w:lvlText w:val="%1"/>
      <w:lvlJc w:val="left"/>
      <w:pPr>
        <w:ind w:left="1326" w:hanging="360"/>
      </w:pPr>
      <w:rPr>
        <w:rFonts w:hint="default"/>
      </w:rPr>
    </w:lvl>
    <w:lvl w:ilvl="1" w:tplc="04190019" w:tentative="1">
      <w:start w:val="1"/>
      <w:numFmt w:val="lowerLetter"/>
      <w:lvlText w:val="%2."/>
      <w:lvlJc w:val="left"/>
      <w:pPr>
        <w:ind w:left="1923" w:hanging="360"/>
      </w:pPr>
    </w:lvl>
    <w:lvl w:ilvl="2" w:tplc="0419001B" w:tentative="1">
      <w:start w:val="1"/>
      <w:numFmt w:val="lowerRoman"/>
      <w:lvlText w:val="%3."/>
      <w:lvlJc w:val="right"/>
      <w:pPr>
        <w:ind w:left="2643" w:hanging="180"/>
      </w:pPr>
    </w:lvl>
    <w:lvl w:ilvl="3" w:tplc="0419000F" w:tentative="1">
      <w:start w:val="1"/>
      <w:numFmt w:val="decimal"/>
      <w:lvlText w:val="%4."/>
      <w:lvlJc w:val="left"/>
      <w:pPr>
        <w:ind w:left="3363" w:hanging="360"/>
      </w:pPr>
    </w:lvl>
    <w:lvl w:ilvl="4" w:tplc="04190019" w:tentative="1">
      <w:start w:val="1"/>
      <w:numFmt w:val="lowerLetter"/>
      <w:lvlText w:val="%5."/>
      <w:lvlJc w:val="left"/>
      <w:pPr>
        <w:ind w:left="4083" w:hanging="360"/>
      </w:pPr>
    </w:lvl>
    <w:lvl w:ilvl="5" w:tplc="0419001B" w:tentative="1">
      <w:start w:val="1"/>
      <w:numFmt w:val="lowerRoman"/>
      <w:lvlText w:val="%6."/>
      <w:lvlJc w:val="right"/>
      <w:pPr>
        <w:ind w:left="4803" w:hanging="180"/>
      </w:pPr>
    </w:lvl>
    <w:lvl w:ilvl="6" w:tplc="0419000F" w:tentative="1">
      <w:start w:val="1"/>
      <w:numFmt w:val="decimal"/>
      <w:lvlText w:val="%7."/>
      <w:lvlJc w:val="left"/>
      <w:pPr>
        <w:ind w:left="5523" w:hanging="360"/>
      </w:pPr>
    </w:lvl>
    <w:lvl w:ilvl="7" w:tplc="04190019" w:tentative="1">
      <w:start w:val="1"/>
      <w:numFmt w:val="lowerLetter"/>
      <w:lvlText w:val="%8."/>
      <w:lvlJc w:val="left"/>
      <w:pPr>
        <w:ind w:left="6243" w:hanging="360"/>
      </w:pPr>
    </w:lvl>
    <w:lvl w:ilvl="8" w:tplc="0419001B" w:tentative="1">
      <w:start w:val="1"/>
      <w:numFmt w:val="lowerRoman"/>
      <w:lvlText w:val="%9."/>
      <w:lvlJc w:val="right"/>
      <w:pPr>
        <w:ind w:left="6963" w:hanging="180"/>
      </w:pPr>
    </w:lvl>
  </w:abstractNum>
  <w:abstractNum w:abstractNumId="54" w15:restartNumberingAfterBreak="0">
    <w:nsid w:val="45823EF6"/>
    <w:multiLevelType w:val="multilevel"/>
    <w:tmpl w:val="8444A9B2"/>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5" w15:restartNumberingAfterBreak="0">
    <w:nsid w:val="478C0998"/>
    <w:multiLevelType w:val="hybridMultilevel"/>
    <w:tmpl w:val="938ABA0A"/>
    <w:lvl w:ilvl="0" w:tplc="847E6C92">
      <w:start w:val="1"/>
      <w:numFmt w:val="decimal"/>
      <w:lvlText w:val="%1"/>
      <w:lvlJc w:val="left"/>
      <w:pPr>
        <w:ind w:left="1326" w:hanging="360"/>
      </w:pPr>
      <w:rPr>
        <w:rFonts w:hint="default"/>
      </w:rPr>
    </w:lvl>
    <w:lvl w:ilvl="1" w:tplc="04190019" w:tentative="1">
      <w:start w:val="1"/>
      <w:numFmt w:val="lowerLetter"/>
      <w:lvlText w:val="%2."/>
      <w:lvlJc w:val="left"/>
      <w:pPr>
        <w:ind w:left="1923" w:hanging="360"/>
      </w:pPr>
    </w:lvl>
    <w:lvl w:ilvl="2" w:tplc="0419001B" w:tentative="1">
      <w:start w:val="1"/>
      <w:numFmt w:val="lowerRoman"/>
      <w:lvlText w:val="%3."/>
      <w:lvlJc w:val="right"/>
      <w:pPr>
        <w:ind w:left="2643" w:hanging="180"/>
      </w:pPr>
    </w:lvl>
    <w:lvl w:ilvl="3" w:tplc="0419000F" w:tentative="1">
      <w:start w:val="1"/>
      <w:numFmt w:val="decimal"/>
      <w:lvlText w:val="%4."/>
      <w:lvlJc w:val="left"/>
      <w:pPr>
        <w:ind w:left="3363" w:hanging="360"/>
      </w:pPr>
    </w:lvl>
    <w:lvl w:ilvl="4" w:tplc="04190019" w:tentative="1">
      <w:start w:val="1"/>
      <w:numFmt w:val="lowerLetter"/>
      <w:lvlText w:val="%5."/>
      <w:lvlJc w:val="left"/>
      <w:pPr>
        <w:ind w:left="4083" w:hanging="360"/>
      </w:pPr>
    </w:lvl>
    <w:lvl w:ilvl="5" w:tplc="0419001B" w:tentative="1">
      <w:start w:val="1"/>
      <w:numFmt w:val="lowerRoman"/>
      <w:lvlText w:val="%6."/>
      <w:lvlJc w:val="right"/>
      <w:pPr>
        <w:ind w:left="4803" w:hanging="180"/>
      </w:pPr>
    </w:lvl>
    <w:lvl w:ilvl="6" w:tplc="0419000F" w:tentative="1">
      <w:start w:val="1"/>
      <w:numFmt w:val="decimal"/>
      <w:lvlText w:val="%7."/>
      <w:lvlJc w:val="left"/>
      <w:pPr>
        <w:ind w:left="5523" w:hanging="360"/>
      </w:pPr>
    </w:lvl>
    <w:lvl w:ilvl="7" w:tplc="04190019" w:tentative="1">
      <w:start w:val="1"/>
      <w:numFmt w:val="lowerLetter"/>
      <w:lvlText w:val="%8."/>
      <w:lvlJc w:val="left"/>
      <w:pPr>
        <w:ind w:left="6243" w:hanging="360"/>
      </w:pPr>
    </w:lvl>
    <w:lvl w:ilvl="8" w:tplc="0419001B" w:tentative="1">
      <w:start w:val="1"/>
      <w:numFmt w:val="lowerRoman"/>
      <w:lvlText w:val="%9."/>
      <w:lvlJc w:val="right"/>
      <w:pPr>
        <w:ind w:left="6963" w:hanging="180"/>
      </w:pPr>
    </w:lvl>
  </w:abstractNum>
  <w:abstractNum w:abstractNumId="56" w15:restartNumberingAfterBreak="0">
    <w:nsid w:val="4E303E6B"/>
    <w:multiLevelType w:val="hybridMultilevel"/>
    <w:tmpl w:val="4D9813F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7" w15:restartNumberingAfterBreak="0">
    <w:nsid w:val="503122EB"/>
    <w:multiLevelType w:val="hybridMultilevel"/>
    <w:tmpl w:val="71648B62"/>
    <w:lvl w:ilvl="0" w:tplc="D3FE54F0">
      <w:start w:val="1"/>
      <w:numFmt w:val="decimal"/>
      <w:suff w:val="space"/>
      <w:lvlText w:val="%1"/>
      <w:lvlJc w:val="left"/>
      <w:pPr>
        <w:ind w:left="1429" w:hanging="360"/>
      </w:pPr>
      <w:rPr>
        <w:rFonts w:hint="default"/>
      </w:rPr>
    </w:lvl>
    <w:lvl w:ilvl="1" w:tplc="77CC6E1E">
      <w:start w:val="1"/>
      <w:numFmt w:val="bullet"/>
      <w:suff w:val="space"/>
      <w:lvlText w:val=""/>
      <w:lvlJc w:val="left"/>
      <w:pPr>
        <w:ind w:left="1440" w:hanging="360"/>
      </w:pPr>
      <w:rPr>
        <w:rFonts w:ascii="Symbol" w:hAnsi="Symbol"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8" w15:restartNumberingAfterBreak="0">
    <w:nsid w:val="51155E4A"/>
    <w:multiLevelType w:val="hybridMultilevel"/>
    <w:tmpl w:val="2ECA7AFA"/>
    <w:lvl w:ilvl="0" w:tplc="38A8FFC0">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59" w15:restartNumberingAfterBreak="0">
    <w:nsid w:val="519B7C2B"/>
    <w:multiLevelType w:val="hybridMultilevel"/>
    <w:tmpl w:val="DB0AC3F6"/>
    <w:lvl w:ilvl="0" w:tplc="1262AEBC">
      <w:start w:val="1"/>
      <w:numFmt w:val="decimal"/>
      <w:suff w:val="space"/>
      <w:lvlText w:val="%1"/>
      <w:lvlJc w:val="left"/>
      <w:pPr>
        <w:ind w:left="14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3760F5D"/>
    <w:multiLevelType w:val="hybridMultilevel"/>
    <w:tmpl w:val="2C02A4A4"/>
    <w:lvl w:ilvl="0" w:tplc="5EE026FC">
      <w:start w:val="1"/>
      <w:numFmt w:val="decimal"/>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1" w15:restartNumberingAfterBreak="0">
    <w:nsid w:val="56913D7A"/>
    <w:multiLevelType w:val="hybridMultilevel"/>
    <w:tmpl w:val="575A756A"/>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62" w15:restartNumberingAfterBreak="0">
    <w:nsid w:val="576E6059"/>
    <w:multiLevelType w:val="hybridMultilevel"/>
    <w:tmpl w:val="167853A2"/>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63" w15:restartNumberingAfterBreak="0">
    <w:nsid w:val="58504E63"/>
    <w:multiLevelType w:val="hybridMultilevel"/>
    <w:tmpl w:val="D6DEB7DC"/>
    <w:lvl w:ilvl="0" w:tplc="847E6C9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4" w15:restartNumberingAfterBreak="0">
    <w:nsid w:val="5ACD414A"/>
    <w:multiLevelType w:val="multilevel"/>
    <w:tmpl w:val="D2302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CDB753D"/>
    <w:multiLevelType w:val="hybridMultilevel"/>
    <w:tmpl w:val="CEEA8F96"/>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66" w15:restartNumberingAfterBreak="0">
    <w:nsid w:val="5D0E31CC"/>
    <w:multiLevelType w:val="hybridMultilevel"/>
    <w:tmpl w:val="3A646C38"/>
    <w:lvl w:ilvl="0" w:tplc="847E6C9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7" w15:restartNumberingAfterBreak="0">
    <w:nsid w:val="5ED2664F"/>
    <w:multiLevelType w:val="multilevel"/>
    <w:tmpl w:val="6846C4B4"/>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F586AEF"/>
    <w:multiLevelType w:val="hybridMultilevel"/>
    <w:tmpl w:val="2B26CAC0"/>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69" w15:restartNumberingAfterBreak="0">
    <w:nsid w:val="5F69770C"/>
    <w:multiLevelType w:val="multilevel"/>
    <w:tmpl w:val="9DD0C07A"/>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0" w15:restartNumberingAfterBreak="0">
    <w:nsid w:val="61EB4936"/>
    <w:multiLevelType w:val="hybridMultilevel"/>
    <w:tmpl w:val="ADC02772"/>
    <w:lvl w:ilvl="0" w:tplc="5C1056DC">
      <w:start w:val="1"/>
      <w:numFmt w:val="decimal"/>
      <w:suff w:val="space"/>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71" w15:restartNumberingAfterBreak="0">
    <w:nsid w:val="622F02A5"/>
    <w:multiLevelType w:val="hybridMultilevel"/>
    <w:tmpl w:val="4D2603A0"/>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72" w15:restartNumberingAfterBreak="0">
    <w:nsid w:val="640D0B68"/>
    <w:multiLevelType w:val="multilevel"/>
    <w:tmpl w:val="49FCB3F8"/>
    <w:lvl w:ilvl="0">
      <w:start w:val="1"/>
      <w:numFmt w:val="bullet"/>
      <w:suff w:val="space"/>
      <w:lvlText w:val="–"/>
      <w:lvlJc w:val="left"/>
      <w:pPr>
        <w:ind w:left="720" w:hanging="360"/>
      </w:pPr>
      <w:rPr>
        <w:rFonts w:ascii="Times New Roman" w:hAnsi="Times New Roman" w:cs="Times New Roman" w:hint="default"/>
        <w:b w:val="0"/>
        <w:i w:val="0"/>
        <w:strike w:val="0"/>
        <w:dstrike w:val="0"/>
        <w:color w:val="000000"/>
        <w:sz w:val="28"/>
        <w:szCs w:val="28"/>
        <w:u w:val="none" w:color="000000"/>
        <w:vertAlign w:val="baseline"/>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4902FF0"/>
    <w:multiLevelType w:val="multilevel"/>
    <w:tmpl w:val="96A48386"/>
    <w:lvl w:ilvl="0">
      <w:start w:val="1"/>
      <w:numFmt w:val="decimal"/>
      <w:suff w:val="space"/>
      <w:lvlText w:val="%1"/>
      <w:lvlJc w:val="left"/>
      <w:pPr>
        <w:ind w:left="720" w:hanging="360"/>
      </w:pPr>
      <w:rPr>
        <w:rFonts w:ascii="Times New Roman" w:hAnsi="Times New Roman" w:cs="Times New Roman" w:hint="default"/>
        <w:sz w:val="2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4" w15:restartNumberingAfterBreak="0">
    <w:nsid w:val="66D41B4C"/>
    <w:multiLevelType w:val="multilevel"/>
    <w:tmpl w:val="C5945586"/>
    <w:lvl w:ilvl="0">
      <w:start w:val="3"/>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5" w15:restartNumberingAfterBreak="0">
    <w:nsid w:val="686A6912"/>
    <w:multiLevelType w:val="hybridMultilevel"/>
    <w:tmpl w:val="4D984BE6"/>
    <w:lvl w:ilvl="0" w:tplc="847E6C92">
      <w:start w:val="1"/>
      <w:numFmt w:val="decimal"/>
      <w:lvlText w:val="%1"/>
      <w:lvlJc w:val="left"/>
      <w:pPr>
        <w:ind w:left="842" w:hanging="360"/>
      </w:pPr>
      <w:rPr>
        <w:rFonts w:hint="default"/>
      </w:rPr>
    </w:lvl>
    <w:lvl w:ilvl="1" w:tplc="10000019" w:tentative="1">
      <w:start w:val="1"/>
      <w:numFmt w:val="lowerLetter"/>
      <w:lvlText w:val="%2."/>
      <w:lvlJc w:val="left"/>
      <w:pPr>
        <w:ind w:left="1562" w:hanging="360"/>
      </w:pPr>
    </w:lvl>
    <w:lvl w:ilvl="2" w:tplc="1000001B" w:tentative="1">
      <w:start w:val="1"/>
      <w:numFmt w:val="lowerRoman"/>
      <w:lvlText w:val="%3."/>
      <w:lvlJc w:val="right"/>
      <w:pPr>
        <w:ind w:left="2282" w:hanging="180"/>
      </w:pPr>
    </w:lvl>
    <w:lvl w:ilvl="3" w:tplc="1000000F" w:tentative="1">
      <w:start w:val="1"/>
      <w:numFmt w:val="decimal"/>
      <w:lvlText w:val="%4."/>
      <w:lvlJc w:val="left"/>
      <w:pPr>
        <w:ind w:left="3002" w:hanging="360"/>
      </w:pPr>
    </w:lvl>
    <w:lvl w:ilvl="4" w:tplc="10000019" w:tentative="1">
      <w:start w:val="1"/>
      <w:numFmt w:val="lowerLetter"/>
      <w:lvlText w:val="%5."/>
      <w:lvlJc w:val="left"/>
      <w:pPr>
        <w:ind w:left="3722" w:hanging="360"/>
      </w:pPr>
    </w:lvl>
    <w:lvl w:ilvl="5" w:tplc="1000001B" w:tentative="1">
      <w:start w:val="1"/>
      <w:numFmt w:val="lowerRoman"/>
      <w:lvlText w:val="%6."/>
      <w:lvlJc w:val="right"/>
      <w:pPr>
        <w:ind w:left="4442" w:hanging="180"/>
      </w:pPr>
    </w:lvl>
    <w:lvl w:ilvl="6" w:tplc="1000000F" w:tentative="1">
      <w:start w:val="1"/>
      <w:numFmt w:val="decimal"/>
      <w:lvlText w:val="%7."/>
      <w:lvlJc w:val="left"/>
      <w:pPr>
        <w:ind w:left="5162" w:hanging="360"/>
      </w:pPr>
    </w:lvl>
    <w:lvl w:ilvl="7" w:tplc="10000019" w:tentative="1">
      <w:start w:val="1"/>
      <w:numFmt w:val="lowerLetter"/>
      <w:lvlText w:val="%8."/>
      <w:lvlJc w:val="left"/>
      <w:pPr>
        <w:ind w:left="5882" w:hanging="360"/>
      </w:pPr>
    </w:lvl>
    <w:lvl w:ilvl="8" w:tplc="1000001B" w:tentative="1">
      <w:start w:val="1"/>
      <w:numFmt w:val="lowerRoman"/>
      <w:lvlText w:val="%9."/>
      <w:lvlJc w:val="right"/>
      <w:pPr>
        <w:ind w:left="6602" w:hanging="180"/>
      </w:pPr>
    </w:lvl>
  </w:abstractNum>
  <w:abstractNum w:abstractNumId="76" w15:restartNumberingAfterBreak="0">
    <w:nsid w:val="69496D8A"/>
    <w:multiLevelType w:val="hybridMultilevel"/>
    <w:tmpl w:val="86B8AB82"/>
    <w:lvl w:ilvl="0" w:tplc="3D321434">
      <w:start w:val="1"/>
      <w:numFmt w:val="bullet"/>
      <w:suff w:val="space"/>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77" w15:restartNumberingAfterBreak="0">
    <w:nsid w:val="699A1346"/>
    <w:multiLevelType w:val="hybridMultilevel"/>
    <w:tmpl w:val="7AEE7CBE"/>
    <w:lvl w:ilvl="0" w:tplc="DB607928">
      <w:start w:val="1"/>
      <w:numFmt w:val="decimal"/>
      <w:suff w:val="space"/>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8" w15:restartNumberingAfterBreak="0">
    <w:nsid w:val="6A731DFE"/>
    <w:multiLevelType w:val="hybridMultilevel"/>
    <w:tmpl w:val="C750FB9A"/>
    <w:lvl w:ilvl="0" w:tplc="847E6C92">
      <w:start w:val="1"/>
      <w:numFmt w:val="decimal"/>
      <w:lvlText w:val="%1"/>
      <w:lvlJc w:val="left"/>
      <w:pPr>
        <w:ind w:left="1326" w:hanging="360"/>
      </w:pPr>
      <w:rPr>
        <w:rFonts w:hint="default"/>
      </w:rPr>
    </w:lvl>
    <w:lvl w:ilvl="1" w:tplc="04190019" w:tentative="1">
      <w:start w:val="1"/>
      <w:numFmt w:val="lowerLetter"/>
      <w:lvlText w:val="%2."/>
      <w:lvlJc w:val="left"/>
      <w:pPr>
        <w:ind w:left="1923" w:hanging="360"/>
      </w:pPr>
    </w:lvl>
    <w:lvl w:ilvl="2" w:tplc="0419001B" w:tentative="1">
      <w:start w:val="1"/>
      <w:numFmt w:val="lowerRoman"/>
      <w:lvlText w:val="%3."/>
      <w:lvlJc w:val="right"/>
      <w:pPr>
        <w:ind w:left="2643" w:hanging="180"/>
      </w:pPr>
    </w:lvl>
    <w:lvl w:ilvl="3" w:tplc="0419000F" w:tentative="1">
      <w:start w:val="1"/>
      <w:numFmt w:val="decimal"/>
      <w:lvlText w:val="%4."/>
      <w:lvlJc w:val="left"/>
      <w:pPr>
        <w:ind w:left="3363" w:hanging="360"/>
      </w:pPr>
    </w:lvl>
    <w:lvl w:ilvl="4" w:tplc="04190019" w:tentative="1">
      <w:start w:val="1"/>
      <w:numFmt w:val="lowerLetter"/>
      <w:lvlText w:val="%5."/>
      <w:lvlJc w:val="left"/>
      <w:pPr>
        <w:ind w:left="4083" w:hanging="360"/>
      </w:pPr>
    </w:lvl>
    <w:lvl w:ilvl="5" w:tplc="0419001B" w:tentative="1">
      <w:start w:val="1"/>
      <w:numFmt w:val="lowerRoman"/>
      <w:lvlText w:val="%6."/>
      <w:lvlJc w:val="right"/>
      <w:pPr>
        <w:ind w:left="4803" w:hanging="180"/>
      </w:pPr>
    </w:lvl>
    <w:lvl w:ilvl="6" w:tplc="0419000F" w:tentative="1">
      <w:start w:val="1"/>
      <w:numFmt w:val="decimal"/>
      <w:lvlText w:val="%7."/>
      <w:lvlJc w:val="left"/>
      <w:pPr>
        <w:ind w:left="5523" w:hanging="360"/>
      </w:pPr>
    </w:lvl>
    <w:lvl w:ilvl="7" w:tplc="04190019" w:tentative="1">
      <w:start w:val="1"/>
      <w:numFmt w:val="lowerLetter"/>
      <w:lvlText w:val="%8."/>
      <w:lvlJc w:val="left"/>
      <w:pPr>
        <w:ind w:left="6243" w:hanging="360"/>
      </w:pPr>
    </w:lvl>
    <w:lvl w:ilvl="8" w:tplc="0419001B" w:tentative="1">
      <w:start w:val="1"/>
      <w:numFmt w:val="lowerRoman"/>
      <w:lvlText w:val="%9."/>
      <w:lvlJc w:val="right"/>
      <w:pPr>
        <w:ind w:left="6963" w:hanging="180"/>
      </w:pPr>
    </w:lvl>
  </w:abstractNum>
  <w:abstractNum w:abstractNumId="79" w15:restartNumberingAfterBreak="0">
    <w:nsid w:val="6ACA19BC"/>
    <w:multiLevelType w:val="hybridMultilevel"/>
    <w:tmpl w:val="DABE4554"/>
    <w:lvl w:ilvl="0" w:tplc="847E6C92">
      <w:start w:val="1"/>
      <w:numFmt w:val="decimal"/>
      <w:lvlText w:val="%1"/>
      <w:lvlJc w:val="left"/>
      <w:pPr>
        <w:ind w:left="848" w:hanging="360"/>
      </w:pPr>
      <w:rPr>
        <w:rFonts w:hint="default"/>
      </w:rPr>
    </w:lvl>
    <w:lvl w:ilvl="1" w:tplc="10000019" w:tentative="1">
      <w:start w:val="1"/>
      <w:numFmt w:val="lowerLetter"/>
      <w:lvlText w:val="%2."/>
      <w:lvlJc w:val="left"/>
      <w:pPr>
        <w:ind w:left="1568" w:hanging="360"/>
      </w:pPr>
    </w:lvl>
    <w:lvl w:ilvl="2" w:tplc="1000001B" w:tentative="1">
      <w:start w:val="1"/>
      <w:numFmt w:val="lowerRoman"/>
      <w:lvlText w:val="%3."/>
      <w:lvlJc w:val="right"/>
      <w:pPr>
        <w:ind w:left="2288" w:hanging="180"/>
      </w:pPr>
    </w:lvl>
    <w:lvl w:ilvl="3" w:tplc="1000000F" w:tentative="1">
      <w:start w:val="1"/>
      <w:numFmt w:val="decimal"/>
      <w:lvlText w:val="%4."/>
      <w:lvlJc w:val="left"/>
      <w:pPr>
        <w:ind w:left="3008" w:hanging="360"/>
      </w:pPr>
    </w:lvl>
    <w:lvl w:ilvl="4" w:tplc="10000019" w:tentative="1">
      <w:start w:val="1"/>
      <w:numFmt w:val="lowerLetter"/>
      <w:lvlText w:val="%5."/>
      <w:lvlJc w:val="left"/>
      <w:pPr>
        <w:ind w:left="3728" w:hanging="360"/>
      </w:pPr>
    </w:lvl>
    <w:lvl w:ilvl="5" w:tplc="1000001B" w:tentative="1">
      <w:start w:val="1"/>
      <w:numFmt w:val="lowerRoman"/>
      <w:lvlText w:val="%6."/>
      <w:lvlJc w:val="right"/>
      <w:pPr>
        <w:ind w:left="4448" w:hanging="180"/>
      </w:pPr>
    </w:lvl>
    <w:lvl w:ilvl="6" w:tplc="1000000F" w:tentative="1">
      <w:start w:val="1"/>
      <w:numFmt w:val="decimal"/>
      <w:lvlText w:val="%7."/>
      <w:lvlJc w:val="left"/>
      <w:pPr>
        <w:ind w:left="5168" w:hanging="360"/>
      </w:pPr>
    </w:lvl>
    <w:lvl w:ilvl="7" w:tplc="10000019" w:tentative="1">
      <w:start w:val="1"/>
      <w:numFmt w:val="lowerLetter"/>
      <w:lvlText w:val="%8."/>
      <w:lvlJc w:val="left"/>
      <w:pPr>
        <w:ind w:left="5888" w:hanging="360"/>
      </w:pPr>
    </w:lvl>
    <w:lvl w:ilvl="8" w:tplc="1000001B" w:tentative="1">
      <w:start w:val="1"/>
      <w:numFmt w:val="lowerRoman"/>
      <w:lvlText w:val="%9."/>
      <w:lvlJc w:val="right"/>
      <w:pPr>
        <w:ind w:left="6608" w:hanging="180"/>
      </w:pPr>
    </w:lvl>
  </w:abstractNum>
  <w:abstractNum w:abstractNumId="80" w15:restartNumberingAfterBreak="0">
    <w:nsid w:val="6E266959"/>
    <w:multiLevelType w:val="hybridMultilevel"/>
    <w:tmpl w:val="CA84B126"/>
    <w:lvl w:ilvl="0" w:tplc="7A36D092">
      <w:start w:val="1"/>
      <w:numFmt w:val="decimal"/>
      <w:suff w:val="space"/>
      <w:lvlText w:val="%1"/>
      <w:lvlJc w:val="left"/>
      <w:pPr>
        <w:ind w:left="1285" w:hanging="216"/>
      </w:pPr>
      <w:rPr>
        <w:rFonts w:ascii="Times New Roman" w:eastAsia="Times New Roman" w:hAnsi="Times New Roman" w:cs="Times New Roman" w:hint="default"/>
        <w:w w:val="100"/>
        <w:sz w:val="28"/>
        <w:szCs w:val="28"/>
        <w:lang w:val="ru-RU" w:eastAsia="en-US" w:bidi="ar-SA"/>
      </w:rPr>
    </w:lvl>
    <w:lvl w:ilvl="1" w:tplc="BA8E5FB0">
      <w:numFmt w:val="bullet"/>
      <w:lvlText w:val="•"/>
      <w:lvlJc w:val="left"/>
      <w:pPr>
        <w:ind w:left="1176" w:hanging="216"/>
      </w:pPr>
      <w:rPr>
        <w:lang w:val="ru-RU" w:eastAsia="en-US" w:bidi="ar-SA"/>
      </w:rPr>
    </w:lvl>
    <w:lvl w:ilvl="2" w:tplc="4D7E6678">
      <w:numFmt w:val="bullet"/>
      <w:lvlText w:val="•"/>
      <w:lvlJc w:val="left"/>
      <w:pPr>
        <w:ind w:left="2153" w:hanging="216"/>
      </w:pPr>
      <w:rPr>
        <w:lang w:val="ru-RU" w:eastAsia="en-US" w:bidi="ar-SA"/>
      </w:rPr>
    </w:lvl>
    <w:lvl w:ilvl="3" w:tplc="A7A01FE6">
      <w:numFmt w:val="bullet"/>
      <w:lvlText w:val="•"/>
      <w:lvlJc w:val="left"/>
      <w:pPr>
        <w:ind w:left="3130" w:hanging="216"/>
      </w:pPr>
      <w:rPr>
        <w:lang w:val="ru-RU" w:eastAsia="en-US" w:bidi="ar-SA"/>
      </w:rPr>
    </w:lvl>
    <w:lvl w:ilvl="4" w:tplc="35E04FF6">
      <w:numFmt w:val="bullet"/>
      <w:lvlText w:val="•"/>
      <w:lvlJc w:val="left"/>
      <w:pPr>
        <w:ind w:left="4107" w:hanging="216"/>
      </w:pPr>
      <w:rPr>
        <w:lang w:val="ru-RU" w:eastAsia="en-US" w:bidi="ar-SA"/>
      </w:rPr>
    </w:lvl>
    <w:lvl w:ilvl="5" w:tplc="21786EA4">
      <w:numFmt w:val="bullet"/>
      <w:lvlText w:val="•"/>
      <w:lvlJc w:val="left"/>
      <w:pPr>
        <w:ind w:left="5084" w:hanging="216"/>
      </w:pPr>
      <w:rPr>
        <w:lang w:val="ru-RU" w:eastAsia="en-US" w:bidi="ar-SA"/>
      </w:rPr>
    </w:lvl>
    <w:lvl w:ilvl="6" w:tplc="0EC4CCD4">
      <w:numFmt w:val="bullet"/>
      <w:lvlText w:val="•"/>
      <w:lvlJc w:val="left"/>
      <w:pPr>
        <w:ind w:left="6060" w:hanging="216"/>
      </w:pPr>
      <w:rPr>
        <w:lang w:val="ru-RU" w:eastAsia="en-US" w:bidi="ar-SA"/>
      </w:rPr>
    </w:lvl>
    <w:lvl w:ilvl="7" w:tplc="927AE5C4">
      <w:numFmt w:val="bullet"/>
      <w:lvlText w:val="•"/>
      <w:lvlJc w:val="left"/>
      <w:pPr>
        <w:ind w:left="7037" w:hanging="216"/>
      </w:pPr>
      <w:rPr>
        <w:lang w:val="ru-RU" w:eastAsia="en-US" w:bidi="ar-SA"/>
      </w:rPr>
    </w:lvl>
    <w:lvl w:ilvl="8" w:tplc="502879EE">
      <w:numFmt w:val="bullet"/>
      <w:lvlText w:val="•"/>
      <w:lvlJc w:val="left"/>
      <w:pPr>
        <w:ind w:left="8014" w:hanging="216"/>
      </w:pPr>
      <w:rPr>
        <w:lang w:val="ru-RU" w:eastAsia="en-US" w:bidi="ar-SA"/>
      </w:rPr>
    </w:lvl>
  </w:abstractNum>
  <w:abstractNum w:abstractNumId="81" w15:restartNumberingAfterBreak="0">
    <w:nsid w:val="766431A7"/>
    <w:multiLevelType w:val="hybridMultilevel"/>
    <w:tmpl w:val="E8DA9C86"/>
    <w:lvl w:ilvl="0" w:tplc="DFCE80A0">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778E6317"/>
    <w:multiLevelType w:val="hybridMultilevel"/>
    <w:tmpl w:val="5FF46CBC"/>
    <w:lvl w:ilvl="0" w:tplc="77CC6E1E">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780060C7"/>
    <w:multiLevelType w:val="hybridMultilevel"/>
    <w:tmpl w:val="A606CDD0"/>
    <w:lvl w:ilvl="0" w:tplc="052A7FB2">
      <w:start w:val="1"/>
      <w:numFmt w:val="decimal"/>
      <w:suff w:val="space"/>
      <w:lvlText w:val="%1"/>
      <w:lvlJc w:val="left"/>
      <w:pPr>
        <w:ind w:left="1429" w:hanging="360"/>
      </w:pPr>
      <w:rPr>
        <w:rFonts w:ascii="Times New Roman" w:hAnsi="Times New Roman" w:hint="default"/>
        <w:b w:val="0"/>
        <w:i w:val="0"/>
        <w:color w:val="auto"/>
        <w:sz w:val="28"/>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4" w15:restartNumberingAfterBreak="0">
    <w:nsid w:val="78B16C15"/>
    <w:multiLevelType w:val="hybridMultilevel"/>
    <w:tmpl w:val="A20408A2"/>
    <w:lvl w:ilvl="0" w:tplc="84427A6A">
      <w:start w:val="1"/>
      <w:numFmt w:val="decimal"/>
      <w:suff w:val="space"/>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85" w15:restartNumberingAfterBreak="0">
    <w:nsid w:val="78F92C7C"/>
    <w:multiLevelType w:val="multilevel"/>
    <w:tmpl w:val="280EEDBA"/>
    <w:lvl w:ilvl="0">
      <w:start w:val="1"/>
      <w:numFmt w:val="bullet"/>
      <w:suff w:val="space"/>
      <w:lvlText w:val="–"/>
      <w:lvlJc w:val="left"/>
      <w:pPr>
        <w:ind w:left="720" w:hanging="360"/>
      </w:pPr>
      <w:rPr>
        <w:rFonts w:ascii="Times New Roman" w:hAnsi="Times New Roman" w:cs="Times New Roman" w:hint="default"/>
        <w:b w:val="0"/>
        <w:i w:val="0"/>
        <w:strike w:val="0"/>
        <w:dstrike w:val="0"/>
        <w:color w:val="000000"/>
        <w:sz w:val="28"/>
        <w:szCs w:val="28"/>
        <w:u w:val="none" w:color="000000"/>
        <w:vertAlign w:val="baseline"/>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A5F5E63"/>
    <w:multiLevelType w:val="multilevel"/>
    <w:tmpl w:val="4CC492F6"/>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7" w15:restartNumberingAfterBreak="0">
    <w:nsid w:val="7A707FA8"/>
    <w:multiLevelType w:val="hybridMultilevel"/>
    <w:tmpl w:val="3648D34E"/>
    <w:lvl w:ilvl="0" w:tplc="02EEDE9E">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B1C4577"/>
    <w:multiLevelType w:val="hybridMultilevel"/>
    <w:tmpl w:val="3112DE40"/>
    <w:lvl w:ilvl="0" w:tplc="AB101116">
      <w:start w:val="1"/>
      <w:numFmt w:val="bullet"/>
      <w:suff w:val="space"/>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7B815FF1"/>
    <w:multiLevelType w:val="hybridMultilevel"/>
    <w:tmpl w:val="BD3631B4"/>
    <w:lvl w:ilvl="0" w:tplc="D3FE54F0">
      <w:start w:val="1"/>
      <w:numFmt w:val="decimal"/>
      <w:suff w:val="space"/>
      <w:lvlText w:val="%1"/>
      <w:lvlJc w:val="left"/>
      <w:pPr>
        <w:ind w:left="1429" w:hanging="360"/>
      </w:pPr>
      <w:rPr>
        <w:rFonts w:hint="default"/>
      </w:rPr>
    </w:lvl>
    <w:lvl w:ilvl="1" w:tplc="95008496">
      <w:start w:val="1"/>
      <w:numFmt w:val="bullet"/>
      <w:suff w:val="space"/>
      <w:lvlText w:val=""/>
      <w:lvlJc w:val="left"/>
      <w:pPr>
        <w:ind w:left="1440" w:hanging="360"/>
      </w:pPr>
      <w:rPr>
        <w:rFonts w:ascii="Symbol" w:hAnsi="Symbol"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0" w15:restartNumberingAfterBreak="0">
    <w:nsid w:val="7CEA7DB8"/>
    <w:multiLevelType w:val="multilevel"/>
    <w:tmpl w:val="CFB4C5B2"/>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DBB4F33"/>
    <w:multiLevelType w:val="hybridMultilevel"/>
    <w:tmpl w:val="5288B148"/>
    <w:lvl w:ilvl="0" w:tplc="247C1D88">
      <w:start w:val="1"/>
      <w:numFmt w:val="bullet"/>
      <w:suff w:val="space"/>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7F677013"/>
    <w:multiLevelType w:val="hybridMultilevel"/>
    <w:tmpl w:val="22AEBD94"/>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93" w15:restartNumberingAfterBreak="0">
    <w:nsid w:val="7FC152BC"/>
    <w:multiLevelType w:val="hybridMultilevel"/>
    <w:tmpl w:val="9238F466"/>
    <w:lvl w:ilvl="0" w:tplc="F78444BA">
      <w:start w:val="1"/>
      <w:numFmt w:val="bullet"/>
      <w:suff w:val="space"/>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87"/>
  </w:num>
  <w:num w:numId="2">
    <w:abstractNumId w:val="51"/>
  </w:num>
  <w:num w:numId="3">
    <w:abstractNumId w:val="25"/>
  </w:num>
  <w:num w:numId="4">
    <w:abstractNumId w:val="29"/>
  </w:num>
  <w:num w:numId="5">
    <w:abstractNumId w:val="49"/>
  </w:num>
  <w:num w:numId="6">
    <w:abstractNumId w:val="42"/>
  </w:num>
  <w:num w:numId="7">
    <w:abstractNumId w:val="2"/>
  </w:num>
  <w:num w:numId="8">
    <w:abstractNumId w:val="17"/>
  </w:num>
  <w:num w:numId="9">
    <w:abstractNumId w:val="67"/>
  </w:num>
  <w:num w:numId="10">
    <w:abstractNumId w:val="13"/>
  </w:num>
  <w:num w:numId="11">
    <w:abstractNumId w:val="10"/>
  </w:num>
  <w:num w:numId="12">
    <w:abstractNumId w:val="34"/>
  </w:num>
  <w:num w:numId="13">
    <w:abstractNumId w:val="41"/>
  </w:num>
  <w:num w:numId="14">
    <w:abstractNumId w:val="90"/>
  </w:num>
  <w:num w:numId="15">
    <w:abstractNumId w:val="50"/>
  </w:num>
  <w:num w:numId="16">
    <w:abstractNumId w:val="83"/>
  </w:num>
  <w:num w:numId="17">
    <w:abstractNumId w:val="56"/>
  </w:num>
  <w:num w:numId="18">
    <w:abstractNumId w:val="9"/>
  </w:num>
  <w:num w:numId="19">
    <w:abstractNumId w:val="18"/>
  </w:num>
  <w:num w:numId="20">
    <w:abstractNumId w:val="24"/>
  </w:num>
  <w:num w:numId="21">
    <w:abstractNumId w:val="30"/>
  </w:num>
  <w:num w:numId="22">
    <w:abstractNumId w:val="80"/>
  </w:num>
  <w:num w:numId="23">
    <w:abstractNumId w:val="35"/>
  </w:num>
  <w:num w:numId="24">
    <w:abstractNumId w:val="31"/>
  </w:num>
  <w:num w:numId="25">
    <w:abstractNumId w:val="76"/>
  </w:num>
  <w:num w:numId="26">
    <w:abstractNumId w:val="11"/>
  </w:num>
  <w:num w:numId="27">
    <w:abstractNumId w:val="5"/>
  </w:num>
  <w:num w:numId="28">
    <w:abstractNumId w:val="45"/>
  </w:num>
  <w:num w:numId="29">
    <w:abstractNumId w:val="14"/>
  </w:num>
  <w:num w:numId="30">
    <w:abstractNumId w:val="3"/>
  </w:num>
  <w:num w:numId="31">
    <w:abstractNumId w:val="33"/>
  </w:num>
  <w:num w:numId="32">
    <w:abstractNumId w:val="48"/>
  </w:num>
  <w:num w:numId="33">
    <w:abstractNumId w:val="22"/>
  </w:num>
  <w:num w:numId="34">
    <w:abstractNumId w:val="19"/>
  </w:num>
  <w:num w:numId="35">
    <w:abstractNumId w:val="7"/>
  </w:num>
  <w:num w:numId="36">
    <w:abstractNumId w:val="59"/>
  </w:num>
  <w:num w:numId="37">
    <w:abstractNumId w:val="77"/>
  </w:num>
  <w:num w:numId="38">
    <w:abstractNumId w:val="32"/>
    <w:lvlOverride w:ilvl="0">
      <w:startOverride w:val="1"/>
    </w:lvlOverride>
  </w:num>
  <w:num w:numId="39">
    <w:abstractNumId w:val="64"/>
    <w:lvlOverride w:ilvl="0">
      <w:startOverride w:val="2"/>
    </w:lvlOverride>
  </w:num>
  <w:num w:numId="40">
    <w:abstractNumId w:val="38"/>
    <w:lvlOverride w:ilvl="0">
      <w:startOverride w:val="3"/>
    </w:lvlOverride>
  </w:num>
  <w:num w:numId="41">
    <w:abstractNumId w:val="86"/>
  </w:num>
  <w:num w:numId="42">
    <w:abstractNumId w:val="74"/>
  </w:num>
  <w:num w:numId="43">
    <w:abstractNumId w:val="4"/>
  </w:num>
  <w:num w:numId="44">
    <w:abstractNumId w:val="81"/>
  </w:num>
  <w:num w:numId="45">
    <w:abstractNumId w:val="44"/>
  </w:num>
  <w:num w:numId="46">
    <w:abstractNumId w:val="47"/>
  </w:num>
  <w:num w:numId="47">
    <w:abstractNumId w:val="91"/>
  </w:num>
  <w:num w:numId="48">
    <w:abstractNumId w:val="40"/>
  </w:num>
  <w:num w:numId="49">
    <w:abstractNumId w:val="0"/>
  </w:num>
  <w:num w:numId="50">
    <w:abstractNumId w:val="93"/>
  </w:num>
  <w:num w:numId="51">
    <w:abstractNumId w:val="16"/>
  </w:num>
  <w:num w:numId="52">
    <w:abstractNumId w:val="88"/>
  </w:num>
  <w:num w:numId="53">
    <w:abstractNumId w:val="36"/>
  </w:num>
  <w:num w:numId="54">
    <w:abstractNumId w:val="12"/>
  </w:num>
  <w:num w:numId="55">
    <w:abstractNumId w:val="82"/>
  </w:num>
  <w:num w:numId="56">
    <w:abstractNumId w:val="54"/>
  </w:num>
  <w:num w:numId="57">
    <w:abstractNumId w:val="69"/>
  </w:num>
  <w:num w:numId="58">
    <w:abstractNumId w:val="23"/>
  </w:num>
  <w:num w:numId="59">
    <w:abstractNumId w:val="57"/>
  </w:num>
  <w:num w:numId="60">
    <w:abstractNumId w:val="89"/>
  </w:num>
  <w:num w:numId="61">
    <w:abstractNumId w:val="37"/>
  </w:num>
  <w:num w:numId="62">
    <w:abstractNumId w:val="27"/>
  </w:num>
  <w:num w:numId="63">
    <w:abstractNumId w:val="28"/>
  </w:num>
  <w:num w:numId="64">
    <w:abstractNumId w:val="60"/>
  </w:num>
  <w:num w:numId="65">
    <w:abstractNumId w:val="66"/>
  </w:num>
  <w:num w:numId="66">
    <w:abstractNumId w:val="21"/>
  </w:num>
  <w:num w:numId="67">
    <w:abstractNumId w:val="75"/>
  </w:num>
  <w:num w:numId="68">
    <w:abstractNumId w:val="39"/>
  </w:num>
  <w:num w:numId="69">
    <w:abstractNumId w:val="63"/>
  </w:num>
  <w:num w:numId="70">
    <w:abstractNumId w:val="68"/>
  </w:num>
  <w:num w:numId="71">
    <w:abstractNumId w:val="6"/>
  </w:num>
  <w:num w:numId="72">
    <w:abstractNumId w:val="61"/>
  </w:num>
  <w:num w:numId="73">
    <w:abstractNumId w:val="52"/>
  </w:num>
  <w:num w:numId="74">
    <w:abstractNumId w:val="71"/>
  </w:num>
  <w:num w:numId="75">
    <w:abstractNumId w:val="8"/>
  </w:num>
  <w:num w:numId="76">
    <w:abstractNumId w:val="65"/>
  </w:num>
  <w:num w:numId="77">
    <w:abstractNumId w:val="15"/>
  </w:num>
  <w:num w:numId="78">
    <w:abstractNumId w:val="70"/>
  </w:num>
  <w:num w:numId="79">
    <w:abstractNumId w:val="62"/>
  </w:num>
  <w:num w:numId="80">
    <w:abstractNumId w:val="43"/>
  </w:num>
  <w:num w:numId="81">
    <w:abstractNumId w:val="79"/>
  </w:num>
  <w:num w:numId="82">
    <w:abstractNumId w:val="20"/>
  </w:num>
  <w:num w:numId="83">
    <w:abstractNumId w:val="92"/>
  </w:num>
  <w:num w:numId="84">
    <w:abstractNumId w:val="84"/>
  </w:num>
  <w:num w:numId="85">
    <w:abstractNumId w:val="58"/>
  </w:num>
  <w:num w:numId="86">
    <w:abstractNumId w:val="55"/>
  </w:num>
  <w:num w:numId="87">
    <w:abstractNumId w:val="53"/>
  </w:num>
  <w:num w:numId="88">
    <w:abstractNumId w:val="1"/>
  </w:num>
  <w:num w:numId="89">
    <w:abstractNumId w:val="78"/>
  </w:num>
  <w:num w:numId="90">
    <w:abstractNumId w:val="46"/>
  </w:num>
  <w:num w:numId="91">
    <w:abstractNumId w:val="92"/>
    <w:lvlOverride w:ilvl="0">
      <w:lvl w:ilvl="0" w:tplc="847E6C92">
        <w:start w:val="1"/>
        <w:numFmt w:val="decimal"/>
        <w:suff w:val="space"/>
        <w:lvlText w:val="%1"/>
        <w:lvlJc w:val="left"/>
        <w:pPr>
          <w:ind w:left="843" w:hanging="360"/>
        </w:pPr>
        <w:rPr>
          <w:rFonts w:hint="default"/>
        </w:rPr>
      </w:lvl>
    </w:lvlOverride>
    <w:lvlOverride w:ilvl="1">
      <w:lvl w:ilvl="1" w:tplc="04190019" w:tentative="1">
        <w:start w:val="1"/>
        <w:numFmt w:val="lowerLetter"/>
        <w:lvlText w:val="%2."/>
        <w:lvlJc w:val="left"/>
        <w:pPr>
          <w:ind w:left="1440" w:hanging="360"/>
        </w:pPr>
      </w:lvl>
    </w:lvlOverride>
    <w:lvlOverride w:ilvl="2">
      <w:lvl w:ilvl="2" w:tplc="0419001B" w:tentative="1">
        <w:start w:val="1"/>
        <w:numFmt w:val="lowerRoman"/>
        <w:lvlText w:val="%3."/>
        <w:lvlJc w:val="right"/>
        <w:pPr>
          <w:ind w:left="2160" w:hanging="180"/>
        </w:pPr>
      </w:lvl>
    </w:lvlOverride>
    <w:lvlOverride w:ilvl="3">
      <w:lvl w:ilvl="3" w:tplc="0419000F" w:tentative="1">
        <w:start w:val="1"/>
        <w:numFmt w:val="decimal"/>
        <w:lvlText w:val="%4."/>
        <w:lvlJc w:val="left"/>
        <w:pPr>
          <w:ind w:left="2880" w:hanging="360"/>
        </w:pPr>
      </w:lvl>
    </w:lvlOverride>
    <w:lvlOverride w:ilvl="4">
      <w:lvl w:ilvl="4" w:tplc="04190019" w:tentative="1">
        <w:start w:val="1"/>
        <w:numFmt w:val="lowerLetter"/>
        <w:lvlText w:val="%5."/>
        <w:lvlJc w:val="left"/>
        <w:pPr>
          <w:ind w:left="3600" w:hanging="360"/>
        </w:pPr>
      </w:lvl>
    </w:lvlOverride>
    <w:lvlOverride w:ilvl="5">
      <w:lvl w:ilvl="5" w:tplc="0419001B" w:tentative="1">
        <w:start w:val="1"/>
        <w:numFmt w:val="lowerRoman"/>
        <w:lvlText w:val="%6."/>
        <w:lvlJc w:val="right"/>
        <w:pPr>
          <w:ind w:left="4320" w:hanging="180"/>
        </w:pPr>
      </w:lvl>
    </w:lvlOverride>
    <w:lvlOverride w:ilvl="6">
      <w:lvl w:ilvl="6" w:tplc="0419000F" w:tentative="1">
        <w:start w:val="1"/>
        <w:numFmt w:val="decimal"/>
        <w:lvlText w:val="%7."/>
        <w:lvlJc w:val="left"/>
        <w:pPr>
          <w:ind w:left="5040" w:hanging="360"/>
        </w:pPr>
      </w:lvl>
    </w:lvlOverride>
    <w:lvlOverride w:ilvl="7">
      <w:lvl w:ilvl="7" w:tplc="04190019" w:tentative="1">
        <w:start w:val="1"/>
        <w:numFmt w:val="lowerLetter"/>
        <w:lvlText w:val="%8."/>
        <w:lvlJc w:val="left"/>
        <w:pPr>
          <w:ind w:left="5760" w:hanging="360"/>
        </w:pPr>
      </w:lvl>
    </w:lvlOverride>
    <w:lvlOverride w:ilvl="8">
      <w:lvl w:ilvl="8" w:tplc="0419001B" w:tentative="1">
        <w:start w:val="1"/>
        <w:numFmt w:val="lowerRoman"/>
        <w:lvlText w:val="%9."/>
        <w:lvlJc w:val="right"/>
        <w:pPr>
          <w:ind w:left="6480" w:hanging="180"/>
        </w:pPr>
      </w:lvl>
    </w:lvlOverride>
  </w:num>
  <w:num w:numId="92">
    <w:abstractNumId w:val="58"/>
    <w:lvlOverride w:ilvl="0">
      <w:lvl w:ilvl="0" w:tplc="38A8FFC0">
        <w:start w:val="1"/>
        <w:numFmt w:val="decimal"/>
        <w:suff w:val="space"/>
        <w:lvlText w:val="%1"/>
        <w:lvlJc w:val="left"/>
        <w:pPr>
          <w:ind w:left="843" w:hanging="360"/>
        </w:pPr>
        <w:rPr>
          <w:rFonts w:hint="default"/>
        </w:rPr>
      </w:lvl>
    </w:lvlOverride>
    <w:lvlOverride w:ilvl="1">
      <w:lvl w:ilvl="1" w:tplc="04190019" w:tentative="1">
        <w:start w:val="1"/>
        <w:numFmt w:val="lowerLetter"/>
        <w:lvlText w:val="%2."/>
        <w:lvlJc w:val="left"/>
        <w:pPr>
          <w:ind w:left="1440" w:hanging="360"/>
        </w:pPr>
      </w:lvl>
    </w:lvlOverride>
    <w:lvlOverride w:ilvl="2">
      <w:lvl w:ilvl="2" w:tplc="0419001B" w:tentative="1">
        <w:start w:val="1"/>
        <w:numFmt w:val="lowerRoman"/>
        <w:lvlText w:val="%3."/>
        <w:lvlJc w:val="right"/>
        <w:pPr>
          <w:ind w:left="2160" w:hanging="180"/>
        </w:pPr>
      </w:lvl>
    </w:lvlOverride>
    <w:lvlOverride w:ilvl="3">
      <w:lvl w:ilvl="3" w:tplc="0419000F" w:tentative="1">
        <w:start w:val="1"/>
        <w:numFmt w:val="decimal"/>
        <w:lvlText w:val="%4."/>
        <w:lvlJc w:val="left"/>
        <w:pPr>
          <w:ind w:left="2880" w:hanging="360"/>
        </w:pPr>
      </w:lvl>
    </w:lvlOverride>
    <w:lvlOverride w:ilvl="4">
      <w:lvl w:ilvl="4" w:tplc="04190019" w:tentative="1">
        <w:start w:val="1"/>
        <w:numFmt w:val="lowerLetter"/>
        <w:lvlText w:val="%5."/>
        <w:lvlJc w:val="left"/>
        <w:pPr>
          <w:ind w:left="3600" w:hanging="360"/>
        </w:pPr>
      </w:lvl>
    </w:lvlOverride>
    <w:lvlOverride w:ilvl="5">
      <w:lvl w:ilvl="5" w:tplc="0419001B" w:tentative="1">
        <w:start w:val="1"/>
        <w:numFmt w:val="lowerRoman"/>
        <w:lvlText w:val="%6."/>
        <w:lvlJc w:val="right"/>
        <w:pPr>
          <w:ind w:left="4320" w:hanging="180"/>
        </w:pPr>
      </w:lvl>
    </w:lvlOverride>
    <w:lvlOverride w:ilvl="6">
      <w:lvl w:ilvl="6" w:tplc="0419000F" w:tentative="1">
        <w:start w:val="1"/>
        <w:numFmt w:val="decimal"/>
        <w:lvlText w:val="%7."/>
        <w:lvlJc w:val="left"/>
        <w:pPr>
          <w:ind w:left="5040" w:hanging="360"/>
        </w:pPr>
      </w:lvl>
    </w:lvlOverride>
    <w:lvlOverride w:ilvl="7">
      <w:lvl w:ilvl="7" w:tplc="04190019" w:tentative="1">
        <w:start w:val="1"/>
        <w:numFmt w:val="lowerLetter"/>
        <w:lvlText w:val="%8."/>
        <w:lvlJc w:val="left"/>
        <w:pPr>
          <w:ind w:left="5760" w:hanging="360"/>
        </w:pPr>
      </w:lvl>
    </w:lvlOverride>
    <w:lvlOverride w:ilvl="8">
      <w:lvl w:ilvl="8" w:tplc="0419001B" w:tentative="1">
        <w:start w:val="1"/>
        <w:numFmt w:val="lowerRoman"/>
        <w:lvlText w:val="%9."/>
        <w:lvlJc w:val="right"/>
        <w:pPr>
          <w:ind w:left="6480" w:hanging="180"/>
        </w:pPr>
      </w:lvl>
    </w:lvlOverride>
  </w:num>
  <w:num w:numId="93">
    <w:abstractNumId w:val="73"/>
  </w:num>
  <w:num w:numId="94">
    <w:abstractNumId w:val="85"/>
  </w:num>
  <w:num w:numId="95">
    <w:abstractNumId w:val="26"/>
  </w:num>
  <w:num w:numId="96">
    <w:abstractNumId w:val="72"/>
  </w:num>
  <w:numIdMacAtCleanup w:val="92"/>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Анна Шелест">
    <w15:presenceInfo w15:providerId="Windows Live" w15:userId="fe2541ca9f7331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2C00"/>
    <w:rsid w:val="000017F8"/>
    <w:rsid w:val="000316B0"/>
    <w:rsid w:val="00043C71"/>
    <w:rsid w:val="0004715B"/>
    <w:rsid w:val="00051BFB"/>
    <w:rsid w:val="00056CB1"/>
    <w:rsid w:val="00071FFD"/>
    <w:rsid w:val="00082A46"/>
    <w:rsid w:val="000A404D"/>
    <w:rsid w:val="000A4714"/>
    <w:rsid w:val="000B0DF7"/>
    <w:rsid w:val="000B5EC0"/>
    <w:rsid w:val="000C0078"/>
    <w:rsid w:val="000C7E05"/>
    <w:rsid w:val="000D136F"/>
    <w:rsid w:val="000E2194"/>
    <w:rsid w:val="000E6F70"/>
    <w:rsid w:val="000F6500"/>
    <w:rsid w:val="00127DA9"/>
    <w:rsid w:val="001460DD"/>
    <w:rsid w:val="00151F60"/>
    <w:rsid w:val="0015224E"/>
    <w:rsid w:val="001605F3"/>
    <w:rsid w:val="00161135"/>
    <w:rsid w:val="00173051"/>
    <w:rsid w:val="00183BE9"/>
    <w:rsid w:val="00197A4F"/>
    <w:rsid w:val="001B5FBA"/>
    <w:rsid w:val="001D0815"/>
    <w:rsid w:val="001D1B4A"/>
    <w:rsid w:val="001D2A55"/>
    <w:rsid w:val="001E15B2"/>
    <w:rsid w:val="001E2127"/>
    <w:rsid w:val="001E29A8"/>
    <w:rsid w:val="001E774B"/>
    <w:rsid w:val="00207876"/>
    <w:rsid w:val="002332EC"/>
    <w:rsid w:val="002724C7"/>
    <w:rsid w:val="00290FCB"/>
    <w:rsid w:val="00295068"/>
    <w:rsid w:val="002A1D0C"/>
    <w:rsid w:val="002A634B"/>
    <w:rsid w:val="002C2A77"/>
    <w:rsid w:val="002C45EA"/>
    <w:rsid w:val="002C5C1B"/>
    <w:rsid w:val="002C5F9D"/>
    <w:rsid w:val="002E2A40"/>
    <w:rsid w:val="002F6718"/>
    <w:rsid w:val="00302582"/>
    <w:rsid w:val="00306B77"/>
    <w:rsid w:val="00311D99"/>
    <w:rsid w:val="00313E2A"/>
    <w:rsid w:val="00314F5D"/>
    <w:rsid w:val="00325037"/>
    <w:rsid w:val="003268FD"/>
    <w:rsid w:val="00347229"/>
    <w:rsid w:val="00372A7E"/>
    <w:rsid w:val="0037564D"/>
    <w:rsid w:val="00375CC9"/>
    <w:rsid w:val="00385AB5"/>
    <w:rsid w:val="0039056F"/>
    <w:rsid w:val="0039278C"/>
    <w:rsid w:val="003A402A"/>
    <w:rsid w:val="003B49B3"/>
    <w:rsid w:val="003C31B2"/>
    <w:rsid w:val="003C5F6F"/>
    <w:rsid w:val="003D0790"/>
    <w:rsid w:val="003D6459"/>
    <w:rsid w:val="003E5937"/>
    <w:rsid w:val="003F0018"/>
    <w:rsid w:val="003F41AD"/>
    <w:rsid w:val="004146D3"/>
    <w:rsid w:val="004200FF"/>
    <w:rsid w:val="004207AD"/>
    <w:rsid w:val="004312B5"/>
    <w:rsid w:val="00437337"/>
    <w:rsid w:val="00450AAD"/>
    <w:rsid w:val="004529E4"/>
    <w:rsid w:val="00452D7C"/>
    <w:rsid w:val="00456CCB"/>
    <w:rsid w:val="00462C00"/>
    <w:rsid w:val="0047063E"/>
    <w:rsid w:val="00470886"/>
    <w:rsid w:val="00484449"/>
    <w:rsid w:val="00496CDB"/>
    <w:rsid w:val="004B1C35"/>
    <w:rsid w:val="004B6B47"/>
    <w:rsid w:val="004D1CEA"/>
    <w:rsid w:val="004E393D"/>
    <w:rsid w:val="004E62AE"/>
    <w:rsid w:val="004F0966"/>
    <w:rsid w:val="00504B06"/>
    <w:rsid w:val="00512FF8"/>
    <w:rsid w:val="00534BD0"/>
    <w:rsid w:val="00556284"/>
    <w:rsid w:val="005600E5"/>
    <w:rsid w:val="00567BED"/>
    <w:rsid w:val="00572E83"/>
    <w:rsid w:val="005761B6"/>
    <w:rsid w:val="00591B0E"/>
    <w:rsid w:val="0059608B"/>
    <w:rsid w:val="00596879"/>
    <w:rsid w:val="005A002F"/>
    <w:rsid w:val="005A4DA5"/>
    <w:rsid w:val="005B761F"/>
    <w:rsid w:val="005E0EA9"/>
    <w:rsid w:val="005F08FB"/>
    <w:rsid w:val="005F25DB"/>
    <w:rsid w:val="005F2F55"/>
    <w:rsid w:val="005F3913"/>
    <w:rsid w:val="005F6A35"/>
    <w:rsid w:val="00610E23"/>
    <w:rsid w:val="006212BB"/>
    <w:rsid w:val="00642CF3"/>
    <w:rsid w:val="006431DC"/>
    <w:rsid w:val="00652223"/>
    <w:rsid w:val="0065552A"/>
    <w:rsid w:val="0068564A"/>
    <w:rsid w:val="00692EEA"/>
    <w:rsid w:val="00697A80"/>
    <w:rsid w:val="006B57CA"/>
    <w:rsid w:val="006C70F2"/>
    <w:rsid w:val="006C7E83"/>
    <w:rsid w:val="006D4698"/>
    <w:rsid w:val="006E3219"/>
    <w:rsid w:val="006E68C1"/>
    <w:rsid w:val="00710FD0"/>
    <w:rsid w:val="00722AE0"/>
    <w:rsid w:val="00731ACF"/>
    <w:rsid w:val="00731BD5"/>
    <w:rsid w:val="0074698A"/>
    <w:rsid w:val="00750C43"/>
    <w:rsid w:val="00762389"/>
    <w:rsid w:val="0076760E"/>
    <w:rsid w:val="00770A4F"/>
    <w:rsid w:val="00773A77"/>
    <w:rsid w:val="007A25D6"/>
    <w:rsid w:val="007A64A9"/>
    <w:rsid w:val="007C23DC"/>
    <w:rsid w:val="007E0867"/>
    <w:rsid w:val="007F2B05"/>
    <w:rsid w:val="00803C4C"/>
    <w:rsid w:val="00811D4E"/>
    <w:rsid w:val="00814E33"/>
    <w:rsid w:val="00844FAA"/>
    <w:rsid w:val="00846710"/>
    <w:rsid w:val="00854D55"/>
    <w:rsid w:val="00871249"/>
    <w:rsid w:val="00881B1E"/>
    <w:rsid w:val="008A24B0"/>
    <w:rsid w:val="008A497F"/>
    <w:rsid w:val="008A628B"/>
    <w:rsid w:val="008B0406"/>
    <w:rsid w:val="008C51E3"/>
    <w:rsid w:val="008E3640"/>
    <w:rsid w:val="009001CD"/>
    <w:rsid w:val="00916588"/>
    <w:rsid w:val="00916EDE"/>
    <w:rsid w:val="009369A9"/>
    <w:rsid w:val="009509C2"/>
    <w:rsid w:val="009514E3"/>
    <w:rsid w:val="00972E60"/>
    <w:rsid w:val="009878CC"/>
    <w:rsid w:val="00992EBD"/>
    <w:rsid w:val="009A1F0F"/>
    <w:rsid w:val="009A4119"/>
    <w:rsid w:val="009C0C48"/>
    <w:rsid w:val="009C305E"/>
    <w:rsid w:val="009E6FF5"/>
    <w:rsid w:val="009F0C15"/>
    <w:rsid w:val="009F6CFD"/>
    <w:rsid w:val="00A112DF"/>
    <w:rsid w:val="00A13F4A"/>
    <w:rsid w:val="00A150B0"/>
    <w:rsid w:val="00A21047"/>
    <w:rsid w:val="00A23788"/>
    <w:rsid w:val="00A2384E"/>
    <w:rsid w:val="00A23AE5"/>
    <w:rsid w:val="00A30092"/>
    <w:rsid w:val="00A32581"/>
    <w:rsid w:val="00A36779"/>
    <w:rsid w:val="00A4105B"/>
    <w:rsid w:val="00A440FB"/>
    <w:rsid w:val="00A551DB"/>
    <w:rsid w:val="00A678D9"/>
    <w:rsid w:val="00A74298"/>
    <w:rsid w:val="00A965BB"/>
    <w:rsid w:val="00AA1026"/>
    <w:rsid w:val="00AB1D83"/>
    <w:rsid w:val="00AB7E15"/>
    <w:rsid w:val="00B10D08"/>
    <w:rsid w:val="00B17637"/>
    <w:rsid w:val="00B232EE"/>
    <w:rsid w:val="00B25F8D"/>
    <w:rsid w:val="00B3701E"/>
    <w:rsid w:val="00B44819"/>
    <w:rsid w:val="00B45802"/>
    <w:rsid w:val="00B55CC9"/>
    <w:rsid w:val="00B619A6"/>
    <w:rsid w:val="00B63AC1"/>
    <w:rsid w:val="00B642F9"/>
    <w:rsid w:val="00B7097D"/>
    <w:rsid w:val="00B75D58"/>
    <w:rsid w:val="00B80355"/>
    <w:rsid w:val="00B81A9C"/>
    <w:rsid w:val="00B86FE2"/>
    <w:rsid w:val="00BB0D85"/>
    <w:rsid w:val="00BB1E0E"/>
    <w:rsid w:val="00BC5D39"/>
    <w:rsid w:val="00BC609A"/>
    <w:rsid w:val="00BD74F9"/>
    <w:rsid w:val="00BE1CC1"/>
    <w:rsid w:val="00BE3CC1"/>
    <w:rsid w:val="00BE74AA"/>
    <w:rsid w:val="00C02B52"/>
    <w:rsid w:val="00C07892"/>
    <w:rsid w:val="00C36896"/>
    <w:rsid w:val="00C370FB"/>
    <w:rsid w:val="00C37147"/>
    <w:rsid w:val="00C66D01"/>
    <w:rsid w:val="00C7222E"/>
    <w:rsid w:val="00C8005A"/>
    <w:rsid w:val="00C91B8A"/>
    <w:rsid w:val="00C93A2B"/>
    <w:rsid w:val="00CA437B"/>
    <w:rsid w:val="00CA4E21"/>
    <w:rsid w:val="00CA57B3"/>
    <w:rsid w:val="00CB0DCD"/>
    <w:rsid w:val="00CD55A8"/>
    <w:rsid w:val="00CE0A8D"/>
    <w:rsid w:val="00CE56DD"/>
    <w:rsid w:val="00CE5A48"/>
    <w:rsid w:val="00D12B38"/>
    <w:rsid w:val="00D2127B"/>
    <w:rsid w:val="00D270EB"/>
    <w:rsid w:val="00D277D4"/>
    <w:rsid w:val="00D53BAC"/>
    <w:rsid w:val="00D70756"/>
    <w:rsid w:val="00D76389"/>
    <w:rsid w:val="00D81F8A"/>
    <w:rsid w:val="00D91ABC"/>
    <w:rsid w:val="00D92D52"/>
    <w:rsid w:val="00D93C96"/>
    <w:rsid w:val="00DA03E1"/>
    <w:rsid w:val="00DB56C4"/>
    <w:rsid w:val="00DB6B63"/>
    <w:rsid w:val="00DC19A4"/>
    <w:rsid w:val="00DC4959"/>
    <w:rsid w:val="00DD039A"/>
    <w:rsid w:val="00DE15C5"/>
    <w:rsid w:val="00DE29E1"/>
    <w:rsid w:val="00DF5D36"/>
    <w:rsid w:val="00DF6DDC"/>
    <w:rsid w:val="00E01A33"/>
    <w:rsid w:val="00E10E00"/>
    <w:rsid w:val="00E11B8F"/>
    <w:rsid w:val="00E14E02"/>
    <w:rsid w:val="00E45BF1"/>
    <w:rsid w:val="00E46115"/>
    <w:rsid w:val="00E64FC8"/>
    <w:rsid w:val="00E71367"/>
    <w:rsid w:val="00E9295D"/>
    <w:rsid w:val="00E95BD8"/>
    <w:rsid w:val="00EA6736"/>
    <w:rsid w:val="00EA7EFD"/>
    <w:rsid w:val="00EB7BD5"/>
    <w:rsid w:val="00EC6569"/>
    <w:rsid w:val="00ED0FE3"/>
    <w:rsid w:val="00F14758"/>
    <w:rsid w:val="00F15958"/>
    <w:rsid w:val="00F2075F"/>
    <w:rsid w:val="00F358C6"/>
    <w:rsid w:val="00F373AC"/>
    <w:rsid w:val="00F56723"/>
    <w:rsid w:val="00F724D8"/>
    <w:rsid w:val="00F82C6B"/>
    <w:rsid w:val="00FB1995"/>
    <w:rsid w:val="00FB200E"/>
    <w:rsid w:val="00FB335D"/>
    <w:rsid w:val="00FC1F00"/>
    <w:rsid w:val="00FC53F1"/>
    <w:rsid w:val="00FD57B7"/>
    <w:rsid w:val="00FE1560"/>
    <w:rsid w:val="00FE17CF"/>
    <w:rsid w:val="00FE1B48"/>
    <w:rsid w:val="00FE4427"/>
    <w:rsid w:val="00FE7FD6"/>
    <w:rsid w:val="00FF0D51"/>
    <w:rsid w:val="00FF1A6E"/>
    <w:rsid w:val="00FF21AF"/>
    <w:rsid w:val="00FF3EC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367BB"/>
  <w15:chartTrackingRefBased/>
  <w15:docId w15:val="{11150232-BC09-464D-A211-51969D0BD0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E15C5"/>
    <w:rPr>
      <w:rFonts w:ascii="Times New Roman" w:hAnsi="Times New Roman"/>
      <w:sz w:val="28"/>
    </w:rPr>
  </w:style>
  <w:style w:type="paragraph" w:styleId="1">
    <w:name w:val="heading 1"/>
    <w:basedOn w:val="a"/>
    <w:next w:val="a"/>
    <w:link w:val="10"/>
    <w:uiPriority w:val="9"/>
    <w:qFormat/>
    <w:rsid w:val="00AA10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452D7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750C4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B642F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62C00"/>
    <w:pPr>
      <w:ind w:left="720"/>
      <w:contextualSpacing/>
    </w:pPr>
  </w:style>
  <w:style w:type="character" w:styleId="a4">
    <w:name w:val="Hyperlink"/>
    <w:basedOn w:val="a0"/>
    <w:uiPriority w:val="99"/>
    <w:unhideWhenUsed/>
    <w:rsid w:val="00462C00"/>
    <w:rPr>
      <w:color w:val="0563C1" w:themeColor="hyperlink"/>
      <w:u w:val="single"/>
    </w:rPr>
  </w:style>
  <w:style w:type="character" w:customStyle="1" w:styleId="11">
    <w:name w:val="Неразрешенное упоминание1"/>
    <w:basedOn w:val="a0"/>
    <w:uiPriority w:val="99"/>
    <w:semiHidden/>
    <w:unhideWhenUsed/>
    <w:rsid w:val="00462C00"/>
    <w:rPr>
      <w:color w:val="605E5C"/>
      <w:shd w:val="clear" w:color="auto" w:fill="E1DFDD"/>
    </w:rPr>
  </w:style>
  <w:style w:type="character" w:customStyle="1" w:styleId="10">
    <w:name w:val="Заголовок 1 Знак"/>
    <w:basedOn w:val="a0"/>
    <w:link w:val="1"/>
    <w:uiPriority w:val="9"/>
    <w:rsid w:val="00AA1026"/>
    <w:rPr>
      <w:rFonts w:asciiTheme="majorHAnsi" w:eastAsiaTheme="majorEastAsia" w:hAnsiTheme="majorHAnsi" w:cstheme="majorBidi"/>
      <w:color w:val="2F5496" w:themeColor="accent1" w:themeShade="BF"/>
      <w:sz w:val="32"/>
      <w:szCs w:val="32"/>
    </w:rPr>
  </w:style>
  <w:style w:type="paragraph" w:styleId="a5">
    <w:name w:val="TOC Heading"/>
    <w:basedOn w:val="1"/>
    <w:next w:val="a"/>
    <w:uiPriority w:val="39"/>
    <w:unhideWhenUsed/>
    <w:qFormat/>
    <w:rsid w:val="00AA1026"/>
    <w:pPr>
      <w:outlineLvl w:val="9"/>
    </w:pPr>
  </w:style>
  <w:style w:type="paragraph" w:styleId="12">
    <w:name w:val="toc 1"/>
    <w:basedOn w:val="a"/>
    <w:next w:val="a"/>
    <w:autoRedefine/>
    <w:uiPriority w:val="39"/>
    <w:unhideWhenUsed/>
    <w:rsid w:val="00FC1F00"/>
    <w:pPr>
      <w:tabs>
        <w:tab w:val="right" w:leader="dot" w:pos="9345"/>
      </w:tabs>
      <w:spacing w:after="0"/>
      <w:ind w:left="426" w:hanging="426"/>
    </w:pPr>
  </w:style>
  <w:style w:type="character" w:customStyle="1" w:styleId="40">
    <w:name w:val="Заголовок 4 Знак"/>
    <w:basedOn w:val="a0"/>
    <w:link w:val="4"/>
    <w:uiPriority w:val="9"/>
    <w:semiHidden/>
    <w:rsid w:val="00B642F9"/>
    <w:rPr>
      <w:rFonts w:asciiTheme="majorHAnsi" w:eastAsiaTheme="majorEastAsia" w:hAnsiTheme="majorHAnsi" w:cstheme="majorBidi"/>
      <w:i/>
      <w:iCs/>
      <w:color w:val="2F5496" w:themeColor="accent1" w:themeShade="BF"/>
    </w:rPr>
  </w:style>
  <w:style w:type="paragraph" w:styleId="a6">
    <w:name w:val="Normal (Web)"/>
    <w:basedOn w:val="a"/>
    <w:uiPriority w:val="99"/>
    <w:semiHidden/>
    <w:unhideWhenUsed/>
    <w:rsid w:val="00B642F9"/>
    <w:rPr>
      <w:rFonts w:cs="Times New Roman"/>
      <w:sz w:val="24"/>
      <w:szCs w:val="24"/>
    </w:rPr>
  </w:style>
  <w:style w:type="character" w:customStyle="1" w:styleId="3552">
    <w:name w:val="3552"/>
    <w:aliases w:val="bqiaagaaeyqcaaagiaiaaaplawaabdckaaaaaaaaaaaaaaaaaaaaaaaaaaaaaaaaaaaaaaaaaaaaaaaaaaaaaaaaaaaaaaaaaaaaaaaaaaaaaaaaaaaaaaaaaaaaaaaaaaaaaaaaaaaaaaaaaaaaaaaaaaaaaaaaaaaaaaaaaaaaaaaaaaaaaaaaaaaaaaaaaaaaaaaaaaaaaaaaaaaaaaaaaaaaaaaaaaaaaaaa"/>
    <w:basedOn w:val="a0"/>
    <w:rsid w:val="003F0018"/>
  </w:style>
  <w:style w:type="character" w:customStyle="1" w:styleId="20">
    <w:name w:val="Заголовок 2 Знак"/>
    <w:basedOn w:val="a0"/>
    <w:link w:val="2"/>
    <w:uiPriority w:val="9"/>
    <w:semiHidden/>
    <w:rsid w:val="00452D7C"/>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semiHidden/>
    <w:rsid w:val="00750C43"/>
    <w:rPr>
      <w:rFonts w:asciiTheme="majorHAnsi" w:eastAsiaTheme="majorEastAsia" w:hAnsiTheme="majorHAnsi" w:cstheme="majorBidi"/>
      <w:color w:val="1F3763" w:themeColor="accent1" w:themeShade="7F"/>
      <w:sz w:val="24"/>
      <w:szCs w:val="24"/>
    </w:rPr>
  </w:style>
  <w:style w:type="paragraph" w:styleId="21">
    <w:name w:val="toc 2"/>
    <w:basedOn w:val="a"/>
    <w:next w:val="a"/>
    <w:autoRedefine/>
    <w:uiPriority w:val="39"/>
    <w:unhideWhenUsed/>
    <w:rsid w:val="000C0078"/>
    <w:pPr>
      <w:tabs>
        <w:tab w:val="right" w:leader="dot" w:pos="9345"/>
      </w:tabs>
      <w:spacing w:after="0"/>
      <w:ind w:left="426"/>
    </w:pPr>
  </w:style>
  <w:style w:type="paragraph" w:styleId="a7">
    <w:name w:val="header"/>
    <w:basedOn w:val="a"/>
    <w:link w:val="a8"/>
    <w:uiPriority w:val="99"/>
    <w:unhideWhenUsed/>
    <w:rsid w:val="004200FF"/>
    <w:pPr>
      <w:tabs>
        <w:tab w:val="center" w:pos="4844"/>
        <w:tab w:val="right" w:pos="9689"/>
      </w:tabs>
      <w:spacing w:after="0" w:line="240" w:lineRule="auto"/>
    </w:pPr>
  </w:style>
  <w:style w:type="character" w:customStyle="1" w:styleId="a8">
    <w:name w:val="Верхний колонтитул Знак"/>
    <w:basedOn w:val="a0"/>
    <w:link w:val="a7"/>
    <w:uiPriority w:val="99"/>
    <w:rsid w:val="004200FF"/>
  </w:style>
  <w:style w:type="paragraph" w:styleId="a9">
    <w:name w:val="footer"/>
    <w:basedOn w:val="a"/>
    <w:link w:val="aa"/>
    <w:uiPriority w:val="99"/>
    <w:unhideWhenUsed/>
    <w:rsid w:val="004200FF"/>
    <w:pPr>
      <w:tabs>
        <w:tab w:val="center" w:pos="4844"/>
        <w:tab w:val="right" w:pos="9689"/>
      </w:tabs>
      <w:spacing w:after="0" w:line="240" w:lineRule="auto"/>
    </w:pPr>
  </w:style>
  <w:style w:type="character" w:customStyle="1" w:styleId="aa">
    <w:name w:val="Нижний колонтитул Знак"/>
    <w:basedOn w:val="a0"/>
    <w:link w:val="a9"/>
    <w:uiPriority w:val="99"/>
    <w:rsid w:val="004200FF"/>
  </w:style>
  <w:style w:type="paragraph" w:styleId="ab">
    <w:name w:val="Balloon Text"/>
    <w:basedOn w:val="a"/>
    <w:link w:val="ac"/>
    <w:uiPriority w:val="99"/>
    <w:semiHidden/>
    <w:unhideWhenUsed/>
    <w:rsid w:val="00610E23"/>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610E23"/>
    <w:rPr>
      <w:rFonts w:ascii="Segoe UI" w:hAnsi="Segoe UI" w:cs="Segoe UI"/>
      <w:sz w:val="18"/>
      <w:szCs w:val="18"/>
    </w:rPr>
  </w:style>
  <w:style w:type="paragraph" w:customStyle="1" w:styleId="ad">
    <w:name w:val="ГОСТ Обычный текст"/>
    <w:basedOn w:val="a"/>
    <w:link w:val="ae"/>
    <w:qFormat/>
    <w:rsid w:val="006C7E83"/>
    <w:pPr>
      <w:spacing w:after="0" w:line="240" w:lineRule="auto"/>
      <w:ind w:firstLine="709"/>
      <w:jc w:val="both"/>
    </w:pPr>
    <w:rPr>
      <w:rFonts w:cs="Times New Roman"/>
      <w:color w:val="000000" w:themeColor="text1"/>
      <w:szCs w:val="28"/>
    </w:rPr>
  </w:style>
  <w:style w:type="character" w:customStyle="1" w:styleId="ae">
    <w:name w:val="ГОСТ Обычный текст Знак"/>
    <w:basedOn w:val="a0"/>
    <w:link w:val="ad"/>
    <w:rsid w:val="006C7E83"/>
    <w:rPr>
      <w:rFonts w:ascii="Times New Roman" w:hAnsi="Times New Roman" w:cs="Times New Roman"/>
      <w:color w:val="000000" w:themeColor="text1"/>
      <w:sz w:val="28"/>
      <w:szCs w:val="28"/>
      <w:lang w:val="ru-RU"/>
    </w:rPr>
  </w:style>
  <w:style w:type="table" w:styleId="af">
    <w:name w:val="Table Grid"/>
    <w:basedOn w:val="a1"/>
    <w:rsid w:val="006C7E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No Spacing"/>
    <w:aliases w:val="основной"/>
    <w:link w:val="af1"/>
    <w:uiPriority w:val="1"/>
    <w:qFormat/>
    <w:rsid w:val="00456CCB"/>
    <w:pPr>
      <w:spacing w:after="0" w:line="240" w:lineRule="auto"/>
    </w:pPr>
    <w:rPr>
      <w:rFonts w:ascii="Times New Roman" w:hAnsi="Times New Roman" w:cs="Times New Roman"/>
      <w:sz w:val="28"/>
      <w:szCs w:val="24"/>
    </w:rPr>
  </w:style>
  <w:style w:type="table" w:customStyle="1" w:styleId="13">
    <w:name w:val="Сетка таблицы1"/>
    <w:basedOn w:val="a1"/>
    <w:next w:val="af"/>
    <w:rsid w:val="00456CCB"/>
    <w:pPr>
      <w:spacing w:after="0" w:line="240" w:lineRule="auto"/>
    </w:pPr>
    <w:rPr>
      <w:kern w:val="2"/>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1"/>
    <w:next w:val="af"/>
    <w:rsid w:val="00CD55A8"/>
    <w:pPr>
      <w:spacing w:after="0" w:line="240" w:lineRule="auto"/>
    </w:pPr>
    <w:rPr>
      <w:kern w:val="2"/>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Сетка таблицы3"/>
    <w:basedOn w:val="a1"/>
    <w:next w:val="af"/>
    <w:uiPriority w:val="39"/>
    <w:rsid w:val="00313E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Strong"/>
    <w:basedOn w:val="a0"/>
    <w:uiPriority w:val="22"/>
    <w:qFormat/>
    <w:rsid w:val="00E71367"/>
    <w:rPr>
      <w:b/>
      <w:bCs/>
    </w:rPr>
  </w:style>
  <w:style w:type="table" w:customStyle="1" w:styleId="41">
    <w:name w:val="Сетка таблицы4"/>
    <w:basedOn w:val="a1"/>
    <w:next w:val="af"/>
    <w:uiPriority w:val="39"/>
    <w:rsid w:val="00E713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Сетка таблицы5"/>
    <w:basedOn w:val="a1"/>
    <w:next w:val="af"/>
    <w:uiPriority w:val="39"/>
    <w:rsid w:val="00A23A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Сетка таблицы6"/>
    <w:basedOn w:val="a1"/>
    <w:next w:val="af"/>
    <w:uiPriority w:val="39"/>
    <w:rsid w:val="00A23A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Сетка таблицы7"/>
    <w:basedOn w:val="a1"/>
    <w:next w:val="af"/>
    <w:uiPriority w:val="39"/>
    <w:rsid w:val="00A23A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Сетка таблицы8"/>
    <w:basedOn w:val="a1"/>
    <w:next w:val="af"/>
    <w:uiPriority w:val="39"/>
    <w:rsid w:val="00A23A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
    <w:name w:val="Сетка таблицы9"/>
    <w:basedOn w:val="a1"/>
    <w:next w:val="af"/>
    <w:uiPriority w:val="39"/>
    <w:rsid w:val="00A23A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Сетка таблицы10"/>
    <w:basedOn w:val="a1"/>
    <w:next w:val="af"/>
    <w:uiPriority w:val="39"/>
    <w:rsid w:val="00BE1C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Сетка таблицы11"/>
    <w:basedOn w:val="a1"/>
    <w:next w:val="af"/>
    <w:uiPriority w:val="39"/>
    <w:rsid w:val="00BE1C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Сетка таблицы12"/>
    <w:basedOn w:val="a1"/>
    <w:next w:val="af"/>
    <w:uiPriority w:val="39"/>
    <w:rsid w:val="00BE1C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2">
    <w:name w:val="toc 3"/>
    <w:basedOn w:val="a"/>
    <w:next w:val="a"/>
    <w:autoRedefine/>
    <w:uiPriority w:val="39"/>
    <w:unhideWhenUsed/>
    <w:rsid w:val="002F6718"/>
    <w:pPr>
      <w:spacing w:after="100"/>
      <w:ind w:left="440"/>
    </w:pPr>
  </w:style>
  <w:style w:type="character" w:styleId="af3">
    <w:name w:val="annotation reference"/>
    <w:basedOn w:val="a0"/>
    <w:uiPriority w:val="99"/>
    <w:semiHidden/>
    <w:unhideWhenUsed/>
    <w:rsid w:val="004146D3"/>
    <w:rPr>
      <w:sz w:val="16"/>
      <w:szCs w:val="16"/>
    </w:rPr>
  </w:style>
  <w:style w:type="paragraph" w:styleId="af4">
    <w:name w:val="annotation text"/>
    <w:basedOn w:val="a"/>
    <w:link w:val="af5"/>
    <w:uiPriority w:val="99"/>
    <w:semiHidden/>
    <w:unhideWhenUsed/>
    <w:rsid w:val="004146D3"/>
    <w:pPr>
      <w:spacing w:line="240" w:lineRule="auto"/>
    </w:pPr>
    <w:rPr>
      <w:sz w:val="20"/>
      <w:szCs w:val="20"/>
    </w:rPr>
  </w:style>
  <w:style w:type="character" w:customStyle="1" w:styleId="af5">
    <w:name w:val="Текст примечания Знак"/>
    <w:basedOn w:val="a0"/>
    <w:link w:val="af4"/>
    <w:uiPriority w:val="99"/>
    <w:semiHidden/>
    <w:rsid w:val="004146D3"/>
    <w:rPr>
      <w:sz w:val="20"/>
      <w:szCs w:val="20"/>
    </w:rPr>
  </w:style>
  <w:style w:type="paragraph" w:styleId="af6">
    <w:name w:val="annotation subject"/>
    <w:basedOn w:val="af4"/>
    <w:next w:val="af4"/>
    <w:link w:val="af7"/>
    <w:uiPriority w:val="99"/>
    <w:semiHidden/>
    <w:unhideWhenUsed/>
    <w:rsid w:val="004146D3"/>
    <w:rPr>
      <w:b/>
      <w:bCs/>
    </w:rPr>
  </w:style>
  <w:style w:type="character" w:customStyle="1" w:styleId="af7">
    <w:name w:val="Тема примечания Знак"/>
    <w:basedOn w:val="af5"/>
    <w:link w:val="af6"/>
    <w:uiPriority w:val="99"/>
    <w:semiHidden/>
    <w:rsid w:val="004146D3"/>
    <w:rPr>
      <w:b/>
      <w:bCs/>
      <w:sz w:val="20"/>
      <w:szCs w:val="20"/>
    </w:rPr>
  </w:style>
  <w:style w:type="paragraph" w:styleId="af8">
    <w:name w:val="Revision"/>
    <w:hidden/>
    <w:uiPriority w:val="99"/>
    <w:semiHidden/>
    <w:rsid w:val="004146D3"/>
    <w:pPr>
      <w:spacing w:after="0" w:line="240" w:lineRule="auto"/>
    </w:pPr>
  </w:style>
  <w:style w:type="character" w:customStyle="1" w:styleId="UnresolvedMention">
    <w:name w:val="Unresolved Mention"/>
    <w:basedOn w:val="a0"/>
    <w:uiPriority w:val="99"/>
    <w:semiHidden/>
    <w:unhideWhenUsed/>
    <w:rsid w:val="00E45BF1"/>
    <w:rPr>
      <w:color w:val="605E5C"/>
      <w:shd w:val="clear" w:color="auto" w:fill="E1DFDD"/>
    </w:rPr>
  </w:style>
  <w:style w:type="table" w:customStyle="1" w:styleId="310">
    <w:name w:val="Сетка таблицы31"/>
    <w:basedOn w:val="a1"/>
    <w:next w:val="af"/>
    <w:uiPriority w:val="39"/>
    <w:rsid w:val="00347229"/>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
    <w:name w:val="Сетка таблицы101"/>
    <w:basedOn w:val="a1"/>
    <w:next w:val="af"/>
    <w:uiPriority w:val="39"/>
    <w:rsid w:val="00347229"/>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
    <w:name w:val="Сетка таблицы13"/>
    <w:basedOn w:val="a1"/>
    <w:next w:val="af"/>
    <w:rsid w:val="0059608B"/>
    <w:pPr>
      <w:spacing w:after="0" w:line="240" w:lineRule="auto"/>
    </w:pPr>
    <w:rPr>
      <w:kern w:val="2"/>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Сетка таблицы14"/>
    <w:basedOn w:val="a1"/>
    <w:next w:val="af"/>
    <w:uiPriority w:val="39"/>
    <w:rsid w:val="0059608B"/>
    <w:pPr>
      <w:spacing w:after="0" w:line="240" w:lineRule="auto"/>
    </w:pPr>
    <w:rPr>
      <w:rFonts w:ascii="Times New Roman" w:hAnsi="Times New Roman" w:cs="Times New Roman"/>
      <w:color w:val="000000"/>
      <w:kern w:val="2"/>
      <w:sz w:val="24"/>
      <w:szCs w:val="20"/>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Сетка таблицы15"/>
    <w:basedOn w:val="a1"/>
    <w:next w:val="af"/>
    <w:rsid w:val="0059608B"/>
    <w:pPr>
      <w:spacing w:after="0" w:line="240" w:lineRule="auto"/>
    </w:pPr>
    <w:rPr>
      <w:kern w:val="2"/>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
    <w:name w:val="Сетка таблицы16"/>
    <w:basedOn w:val="a1"/>
    <w:next w:val="af"/>
    <w:uiPriority w:val="39"/>
    <w:rsid w:val="0059608B"/>
    <w:pPr>
      <w:spacing w:after="0" w:line="240" w:lineRule="auto"/>
    </w:pPr>
    <w:rPr>
      <w:rFonts w:ascii="Times New Roman" w:hAnsi="Times New Roman" w:cs="Times New Roman"/>
      <w:color w:val="000000"/>
      <w:kern w:val="2"/>
      <w:sz w:val="24"/>
      <w:szCs w:val="20"/>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
    <w:name w:val="Сетка таблицы17"/>
    <w:basedOn w:val="a1"/>
    <w:next w:val="af"/>
    <w:uiPriority w:val="39"/>
    <w:rsid w:val="007A64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
    <w:name w:val="Сетка таблицы163"/>
    <w:basedOn w:val="a1"/>
    <w:next w:val="af"/>
    <w:uiPriority w:val="39"/>
    <w:rsid w:val="004E393D"/>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1">
    <w:name w:val="Сетка таблицы1631"/>
    <w:basedOn w:val="a1"/>
    <w:next w:val="af"/>
    <w:uiPriority w:val="39"/>
    <w:rsid w:val="00596879"/>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1">
    <w:name w:val="Без интервала Знак"/>
    <w:aliases w:val="основной Знак"/>
    <w:basedOn w:val="a0"/>
    <w:link w:val="af0"/>
    <w:uiPriority w:val="1"/>
    <w:rsid w:val="00B44819"/>
    <w:rPr>
      <w:rFonts w:ascii="Times New Roman" w:hAnsi="Times New Roman" w:cs="Times New Roman"/>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664174">
      <w:bodyDiv w:val="1"/>
      <w:marLeft w:val="0"/>
      <w:marRight w:val="0"/>
      <w:marTop w:val="0"/>
      <w:marBottom w:val="0"/>
      <w:divBdr>
        <w:top w:val="none" w:sz="0" w:space="0" w:color="auto"/>
        <w:left w:val="none" w:sz="0" w:space="0" w:color="auto"/>
        <w:bottom w:val="none" w:sz="0" w:space="0" w:color="auto"/>
        <w:right w:val="none" w:sz="0" w:space="0" w:color="auto"/>
      </w:divBdr>
    </w:div>
    <w:div w:id="24797323">
      <w:bodyDiv w:val="1"/>
      <w:marLeft w:val="0"/>
      <w:marRight w:val="0"/>
      <w:marTop w:val="0"/>
      <w:marBottom w:val="0"/>
      <w:divBdr>
        <w:top w:val="none" w:sz="0" w:space="0" w:color="auto"/>
        <w:left w:val="none" w:sz="0" w:space="0" w:color="auto"/>
        <w:bottom w:val="none" w:sz="0" w:space="0" w:color="auto"/>
        <w:right w:val="none" w:sz="0" w:space="0" w:color="auto"/>
      </w:divBdr>
    </w:div>
    <w:div w:id="27878184">
      <w:bodyDiv w:val="1"/>
      <w:marLeft w:val="0"/>
      <w:marRight w:val="0"/>
      <w:marTop w:val="0"/>
      <w:marBottom w:val="0"/>
      <w:divBdr>
        <w:top w:val="none" w:sz="0" w:space="0" w:color="auto"/>
        <w:left w:val="none" w:sz="0" w:space="0" w:color="auto"/>
        <w:bottom w:val="none" w:sz="0" w:space="0" w:color="auto"/>
        <w:right w:val="none" w:sz="0" w:space="0" w:color="auto"/>
      </w:divBdr>
    </w:div>
    <w:div w:id="66811102">
      <w:bodyDiv w:val="1"/>
      <w:marLeft w:val="0"/>
      <w:marRight w:val="0"/>
      <w:marTop w:val="0"/>
      <w:marBottom w:val="0"/>
      <w:divBdr>
        <w:top w:val="none" w:sz="0" w:space="0" w:color="auto"/>
        <w:left w:val="none" w:sz="0" w:space="0" w:color="auto"/>
        <w:bottom w:val="none" w:sz="0" w:space="0" w:color="auto"/>
        <w:right w:val="none" w:sz="0" w:space="0" w:color="auto"/>
      </w:divBdr>
      <w:divsChild>
        <w:div w:id="649138514">
          <w:marLeft w:val="0"/>
          <w:marRight w:val="0"/>
          <w:marTop w:val="0"/>
          <w:marBottom w:val="0"/>
          <w:divBdr>
            <w:top w:val="none" w:sz="0" w:space="0" w:color="auto"/>
            <w:left w:val="none" w:sz="0" w:space="0" w:color="auto"/>
            <w:bottom w:val="none" w:sz="0" w:space="0" w:color="auto"/>
            <w:right w:val="none" w:sz="0" w:space="0" w:color="auto"/>
          </w:divBdr>
        </w:div>
        <w:div w:id="1551574740">
          <w:marLeft w:val="0"/>
          <w:marRight w:val="0"/>
          <w:marTop w:val="0"/>
          <w:marBottom w:val="450"/>
          <w:divBdr>
            <w:top w:val="none" w:sz="0" w:space="0" w:color="auto"/>
            <w:left w:val="none" w:sz="0" w:space="0" w:color="auto"/>
            <w:bottom w:val="none" w:sz="0" w:space="0" w:color="auto"/>
            <w:right w:val="none" w:sz="0" w:space="0" w:color="auto"/>
          </w:divBdr>
          <w:divsChild>
            <w:div w:id="41794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3253">
      <w:bodyDiv w:val="1"/>
      <w:marLeft w:val="0"/>
      <w:marRight w:val="0"/>
      <w:marTop w:val="0"/>
      <w:marBottom w:val="0"/>
      <w:divBdr>
        <w:top w:val="none" w:sz="0" w:space="0" w:color="auto"/>
        <w:left w:val="none" w:sz="0" w:space="0" w:color="auto"/>
        <w:bottom w:val="none" w:sz="0" w:space="0" w:color="auto"/>
        <w:right w:val="none" w:sz="0" w:space="0" w:color="auto"/>
      </w:divBdr>
    </w:div>
    <w:div w:id="78527200">
      <w:bodyDiv w:val="1"/>
      <w:marLeft w:val="0"/>
      <w:marRight w:val="0"/>
      <w:marTop w:val="0"/>
      <w:marBottom w:val="0"/>
      <w:divBdr>
        <w:top w:val="none" w:sz="0" w:space="0" w:color="auto"/>
        <w:left w:val="none" w:sz="0" w:space="0" w:color="auto"/>
        <w:bottom w:val="none" w:sz="0" w:space="0" w:color="auto"/>
        <w:right w:val="none" w:sz="0" w:space="0" w:color="auto"/>
      </w:divBdr>
    </w:div>
    <w:div w:id="117262538">
      <w:bodyDiv w:val="1"/>
      <w:marLeft w:val="0"/>
      <w:marRight w:val="0"/>
      <w:marTop w:val="0"/>
      <w:marBottom w:val="0"/>
      <w:divBdr>
        <w:top w:val="none" w:sz="0" w:space="0" w:color="auto"/>
        <w:left w:val="none" w:sz="0" w:space="0" w:color="auto"/>
        <w:bottom w:val="none" w:sz="0" w:space="0" w:color="auto"/>
        <w:right w:val="none" w:sz="0" w:space="0" w:color="auto"/>
      </w:divBdr>
    </w:div>
    <w:div w:id="119997790">
      <w:bodyDiv w:val="1"/>
      <w:marLeft w:val="0"/>
      <w:marRight w:val="0"/>
      <w:marTop w:val="0"/>
      <w:marBottom w:val="0"/>
      <w:divBdr>
        <w:top w:val="none" w:sz="0" w:space="0" w:color="auto"/>
        <w:left w:val="none" w:sz="0" w:space="0" w:color="auto"/>
        <w:bottom w:val="none" w:sz="0" w:space="0" w:color="auto"/>
        <w:right w:val="none" w:sz="0" w:space="0" w:color="auto"/>
      </w:divBdr>
    </w:div>
    <w:div w:id="162553516">
      <w:bodyDiv w:val="1"/>
      <w:marLeft w:val="0"/>
      <w:marRight w:val="0"/>
      <w:marTop w:val="0"/>
      <w:marBottom w:val="0"/>
      <w:divBdr>
        <w:top w:val="none" w:sz="0" w:space="0" w:color="auto"/>
        <w:left w:val="none" w:sz="0" w:space="0" w:color="auto"/>
        <w:bottom w:val="none" w:sz="0" w:space="0" w:color="auto"/>
        <w:right w:val="none" w:sz="0" w:space="0" w:color="auto"/>
      </w:divBdr>
    </w:div>
    <w:div w:id="185950611">
      <w:bodyDiv w:val="1"/>
      <w:marLeft w:val="0"/>
      <w:marRight w:val="0"/>
      <w:marTop w:val="0"/>
      <w:marBottom w:val="0"/>
      <w:divBdr>
        <w:top w:val="none" w:sz="0" w:space="0" w:color="auto"/>
        <w:left w:val="none" w:sz="0" w:space="0" w:color="auto"/>
        <w:bottom w:val="none" w:sz="0" w:space="0" w:color="auto"/>
        <w:right w:val="none" w:sz="0" w:space="0" w:color="auto"/>
      </w:divBdr>
    </w:div>
    <w:div w:id="242570032">
      <w:bodyDiv w:val="1"/>
      <w:marLeft w:val="0"/>
      <w:marRight w:val="0"/>
      <w:marTop w:val="0"/>
      <w:marBottom w:val="0"/>
      <w:divBdr>
        <w:top w:val="none" w:sz="0" w:space="0" w:color="auto"/>
        <w:left w:val="none" w:sz="0" w:space="0" w:color="auto"/>
        <w:bottom w:val="none" w:sz="0" w:space="0" w:color="auto"/>
        <w:right w:val="none" w:sz="0" w:space="0" w:color="auto"/>
      </w:divBdr>
      <w:divsChild>
        <w:div w:id="325668512">
          <w:marLeft w:val="0"/>
          <w:marRight w:val="0"/>
          <w:marTop w:val="0"/>
          <w:marBottom w:val="0"/>
          <w:divBdr>
            <w:top w:val="none" w:sz="0" w:space="0" w:color="auto"/>
            <w:left w:val="none" w:sz="0" w:space="0" w:color="auto"/>
            <w:bottom w:val="none" w:sz="0" w:space="0" w:color="auto"/>
            <w:right w:val="none" w:sz="0" w:space="0" w:color="auto"/>
          </w:divBdr>
          <w:divsChild>
            <w:div w:id="1112477180">
              <w:marLeft w:val="0"/>
              <w:marRight w:val="0"/>
              <w:marTop w:val="0"/>
              <w:marBottom w:val="0"/>
              <w:divBdr>
                <w:top w:val="none" w:sz="0" w:space="0" w:color="auto"/>
                <w:left w:val="none" w:sz="0" w:space="0" w:color="auto"/>
                <w:bottom w:val="none" w:sz="0" w:space="0" w:color="auto"/>
                <w:right w:val="none" w:sz="0" w:space="0" w:color="auto"/>
              </w:divBdr>
              <w:divsChild>
                <w:div w:id="1551116586">
                  <w:marLeft w:val="0"/>
                  <w:marRight w:val="0"/>
                  <w:marTop w:val="60"/>
                  <w:marBottom w:val="60"/>
                  <w:divBdr>
                    <w:top w:val="none" w:sz="0" w:space="0" w:color="auto"/>
                    <w:left w:val="none" w:sz="0" w:space="0" w:color="auto"/>
                    <w:bottom w:val="none" w:sz="0" w:space="0" w:color="auto"/>
                    <w:right w:val="none" w:sz="0" w:space="0" w:color="auto"/>
                  </w:divBdr>
                  <w:divsChild>
                    <w:div w:id="125437493">
                      <w:marLeft w:val="0"/>
                      <w:marRight w:val="0"/>
                      <w:marTop w:val="0"/>
                      <w:marBottom w:val="0"/>
                      <w:divBdr>
                        <w:top w:val="none" w:sz="0" w:space="0" w:color="auto"/>
                        <w:left w:val="none" w:sz="0" w:space="0" w:color="auto"/>
                        <w:bottom w:val="none" w:sz="0" w:space="0" w:color="auto"/>
                        <w:right w:val="none" w:sz="0" w:space="0" w:color="auto"/>
                      </w:divBdr>
                      <w:divsChild>
                        <w:div w:id="291594652">
                          <w:marLeft w:val="0"/>
                          <w:marRight w:val="0"/>
                          <w:marTop w:val="0"/>
                          <w:marBottom w:val="0"/>
                          <w:divBdr>
                            <w:top w:val="none" w:sz="0" w:space="0" w:color="auto"/>
                            <w:left w:val="none" w:sz="0" w:space="0" w:color="auto"/>
                            <w:bottom w:val="none" w:sz="0" w:space="0" w:color="auto"/>
                            <w:right w:val="none" w:sz="0" w:space="0" w:color="auto"/>
                          </w:divBdr>
                        </w:div>
                        <w:div w:id="1599286102">
                          <w:marLeft w:val="0"/>
                          <w:marRight w:val="0"/>
                          <w:marTop w:val="0"/>
                          <w:marBottom w:val="0"/>
                          <w:divBdr>
                            <w:top w:val="none" w:sz="0" w:space="0" w:color="auto"/>
                            <w:left w:val="none" w:sz="0" w:space="0" w:color="auto"/>
                            <w:bottom w:val="none" w:sz="0" w:space="0" w:color="auto"/>
                            <w:right w:val="none" w:sz="0" w:space="0" w:color="auto"/>
                          </w:divBdr>
                          <w:divsChild>
                            <w:div w:id="1994095981">
                              <w:marLeft w:val="0"/>
                              <w:marRight w:val="0"/>
                              <w:marTop w:val="0"/>
                              <w:marBottom w:val="0"/>
                              <w:divBdr>
                                <w:top w:val="none" w:sz="0" w:space="0" w:color="auto"/>
                                <w:left w:val="none" w:sz="0" w:space="0" w:color="auto"/>
                                <w:bottom w:val="none" w:sz="0" w:space="0" w:color="auto"/>
                                <w:right w:val="none" w:sz="0" w:space="0" w:color="auto"/>
                              </w:divBdr>
                              <w:divsChild>
                                <w:div w:id="633101588">
                                  <w:marLeft w:val="30"/>
                                  <w:marRight w:val="0"/>
                                  <w:marTop w:val="0"/>
                                  <w:marBottom w:val="0"/>
                                  <w:divBdr>
                                    <w:top w:val="none" w:sz="0" w:space="0" w:color="auto"/>
                                    <w:left w:val="none" w:sz="0" w:space="0" w:color="auto"/>
                                    <w:bottom w:val="none" w:sz="0" w:space="0" w:color="auto"/>
                                    <w:right w:val="none" w:sz="0" w:space="0" w:color="auto"/>
                                  </w:divBdr>
                                  <w:divsChild>
                                    <w:div w:id="128642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892481">
                      <w:marLeft w:val="0"/>
                      <w:marRight w:val="0"/>
                      <w:marTop w:val="0"/>
                      <w:marBottom w:val="0"/>
                      <w:divBdr>
                        <w:top w:val="none" w:sz="0" w:space="0" w:color="auto"/>
                        <w:left w:val="none" w:sz="0" w:space="0" w:color="auto"/>
                        <w:bottom w:val="none" w:sz="0" w:space="0" w:color="auto"/>
                        <w:right w:val="none" w:sz="0" w:space="0" w:color="auto"/>
                      </w:divBdr>
                      <w:divsChild>
                        <w:div w:id="310183442">
                          <w:marLeft w:val="0"/>
                          <w:marRight w:val="0"/>
                          <w:marTop w:val="0"/>
                          <w:marBottom w:val="0"/>
                          <w:divBdr>
                            <w:top w:val="none" w:sz="0" w:space="0" w:color="auto"/>
                            <w:left w:val="none" w:sz="0" w:space="0" w:color="auto"/>
                            <w:bottom w:val="none" w:sz="0" w:space="0" w:color="auto"/>
                            <w:right w:val="none" w:sz="0" w:space="0" w:color="auto"/>
                          </w:divBdr>
                          <w:divsChild>
                            <w:div w:id="1203590954">
                              <w:marLeft w:val="0"/>
                              <w:marRight w:val="0"/>
                              <w:marTop w:val="0"/>
                              <w:marBottom w:val="0"/>
                              <w:divBdr>
                                <w:top w:val="none" w:sz="0" w:space="0" w:color="auto"/>
                                <w:left w:val="none" w:sz="0" w:space="0" w:color="auto"/>
                                <w:bottom w:val="none" w:sz="0" w:space="0" w:color="auto"/>
                                <w:right w:val="none" w:sz="0" w:space="0" w:color="auto"/>
                              </w:divBdr>
                              <w:divsChild>
                                <w:div w:id="1068529848">
                                  <w:marLeft w:val="0"/>
                                  <w:marRight w:val="0"/>
                                  <w:marTop w:val="0"/>
                                  <w:marBottom w:val="0"/>
                                  <w:divBdr>
                                    <w:top w:val="none" w:sz="0" w:space="0" w:color="auto"/>
                                    <w:left w:val="none" w:sz="0" w:space="0" w:color="auto"/>
                                    <w:bottom w:val="none" w:sz="0" w:space="0" w:color="auto"/>
                                    <w:right w:val="none" w:sz="0" w:space="0" w:color="auto"/>
                                  </w:divBdr>
                                  <w:divsChild>
                                    <w:div w:id="1646078784">
                                      <w:marLeft w:val="0"/>
                                      <w:marRight w:val="0"/>
                                      <w:marTop w:val="0"/>
                                      <w:marBottom w:val="0"/>
                                      <w:divBdr>
                                        <w:top w:val="none" w:sz="0" w:space="0" w:color="auto"/>
                                        <w:left w:val="none" w:sz="0" w:space="0" w:color="auto"/>
                                        <w:bottom w:val="none" w:sz="0" w:space="0" w:color="auto"/>
                                        <w:right w:val="none" w:sz="0" w:space="0" w:color="auto"/>
                                      </w:divBdr>
                                      <w:divsChild>
                                        <w:div w:id="1092313424">
                                          <w:marLeft w:val="0"/>
                                          <w:marRight w:val="0"/>
                                          <w:marTop w:val="0"/>
                                          <w:marBottom w:val="0"/>
                                          <w:divBdr>
                                            <w:top w:val="none" w:sz="0" w:space="0" w:color="auto"/>
                                            <w:left w:val="none" w:sz="0" w:space="0" w:color="auto"/>
                                            <w:bottom w:val="none" w:sz="0" w:space="0" w:color="auto"/>
                                            <w:right w:val="none" w:sz="0" w:space="0" w:color="auto"/>
                                          </w:divBdr>
                                          <w:divsChild>
                                            <w:div w:id="1089429132">
                                              <w:marLeft w:val="0"/>
                                              <w:marRight w:val="0"/>
                                              <w:marTop w:val="0"/>
                                              <w:marBottom w:val="0"/>
                                              <w:divBdr>
                                                <w:top w:val="none" w:sz="0" w:space="0" w:color="auto"/>
                                                <w:left w:val="none" w:sz="0" w:space="0" w:color="auto"/>
                                                <w:bottom w:val="none" w:sz="0" w:space="0" w:color="auto"/>
                                                <w:right w:val="none" w:sz="0" w:space="0" w:color="auto"/>
                                              </w:divBdr>
                                              <w:divsChild>
                                                <w:div w:id="686755185">
                                                  <w:marLeft w:val="0"/>
                                                  <w:marRight w:val="0"/>
                                                  <w:marTop w:val="0"/>
                                                  <w:marBottom w:val="0"/>
                                                  <w:divBdr>
                                                    <w:top w:val="none" w:sz="0" w:space="0" w:color="auto"/>
                                                    <w:left w:val="none" w:sz="0" w:space="0" w:color="auto"/>
                                                    <w:bottom w:val="none" w:sz="0" w:space="0" w:color="auto"/>
                                                    <w:right w:val="none" w:sz="0" w:space="0" w:color="auto"/>
                                                  </w:divBdr>
                                                  <w:divsChild>
                                                    <w:div w:id="559443184">
                                                      <w:marLeft w:val="0"/>
                                                      <w:marRight w:val="0"/>
                                                      <w:marTop w:val="0"/>
                                                      <w:marBottom w:val="0"/>
                                                      <w:divBdr>
                                                        <w:top w:val="none" w:sz="0" w:space="0" w:color="auto"/>
                                                        <w:left w:val="none" w:sz="0" w:space="0" w:color="auto"/>
                                                        <w:bottom w:val="none" w:sz="0" w:space="0" w:color="auto"/>
                                                        <w:right w:val="none" w:sz="0" w:space="0" w:color="auto"/>
                                                      </w:divBdr>
                                                    </w:div>
                                                    <w:div w:id="127201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56843403">
          <w:marLeft w:val="0"/>
          <w:marRight w:val="0"/>
          <w:marTop w:val="0"/>
          <w:marBottom w:val="0"/>
          <w:divBdr>
            <w:top w:val="none" w:sz="0" w:space="0" w:color="auto"/>
            <w:left w:val="none" w:sz="0" w:space="0" w:color="auto"/>
            <w:bottom w:val="none" w:sz="0" w:space="0" w:color="auto"/>
            <w:right w:val="none" w:sz="0" w:space="0" w:color="auto"/>
          </w:divBdr>
          <w:divsChild>
            <w:div w:id="316299966">
              <w:marLeft w:val="0"/>
              <w:marRight w:val="0"/>
              <w:marTop w:val="0"/>
              <w:marBottom w:val="0"/>
              <w:divBdr>
                <w:top w:val="none" w:sz="0" w:space="0" w:color="auto"/>
                <w:left w:val="none" w:sz="0" w:space="0" w:color="auto"/>
                <w:bottom w:val="none" w:sz="0" w:space="0" w:color="auto"/>
                <w:right w:val="none" w:sz="0" w:space="0" w:color="auto"/>
              </w:divBdr>
              <w:divsChild>
                <w:div w:id="1034424575">
                  <w:marLeft w:val="0"/>
                  <w:marRight w:val="0"/>
                  <w:marTop w:val="60"/>
                  <w:marBottom w:val="60"/>
                  <w:divBdr>
                    <w:top w:val="none" w:sz="0" w:space="0" w:color="auto"/>
                    <w:left w:val="none" w:sz="0" w:space="0" w:color="auto"/>
                    <w:bottom w:val="none" w:sz="0" w:space="0" w:color="auto"/>
                    <w:right w:val="none" w:sz="0" w:space="0" w:color="auto"/>
                  </w:divBdr>
                  <w:divsChild>
                    <w:div w:id="1371489242">
                      <w:marLeft w:val="0"/>
                      <w:marRight w:val="0"/>
                      <w:marTop w:val="0"/>
                      <w:marBottom w:val="0"/>
                      <w:divBdr>
                        <w:top w:val="none" w:sz="0" w:space="0" w:color="auto"/>
                        <w:left w:val="none" w:sz="0" w:space="0" w:color="auto"/>
                        <w:bottom w:val="none" w:sz="0" w:space="0" w:color="auto"/>
                        <w:right w:val="none" w:sz="0" w:space="0" w:color="auto"/>
                      </w:divBdr>
                      <w:divsChild>
                        <w:div w:id="1808158270">
                          <w:marLeft w:val="0"/>
                          <w:marRight w:val="0"/>
                          <w:marTop w:val="0"/>
                          <w:marBottom w:val="0"/>
                          <w:divBdr>
                            <w:top w:val="none" w:sz="0" w:space="0" w:color="auto"/>
                            <w:left w:val="none" w:sz="0" w:space="0" w:color="auto"/>
                            <w:bottom w:val="none" w:sz="0" w:space="0" w:color="auto"/>
                            <w:right w:val="none" w:sz="0" w:space="0" w:color="auto"/>
                          </w:divBdr>
                        </w:div>
                        <w:div w:id="2139370378">
                          <w:marLeft w:val="0"/>
                          <w:marRight w:val="0"/>
                          <w:marTop w:val="0"/>
                          <w:marBottom w:val="0"/>
                          <w:divBdr>
                            <w:top w:val="none" w:sz="0" w:space="0" w:color="auto"/>
                            <w:left w:val="none" w:sz="0" w:space="0" w:color="auto"/>
                            <w:bottom w:val="none" w:sz="0" w:space="0" w:color="auto"/>
                            <w:right w:val="none" w:sz="0" w:space="0" w:color="auto"/>
                          </w:divBdr>
                          <w:divsChild>
                            <w:div w:id="741757717">
                              <w:marLeft w:val="0"/>
                              <w:marRight w:val="0"/>
                              <w:marTop w:val="0"/>
                              <w:marBottom w:val="0"/>
                              <w:divBdr>
                                <w:top w:val="none" w:sz="0" w:space="0" w:color="auto"/>
                                <w:left w:val="none" w:sz="0" w:space="0" w:color="auto"/>
                                <w:bottom w:val="none" w:sz="0" w:space="0" w:color="auto"/>
                                <w:right w:val="none" w:sz="0" w:space="0" w:color="auto"/>
                              </w:divBdr>
                              <w:divsChild>
                                <w:div w:id="359667958">
                                  <w:marLeft w:val="30"/>
                                  <w:marRight w:val="0"/>
                                  <w:marTop w:val="0"/>
                                  <w:marBottom w:val="0"/>
                                  <w:divBdr>
                                    <w:top w:val="none" w:sz="0" w:space="0" w:color="auto"/>
                                    <w:left w:val="none" w:sz="0" w:space="0" w:color="auto"/>
                                    <w:bottom w:val="none" w:sz="0" w:space="0" w:color="auto"/>
                                    <w:right w:val="none" w:sz="0" w:space="0" w:color="auto"/>
                                  </w:divBdr>
                                  <w:divsChild>
                                    <w:div w:id="122417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2450854">
                      <w:marLeft w:val="0"/>
                      <w:marRight w:val="0"/>
                      <w:marTop w:val="0"/>
                      <w:marBottom w:val="0"/>
                      <w:divBdr>
                        <w:top w:val="none" w:sz="0" w:space="0" w:color="auto"/>
                        <w:left w:val="none" w:sz="0" w:space="0" w:color="auto"/>
                        <w:bottom w:val="none" w:sz="0" w:space="0" w:color="auto"/>
                        <w:right w:val="none" w:sz="0" w:space="0" w:color="auto"/>
                      </w:divBdr>
                      <w:divsChild>
                        <w:div w:id="1309942879">
                          <w:marLeft w:val="0"/>
                          <w:marRight w:val="0"/>
                          <w:marTop w:val="0"/>
                          <w:marBottom w:val="0"/>
                          <w:divBdr>
                            <w:top w:val="none" w:sz="0" w:space="0" w:color="auto"/>
                            <w:left w:val="none" w:sz="0" w:space="0" w:color="auto"/>
                            <w:bottom w:val="none" w:sz="0" w:space="0" w:color="auto"/>
                            <w:right w:val="none" w:sz="0" w:space="0" w:color="auto"/>
                          </w:divBdr>
                          <w:divsChild>
                            <w:div w:id="1838182710">
                              <w:marLeft w:val="0"/>
                              <w:marRight w:val="0"/>
                              <w:marTop w:val="0"/>
                              <w:marBottom w:val="0"/>
                              <w:divBdr>
                                <w:top w:val="none" w:sz="0" w:space="0" w:color="auto"/>
                                <w:left w:val="none" w:sz="0" w:space="0" w:color="auto"/>
                                <w:bottom w:val="none" w:sz="0" w:space="0" w:color="auto"/>
                                <w:right w:val="none" w:sz="0" w:space="0" w:color="auto"/>
                              </w:divBdr>
                              <w:divsChild>
                                <w:div w:id="2024431469">
                                  <w:marLeft w:val="0"/>
                                  <w:marRight w:val="0"/>
                                  <w:marTop w:val="0"/>
                                  <w:marBottom w:val="0"/>
                                  <w:divBdr>
                                    <w:top w:val="none" w:sz="0" w:space="0" w:color="auto"/>
                                    <w:left w:val="none" w:sz="0" w:space="0" w:color="auto"/>
                                    <w:bottom w:val="none" w:sz="0" w:space="0" w:color="auto"/>
                                    <w:right w:val="none" w:sz="0" w:space="0" w:color="auto"/>
                                  </w:divBdr>
                                  <w:divsChild>
                                    <w:div w:id="1018700368">
                                      <w:marLeft w:val="0"/>
                                      <w:marRight w:val="0"/>
                                      <w:marTop w:val="0"/>
                                      <w:marBottom w:val="0"/>
                                      <w:divBdr>
                                        <w:top w:val="none" w:sz="0" w:space="0" w:color="auto"/>
                                        <w:left w:val="none" w:sz="0" w:space="0" w:color="auto"/>
                                        <w:bottom w:val="none" w:sz="0" w:space="0" w:color="auto"/>
                                        <w:right w:val="none" w:sz="0" w:space="0" w:color="auto"/>
                                      </w:divBdr>
                                      <w:divsChild>
                                        <w:div w:id="52124717">
                                          <w:marLeft w:val="0"/>
                                          <w:marRight w:val="0"/>
                                          <w:marTop w:val="0"/>
                                          <w:marBottom w:val="0"/>
                                          <w:divBdr>
                                            <w:top w:val="none" w:sz="0" w:space="0" w:color="auto"/>
                                            <w:left w:val="none" w:sz="0" w:space="0" w:color="auto"/>
                                            <w:bottom w:val="none" w:sz="0" w:space="0" w:color="auto"/>
                                            <w:right w:val="none" w:sz="0" w:space="0" w:color="auto"/>
                                          </w:divBdr>
                                          <w:divsChild>
                                            <w:div w:id="825367324">
                                              <w:marLeft w:val="0"/>
                                              <w:marRight w:val="0"/>
                                              <w:marTop w:val="0"/>
                                              <w:marBottom w:val="0"/>
                                              <w:divBdr>
                                                <w:top w:val="none" w:sz="0" w:space="0" w:color="auto"/>
                                                <w:left w:val="none" w:sz="0" w:space="0" w:color="auto"/>
                                                <w:bottom w:val="none" w:sz="0" w:space="0" w:color="auto"/>
                                                <w:right w:val="none" w:sz="0" w:space="0" w:color="auto"/>
                                              </w:divBdr>
                                              <w:divsChild>
                                                <w:div w:id="771170901">
                                                  <w:marLeft w:val="0"/>
                                                  <w:marRight w:val="0"/>
                                                  <w:marTop w:val="0"/>
                                                  <w:marBottom w:val="0"/>
                                                  <w:divBdr>
                                                    <w:top w:val="none" w:sz="0" w:space="0" w:color="auto"/>
                                                    <w:left w:val="none" w:sz="0" w:space="0" w:color="auto"/>
                                                    <w:bottom w:val="none" w:sz="0" w:space="0" w:color="auto"/>
                                                    <w:right w:val="none" w:sz="0" w:space="0" w:color="auto"/>
                                                  </w:divBdr>
                                                  <w:divsChild>
                                                    <w:div w:id="449740146">
                                                      <w:marLeft w:val="0"/>
                                                      <w:marRight w:val="0"/>
                                                      <w:marTop w:val="0"/>
                                                      <w:marBottom w:val="0"/>
                                                      <w:divBdr>
                                                        <w:top w:val="none" w:sz="0" w:space="0" w:color="auto"/>
                                                        <w:left w:val="none" w:sz="0" w:space="0" w:color="auto"/>
                                                        <w:bottom w:val="none" w:sz="0" w:space="0" w:color="auto"/>
                                                        <w:right w:val="none" w:sz="0" w:space="0" w:color="auto"/>
                                                      </w:divBdr>
                                                    </w:div>
                                                    <w:div w:id="633102858">
                                                      <w:marLeft w:val="0"/>
                                                      <w:marRight w:val="0"/>
                                                      <w:marTop w:val="0"/>
                                                      <w:marBottom w:val="0"/>
                                                      <w:divBdr>
                                                        <w:top w:val="none" w:sz="0" w:space="0" w:color="auto"/>
                                                        <w:left w:val="none" w:sz="0" w:space="0" w:color="auto"/>
                                                        <w:bottom w:val="none" w:sz="0" w:space="0" w:color="auto"/>
                                                        <w:right w:val="none" w:sz="0" w:space="0" w:color="auto"/>
                                                      </w:divBdr>
                                                    </w:div>
                                                    <w:div w:id="810563713">
                                                      <w:marLeft w:val="0"/>
                                                      <w:marRight w:val="0"/>
                                                      <w:marTop w:val="0"/>
                                                      <w:marBottom w:val="0"/>
                                                      <w:divBdr>
                                                        <w:top w:val="none" w:sz="0" w:space="0" w:color="auto"/>
                                                        <w:left w:val="none" w:sz="0" w:space="0" w:color="auto"/>
                                                        <w:bottom w:val="none" w:sz="0" w:space="0" w:color="auto"/>
                                                        <w:right w:val="none" w:sz="0" w:space="0" w:color="auto"/>
                                                      </w:divBdr>
                                                    </w:div>
                                                    <w:div w:id="852259163">
                                                      <w:marLeft w:val="0"/>
                                                      <w:marRight w:val="0"/>
                                                      <w:marTop w:val="0"/>
                                                      <w:marBottom w:val="0"/>
                                                      <w:divBdr>
                                                        <w:top w:val="none" w:sz="0" w:space="0" w:color="auto"/>
                                                        <w:left w:val="none" w:sz="0" w:space="0" w:color="auto"/>
                                                        <w:bottom w:val="none" w:sz="0" w:space="0" w:color="auto"/>
                                                        <w:right w:val="none" w:sz="0" w:space="0" w:color="auto"/>
                                                      </w:divBdr>
                                                    </w:div>
                                                    <w:div w:id="1607544710">
                                                      <w:marLeft w:val="0"/>
                                                      <w:marRight w:val="0"/>
                                                      <w:marTop w:val="0"/>
                                                      <w:marBottom w:val="0"/>
                                                      <w:divBdr>
                                                        <w:top w:val="none" w:sz="0" w:space="0" w:color="auto"/>
                                                        <w:left w:val="none" w:sz="0" w:space="0" w:color="auto"/>
                                                        <w:bottom w:val="none" w:sz="0" w:space="0" w:color="auto"/>
                                                        <w:right w:val="none" w:sz="0" w:space="0" w:color="auto"/>
                                                      </w:divBdr>
                                                    </w:div>
                                                    <w:div w:id="719405720">
                                                      <w:marLeft w:val="0"/>
                                                      <w:marRight w:val="0"/>
                                                      <w:marTop w:val="0"/>
                                                      <w:marBottom w:val="0"/>
                                                      <w:divBdr>
                                                        <w:top w:val="none" w:sz="0" w:space="0" w:color="auto"/>
                                                        <w:left w:val="none" w:sz="0" w:space="0" w:color="auto"/>
                                                        <w:bottom w:val="none" w:sz="0" w:space="0" w:color="auto"/>
                                                        <w:right w:val="none" w:sz="0" w:space="0" w:color="auto"/>
                                                      </w:divBdr>
                                                    </w:div>
                                                    <w:div w:id="1615209738">
                                                      <w:marLeft w:val="0"/>
                                                      <w:marRight w:val="0"/>
                                                      <w:marTop w:val="0"/>
                                                      <w:marBottom w:val="0"/>
                                                      <w:divBdr>
                                                        <w:top w:val="none" w:sz="0" w:space="0" w:color="auto"/>
                                                        <w:left w:val="none" w:sz="0" w:space="0" w:color="auto"/>
                                                        <w:bottom w:val="none" w:sz="0" w:space="0" w:color="auto"/>
                                                        <w:right w:val="none" w:sz="0" w:space="0" w:color="auto"/>
                                                      </w:divBdr>
                                                    </w:div>
                                                    <w:div w:id="9171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4907152">
          <w:marLeft w:val="0"/>
          <w:marRight w:val="0"/>
          <w:marTop w:val="0"/>
          <w:marBottom w:val="0"/>
          <w:divBdr>
            <w:top w:val="none" w:sz="0" w:space="0" w:color="auto"/>
            <w:left w:val="none" w:sz="0" w:space="0" w:color="auto"/>
            <w:bottom w:val="none" w:sz="0" w:space="0" w:color="auto"/>
            <w:right w:val="none" w:sz="0" w:space="0" w:color="auto"/>
          </w:divBdr>
          <w:divsChild>
            <w:div w:id="2086149018">
              <w:marLeft w:val="0"/>
              <w:marRight w:val="0"/>
              <w:marTop w:val="0"/>
              <w:marBottom w:val="0"/>
              <w:divBdr>
                <w:top w:val="none" w:sz="0" w:space="0" w:color="auto"/>
                <w:left w:val="none" w:sz="0" w:space="0" w:color="auto"/>
                <w:bottom w:val="none" w:sz="0" w:space="0" w:color="auto"/>
                <w:right w:val="none" w:sz="0" w:space="0" w:color="auto"/>
              </w:divBdr>
              <w:divsChild>
                <w:div w:id="1566377487">
                  <w:marLeft w:val="0"/>
                  <w:marRight w:val="0"/>
                  <w:marTop w:val="60"/>
                  <w:marBottom w:val="60"/>
                  <w:divBdr>
                    <w:top w:val="none" w:sz="0" w:space="0" w:color="auto"/>
                    <w:left w:val="none" w:sz="0" w:space="0" w:color="auto"/>
                    <w:bottom w:val="none" w:sz="0" w:space="0" w:color="auto"/>
                    <w:right w:val="none" w:sz="0" w:space="0" w:color="auto"/>
                  </w:divBdr>
                  <w:divsChild>
                    <w:div w:id="539436117">
                      <w:marLeft w:val="0"/>
                      <w:marRight w:val="0"/>
                      <w:marTop w:val="0"/>
                      <w:marBottom w:val="0"/>
                      <w:divBdr>
                        <w:top w:val="none" w:sz="0" w:space="0" w:color="auto"/>
                        <w:left w:val="none" w:sz="0" w:space="0" w:color="auto"/>
                        <w:bottom w:val="none" w:sz="0" w:space="0" w:color="auto"/>
                        <w:right w:val="none" w:sz="0" w:space="0" w:color="auto"/>
                      </w:divBdr>
                      <w:divsChild>
                        <w:div w:id="1689520557">
                          <w:marLeft w:val="0"/>
                          <w:marRight w:val="0"/>
                          <w:marTop w:val="0"/>
                          <w:marBottom w:val="0"/>
                          <w:divBdr>
                            <w:top w:val="none" w:sz="0" w:space="0" w:color="auto"/>
                            <w:left w:val="none" w:sz="0" w:space="0" w:color="auto"/>
                            <w:bottom w:val="none" w:sz="0" w:space="0" w:color="auto"/>
                            <w:right w:val="none" w:sz="0" w:space="0" w:color="auto"/>
                          </w:divBdr>
                        </w:div>
                        <w:div w:id="1498031087">
                          <w:marLeft w:val="0"/>
                          <w:marRight w:val="0"/>
                          <w:marTop w:val="0"/>
                          <w:marBottom w:val="0"/>
                          <w:divBdr>
                            <w:top w:val="none" w:sz="0" w:space="0" w:color="auto"/>
                            <w:left w:val="none" w:sz="0" w:space="0" w:color="auto"/>
                            <w:bottom w:val="none" w:sz="0" w:space="0" w:color="auto"/>
                            <w:right w:val="none" w:sz="0" w:space="0" w:color="auto"/>
                          </w:divBdr>
                          <w:divsChild>
                            <w:div w:id="143356938">
                              <w:marLeft w:val="0"/>
                              <w:marRight w:val="0"/>
                              <w:marTop w:val="0"/>
                              <w:marBottom w:val="0"/>
                              <w:divBdr>
                                <w:top w:val="none" w:sz="0" w:space="0" w:color="auto"/>
                                <w:left w:val="none" w:sz="0" w:space="0" w:color="auto"/>
                                <w:bottom w:val="none" w:sz="0" w:space="0" w:color="auto"/>
                                <w:right w:val="none" w:sz="0" w:space="0" w:color="auto"/>
                              </w:divBdr>
                              <w:divsChild>
                                <w:div w:id="111900020">
                                  <w:marLeft w:val="30"/>
                                  <w:marRight w:val="0"/>
                                  <w:marTop w:val="0"/>
                                  <w:marBottom w:val="0"/>
                                  <w:divBdr>
                                    <w:top w:val="none" w:sz="0" w:space="0" w:color="auto"/>
                                    <w:left w:val="none" w:sz="0" w:space="0" w:color="auto"/>
                                    <w:bottom w:val="none" w:sz="0" w:space="0" w:color="auto"/>
                                    <w:right w:val="none" w:sz="0" w:space="0" w:color="auto"/>
                                  </w:divBdr>
                                  <w:divsChild>
                                    <w:div w:id="121511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313162">
                      <w:marLeft w:val="0"/>
                      <w:marRight w:val="0"/>
                      <w:marTop w:val="0"/>
                      <w:marBottom w:val="0"/>
                      <w:divBdr>
                        <w:top w:val="none" w:sz="0" w:space="0" w:color="auto"/>
                        <w:left w:val="none" w:sz="0" w:space="0" w:color="auto"/>
                        <w:bottom w:val="none" w:sz="0" w:space="0" w:color="auto"/>
                        <w:right w:val="none" w:sz="0" w:space="0" w:color="auto"/>
                      </w:divBdr>
                      <w:divsChild>
                        <w:div w:id="1824617835">
                          <w:marLeft w:val="0"/>
                          <w:marRight w:val="0"/>
                          <w:marTop w:val="0"/>
                          <w:marBottom w:val="0"/>
                          <w:divBdr>
                            <w:top w:val="none" w:sz="0" w:space="0" w:color="auto"/>
                            <w:left w:val="none" w:sz="0" w:space="0" w:color="auto"/>
                            <w:bottom w:val="none" w:sz="0" w:space="0" w:color="auto"/>
                            <w:right w:val="none" w:sz="0" w:space="0" w:color="auto"/>
                          </w:divBdr>
                          <w:divsChild>
                            <w:div w:id="882132936">
                              <w:marLeft w:val="0"/>
                              <w:marRight w:val="0"/>
                              <w:marTop w:val="0"/>
                              <w:marBottom w:val="0"/>
                              <w:divBdr>
                                <w:top w:val="none" w:sz="0" w:space="0" w:color="auto"/>
                                <w:left w:val="none" w:sz="0" w:space="0" w:color="auto"/>
                                <w:bottom w:val="none" w:sz="0" w:space="0" w:color="auto"/>
                                <w:right w:val="none" w:sz="0" w:space="0" w:color="auto"/>
                              </w:divBdr>
                              <w:divsChild>
                                <w:div w:id="652224913">
                                  <w:marLeft w:val="0"/>
                                  <w:marRight w:val="0"/>
                                  <w:marTop w:val="0"/>
                                  <w:marBottom w:val="0"/>
                                  <w:divBdr>
                                    <w:top w:val="none" w:sz="0" w:space="0" w:color="auto"/>
                                    <w:left w:val="none" w:sz="0" w:space="0" w:color="auto"/>
                                    <w:bottom w:val="none" w:sz="0" w:space="0" w:color="auto"/>
                                    <w:right w:val="none" w:sz="0" w:space="0" w:color="auto"/>
                                  </w:divBdr>
                                  <w:divsChild>
                                    <w:div w:id="2127385366">
                                      <w:marLeft w:val="0"/>
                                      <w:marRight w:val="0"/>
                                      <w:marTop w:val="0"/>
                                      <w:marBottom w:val="0"/>
                                      <w:divBdr>
                                        <w:top w:val="none" w:sz="0" w:space="0" w:color="auto"/>
                                        <w:left w:val="none" w:sz="0" w:space="0" w:color="auto"/>
                                        <w:bottom w:val="none" w:sz="0" w:space="0" w:color="auto"/>
                                        <w:right w:val="none" w:sz="0" w:space="0" w:color="auto"/>
                                      </w:divBdr>
                                      <w:divsChild>
                                        <w:div w:id="485168993">
                                          <w:marLeft w:val="0"/>
                                          <w:marRight w:val="0"/>
                                          <w:marTop w:val="0"/>
                                          <w:marBottom w:val="0"/>
                                          <w:divBdr>
                                            <w:top w:val="none" w:sz="0" w:space="0" w:color="auto"/>
                                            <w:left w:val="none" w:sz="0" w:space="0" w:color="auto"/>
                                            <w:bottom w:val="none" w:sz="0" w:space="0" w:color="auto"/>
                                            <w:right w:val="none" w:sz="0" w:space="0" w:color="auto"/>
                                          </w:divBdr>
                                          <w:divsChild>
                                            <w:div w:id="1150169853">
                                              <w:marLeft w:val="0"/>
                                              <w:marRight w:val="0"/>
                                              <w:marTop w:val="0"/>
                                              <w:marBottom w:val="0"/>
                                              <w:divBdr>
                                                <w:top w:val="none" w:sz="0" w:space="0" w:color="auto"/>
                                                <w:left w:val="none" w:sz="0" w:space="0" w:color="auto"/>
                                                <w:bottom w:val="none" w:sz="0" w:space="0" w:color="auto"/>
                                                <w:right w:val="none" w:sz="0" w:space="0" w:color="auto"/>
                                              </w:divBdr>
                                              <w:divsChild>
                                                <w:div w:id="1992785624">
                                                  <w:marLeft w:val="0"/>
                                                  <w:marRight w:val="0"/>
                                                  <w:marTop w:val="0"/>
                                                  <w:marBottom w:val="0"/>
                                                  <w:divBdr>
                                                    <w:top w:val="none" w:sz="0" w:space="0" w:color="auto"/>
                                                    <w:left w:val="none" w:sz="0" w:space="0" w:color="auto"/>
                                                    <w:bottom w:val="none" w:sz="0" w:space="0" w:color="auto"/>
                                                    <w:right w:val="none" w:sz="0" w:space="0" w:color="auto"/>
                                                  </w:divBdr>
                                                  <w:divsChild>
                                                    <w:div w:id="1802112626">
                                                      <w:marLeft w:val="0"/>
                                                      <w:marRight w:val="0"/>
                                                      <w:marTop w:val="0"/>
                                                      <w:marBottom w:val="0"/>
                                                      <w:divBdr>
                                                        <w:top w:val="none" w:sz="0" w:space="0" w:color="auto"/>
                                                        <w:left w:val="none" w:sz="0" w:space="0" w:color="auto"/>
                                                        <w:bottom w:val="none" w:sz="0" w:space="0" w:color="auto"/>
                                                        <w:right w:val="none" w:sz="0" w:space="0" w:color="auto"/>
                                                      </w:divBdr>
                                                    </w:div>
                                                    <w:div w:id="1230338953">
                                                      <w:marLeft w:val="0"/>
                                                      <w:marRight w:val="0"/>
                                                      <w:marTop w:val="0"/>
                                                      <w:marBottom w:val="0"/>
                                                      <w:divBdr>
                                                        <w:top w:val="none" w:sz="0" w:space="0" w:color="auto"/>
                                                        <w:left w:val="none" w:sz="0" w:space="0" w:color="auto"/>
                                                        <w:bottom w:val="none" w:sz="0" w:space="0" w:color="auto"/>
                                                        <w:right w:val="none" w:sz="0" w:space="0" w:color="auto"/>
                                                      </w:divBdr>
                                                    </w:div>
                                                    <w:div w:id="192309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6419406">
          <w:marLeft w:val="0"/>
          <w:marRight w:val="0"/>
          <w:marTop w:val="0"/>
          <w:marBottom w:val="0"/>
          <w:divBdr>
            <w:top w:val="none" w:sz="0" w:space="0" w:color="auto"/>
            <w:left w:val="none" w:sz="0" w:space="0" w:color="auto"/>
            <w:bottom w:val="none" w:sz="0" w:space="0" w:color="auto"/>
            <w:right w:val="none" w:sz="0" w:space="0" w:color="auto"/>
          </w:divBdr>
          <w:divsChild>
            <w:div w:id="1787113826">
              <w:marLeft w:val="0"/>
              <w:marRight w:val="0"/>
              <w:marTop w:val="0"/>
              <w:marBottom w:val="0"/>
              <w:divBdr>
                <w:top w:val="none" w:sz="0" w:space="0" w:color="auto"/>
                <w:left w:val="none" w:sz="0" w:space="0" w:color="auto"/>
                <w:bottom w:val="none" w:sz="0" w:space="0" w:color="auto"/>
                <w:right w:val="none" w:sz="0" w:space="0" w:color="auto"/>
              </w:divBdr>
              <w:divsChild>
                <w:div w:id="750614883">
                  <w:marLeft w:val="0"/>
                  <w:marRight w:val="0"/>
                  <w:marTop w:val="60"/>
                  <w:marBottom w:val="60"/>
                  <w:divBdr>
                    <w:top w:val="none" w:sz="0" w:space="0" w:color="auto"/>
                    <w:left w:val="none" w:sz="0" w:space="0" w:color="auto"/>
                    <w:bottom w:val="none" w:sz="0" w:space="0" w:color="auto"/>
                    <w:right w:val="none" w:sz="0" w:space="0" w:color="auto"/>
                  </w:divBdr>
                  <w:divsChild>
                    <w:div w:id="671645606">
                      <w:marLeft w:val="0"/>
                      <w:marRight w:val="0"/>
                      <w:marTop w:val="0"/>
                      <w:marBottom w:val="0"/>
                      <w:divBdr>
                        <w:top w:val="none" w:sz="0" w:space="0" w:color="auto"/>
                        <w:left w:val="none" w:sz="0" w:space="0" w:color="auto"/>
                        <w:bottom w:val="none" w:sz="0" w:space="0" w:color="auto"/>
                        <w:right w:val="none" w:sz="0" w:space="0" w:color="auto"/>
                      </w:divBdr>
                      <w:divsChild>
                        <w:div w:id="616303556">
                          <w:marLeft w:val="0"/>
                          <w:marRight w:val="0"/>
                          <w:marTop w:val="0"/>
                          <w:marBottom w:val="0"/>
                          <w:divBdr>
                            <w:top w:val="none" w:sz="0" w:space="0" w:color="auto"/>
                            <w:left w:val="none" w:sz="0" w:space="0" w:color="auto"/>
                            <w:bottom w:val="none" w:sz="0" w:space="0" w:color="auto"/>
                            <w:right w:val="none" w:sz="0" w:space="0" w:color="auto"/>
                          </w:divBdr>
                        </w:div>
                        <w:div w:id="209149406">
                          <w:marLeft w:val="0"/>
                          <w:marRight w:val="0"/>
                          <w:marTop w:val="0"/>
                          <w:marBottom w:val="0"/>
                          <w:divBdr>
                            <w:top w:val="none" w:sz="0" w:space="0" w:color="auto"/>
                            <w:left w:val="none" w:sz="0" w:space="0" w:color="auto"/>
                            <w:bottom w:val="none" w:sz="0" w:space="0" w:color="auto"/>
                            <w:right w:val="none" w:sz="0" w:space="0" w:color="auto"/>
                          </w:divBdr>
                          <w:divsChild>
                            <w:div w:id="185025811">
                              <w:marLeft w:val="0"/>
                              <w:marRight w:val="0"/>
                              <w:marTop w:val="0"/>
                              <w:marBottom w:val="0"/>
                              <w:divBdr>
                                <w:top w:val="none" w:sz="0" w:space="0" w:color="auto"/>
                                <w:left w:val="none" w:sz="0" w:space="0" w:color="auto"/>
                                <w:bottom w:val="none" w:sz="0" w:space="0" w:color="auto"/>
                                <w:right w:val="none" w:sz="0" w:space="0" w:color="auto"/>
                              </w:divBdr>
                              <w:divsChild>
                                <w:div w:id="1827016372">
                                  <w:marLeft w:val="30"/>
                                  <w:marRight w:val="0"/>
                                  <w:marTop w:val="0"/>
                                  <w:marBottom w:val="0"/>
                                  <w:divBdr>
                                    <w:top w:val="none" w:sz="0" w:space="0" w:color="auto"/>
                                    <w:left w:val="none" w:sz="0" w:space="0" w:color="auto"/>
                                    <w:bottom w:val="none" w:sz="0" w:space="0" w:color="auto"/>
                                    <w:right w:val="none" w:sz="0" w:space="0" w:color="auto"/>
                                  </w:divBdr>
                                  <w:divsChild>
                                    <w:div w:id="194950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224452">
                      <w:marLeft w:val="0"/>
                      <w:marRight w:val="0"/>
                      <w:marTop w:val="0"/>
                      <w:marBottom w:val="0"/>
                      <w:divBdr>
                        <w:top w:val="none" w:sz="0" w:space="0" w:color="auto"/>
                        <w:left w:val="none" w:sz="0" w:space="0" w:color="auto"/>
                        <w:bottom w:val="none" w:sz="0" w:space="0" w:color="auto"/>
                        <w:right w:val="none" w:sz="0" w:space="0" w:color="auto"/>
                      </w:divBdr>
                      <w:divsChild>
                        <w:div w:id="967006875">
                          <w:marLeft w:val="0"/>
                          <w:marRight w:val="0"/>
                          <w:marTop w:val="0"/>
                          <w:marBottom w:val="0"/>
                          <w:divBdr>
                            <w:top w:val="none" w:sz="0" w:space="0" w:color="auto"/>
                            <w:left w:val="none" w:sz="0" w:space="0" w:color="auto"/>
                            <w:bottom w:val="none" w:sz="0" w:space="0" w:color="auto"/>
                            <w:right w:val="none" w:sz="0" w:space="0" w:color="auto"/>
                          </w:divBdr>
                          <w:divsChild>
                            <w:div w:id="999965829">
                              <w:marLeft w:val="0"/>
                              <w:marRight w:val="0"/>
                              <w:marTop w:val="0"/>
                              <w:marBottom w:val="0"/>
                              <w:divBdr>
                                <w:top w:val="none" w:sz="0" w:space="0" w:color="auto"/>
                                <w:left w:val="none" w:sz="0" w:space="0" w:color="auto"/>
                                <w:bottom w:val="none" w:sz="0" w:space="0" w:color="auto"/>
                                <w:right w:val="none" w:sz="0" w:space="0" w:color="auto"/>
                              </w:divBdr>
                              <w:divsChild>
                                <w:div w:id="563762614">
                                  <w:marLeft w:val="0"/>
                                  <w:marRight w:val="0"/>
                                  <w:marTop w:val="0"/>
                                  <w:marBottom w:val="0"/>
                                  <w:divBdr>
                                    <w:top w:val="none" w:sz="0" w:space="0" w:color="auto"/>
                                    <w:left w:val="none" w:sz="0" w:space="0" w:color="auto"/>
                                    <w:bottom w:val="none" w:sz="0" w:space="0" w:color="auto"/>
                                    <w:right w:val="none" w:sz="0" w:space="0" w:color="auto"/>
                                  </w:divBdr>
                                  <w:divsChild>
                                    <w:div w:id="236747315">
                                      <w:marLeft w:val="0"/>
                                      <w:marRight w:val="0"/>
                                      <w:marTop w:val="0"/>
                                      <w:marBottom w:val="0"/>
                                      <w:divBdr>
                                        <w:top w:val="none" w:sz="0" w:space="0" w:color="auto"/>
                                        <w:left w:val="none" w:sz="0" w:space="0" w:color="auto"/>
                                        <w:bottom w:val="none" w:sz="0" w:space="0" w:color="auto"/>
                                        <w:right w:val="none" w:sz="0" w:space="0" w:color="auto"/>
                                      </w:divBdr>
                                      <w:divsChild>
                                        <w:div w:id="1759987010">
                                          <w:marLeft w:val="0"/>
                                          <w:marRight w:val="0"/>
                                          <w:marTop w:val="0"/>
                                          <w:marBottom w:val="0"/>
                                          <w:divBdr>
                                            <w:top w:val="none" w:sz="0" w:space="0" w:color="auto"/>
                                            <w:left w:val="none" w:sz="0" w:space="0" w:color="auto"/>
                                            <w:bottom w:val="none" w:sz="0" w:space="0" w:color="auto"/>
                                            <w:right w:val="none" w:sz="0" w:space="0" w:color="auto"/>
                                          </w:divBdr>
                                          <w:divsChild>
                                            <w:div w:id="90322657">
                                              <w:marLeft w:val="0"/>
                                              <w:marRight w:val="0"/>
                                              <w:marTop w:val="0"/>
                                              <w:marBottom w:val="0"/>
                                              <w:divBdr>
                                                <w:top w:val="none" w:sz="0" w:space="0" w:color="auto"/>
                                                <w:left w:val="none" w:sz="0" w:space="0" w:color="auto"/>
                                                <w:bottom w:val="none" w:sz="0" w:space="0" w:color="auto"/>
                                                <w:right w:val="none" w:sz="0" w:space="0" w:color="auto"/>
                                              </w:divBdr>
                                              <w:divsChild>
                                                <w:div w:id="1393458645">
                                                  <w:marLeft w:val="0"/>
                                                  <w:marRight w:val="0"/>
                                                  <w:marTop w:val="0"/>
                                                  <w:marBottom w:val="0"/>
                                                  <w:divBdr>
                                                    <w:top w:val="none" w:sz="0" w:space="0" w:color="auto"/>
                                                    <w:left w:val="none" w:sz="0" w:space="0" w:color="auto"/>
                                                    <w:bottom w:val="none" w:sz="0" w:space="0" w:color="auto"/>
                                                    <w:right w:val="none" w:sz="0" w:space="0" w:color="auto"/>
                                                  </w:divBdr>
                                                  <w:divsChild>
                                                    <w:div w:id="1077020159">
                                                      <w:marLeft w:val="0"/>
                                                      <w:marRight w:val="0"/>
                                                      <w:marTop w:val="0"/>
                                                      <w:marBottom w:val="0"/>
                                                      <w:divBdr>
                                                        <w:top w:val="none" w:sz="0" w:space="0" w:color="auto"/>
                                                        <w:left w:val="none" w:sz="0" w:space="0" w:color="auto"/>
                                                        <w:bottom w:val="none" w:sz="0" w:space="0" w:color="auto"/>
                                                        <w:right w:val="none" w:sz="0" w:space="0" w:color="auto"/>
                                                      </w:divBdr>
                                                    </w:div>
                                                    <w:div w:id="2118675469">
                                                      <w:marLeft w:val="0"/>
                                                      <w:marRight w:val="0"/>
                                                      <w:marTop w:val="0"/>
                                                      <w:marBottom w:val="0"/>
                                                      <w:divBdr>
                                                        <w:top w:val="none" w:sz="0" w:space="0" w:color="auto"/>
                                                        <w:left w:val="none" w:sz="0" w:space="0" w:color="auto"/>
                                                        <w:bottom w:val="none" w:sz="0" w:space="0" w:color="auto"/>
                                                        <w:right w:val="none" w:sz="0" w:space="0" w:color="auto"/>
                                                      </w:divBdr>
                                                    </w:div>
                                                    <w:div w:id="1139111739">
                                                      <w:marLeft w:val="0"/>
                                                      <w:marRight w:val="0"/>
                                                      <w:marTop w:val="0"/>
                                                      <w:marBottom w:val="0"/>
                                                      <w:divBdr>
                                                        <w:top w:val="none" w:sz="0" w:space="0" w:color="auto"/>
                                                        <w:left w:val="none" w:sz="0" w:space="0" w:color="auto"/>
                                                        <w:bottom w:val="none" w:sz="0" w:space="0" w:color="auto"/>
                                                        <w:right w:val="none" w:sz="0" w:space="0" w:color="auto"/>
                                                      </w:divBdr>
                                                    </w:div>
                                                    <w:div w:id="1018653873">
                                                      <w:marLeft w:val="0"/>
                                                      <w:marRight w:val="0"/>
                                                      <w:marTop w:val="0"/>
                                                      <w:marBottom w:val="0"/>
                                                      <w:divBdr>
                                                        <w:top w:val="none" w:sz="0" w:space="0" w:color="auto"/>
                                                        <w:left w:val="none" w:sz="0" w:space="0" w:color="auto"/>
                                                        <w:bottom w:val="none" w:sz="0" w:space="0" w:color="auto"/>
                                                        <w:right w:val="none" w:sz="0" w:space="0" w:color="auto"/>
                                                      </w:divBdr>
                                                    </w:div>
                                                    <w:div w:id="1856187461">
                                                      <w:marLeft w:val="0"/>
                                                      <w:marRight w:val="0"/>
                                                      <w:marTop w:val="0"/>
                                                      <w:marBottom w:val="0"/>
                                                      <w:divBdr>
                                                        <w:top w:val="none" w:sz="0" w:space="0" w:color="auto"/>
                                                        <w:left w:val="none" w:sz="0" w:space="0" w:color="auto"/>
                                                        <w:bottom w:val="none" w:sz="0" w:space="0" w:color="auto"/>
                                                        <w:right w:val="none" w:sz="0" w:space="0" w:color="auto"/>
                                                      </w:divBdr>
                                                    </w:div>
                                                    <w:div w:id="1937130439">
                                                      <w:marLeft w:val="0"/>
                                                      <w:marRight w:val="0"/>
                                                      <w:marTop w:val="0"/>
                                                      <w:marBottom w:val="0"/>
                                                      <w:divBdr>
                                                        <w:top w:val="none" w:sz="0" w:space="0" w:color="auto"/>
                                                        <w:left w:val="none" w:sz="0" w:space="0" w:color="auto"/>
                                                        <w:bottom w:val="none" w:sz="0" w:space="0" w:color="auto"/>
                                                        <w:right w:val="none" w:sz="0" w:space="0" w:color="auto"/>
                                                      </w:divBdr>
                                                    </w:div>
                                                    <w:div w:id="92977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79640208">
          <w:marLeft w:val="0"/>
          <w:marRight w:val="0"/>
          <w:marTop w:val="0"/>
          <w:marBottom w:val="0"/>
          <w:divBdr>
            <w:top w:val="none" w:sz="0" w:space="0" w:color="auto"/>
            <w:left w:val="none" w:sz="0" w:space="0" w:color="auto"/>
            <w:bottom w:val="none" w:sz="0" w:space="0" w:color="auto"/>
            <w:right w:val="none" w:sz="0" w:space="0" w:color="auto"/>
          </w:divBdr>
          <w:divsChild>
            <w:div w:id="613366610">
              <w:marLeft w:val="0"/>
              <w:marRight w:val="0"/>
              <w:marTop w:val="0"/>
              <w:marBottom w:val="0"/>
              <w:divBdr>
                <w:top w:val="none" w:sz="0" w:space="0" w:color="auto"/>
                <w:left w:val="none" w:sz="0" w:space="0" w:color="auto"/>
                <w:bottom w:val="none" w:sz="0" w:space="0" w:color="auto"/>
                <w:right w:val="none" w:sz="0" w:space="0" w:color="auto"/>
              </w:divBdr>
              <w:divsChild>
                <w:div w:id="995383083">
                  <w:marLeft w:val="0"/>
                  <w:marRight w:val="0"/>
                  <w:marTop w:val="60"/>
                  <w:marBottom w:val="60"/>
                  <w:divBdr>
                    <w:top w:val="none" w:sz="0" w:space="0" w:color="auto"/>
                    <w:left w:val="none" w:sz="0" w:space="0" w:color="auto"/>
                    <w:bottom w:val="none" w:sz="0" w:space="0" w:color="auto"/>
                    <w:right w:val="none" w:sz="0" w:space="0" w:color="auto"/>
                  </w:divBdr>
                  <w:divsChild>
                    <w:div w:id="1050610384">
                      <w:marLeft w:val="0"/>
                      <w:marRight w:val="0"/>
                      <w:marTop w:val="0"/>
                      <w:marBottom w:val="0"/>
                      <w:divBdr>
                        <w:top w:val="none" w:sz="0" w:space="0" w:color="auto"/>
                        <w:left w:val="none" w:sz="0" w:space="0" w:color="auto"/>
                        <w:bottom w:val="none" w:sz="0" w:space="0" w:color="auto"/>
                        <w:right w:val="none" w:sz="0" w:space="0" w:color="auto"/>
                      </w:divBdr>
                      <w:divsChild>
                        <w:div w:id="92284334">
                          <w:marLeft w:val="0"/>
                          <w:marRight w:val="0"/>
                          <w:marTop w:val="0"/>
                          <w:marBottom w:val="0"/>
                          <w:divBdr>
                            <w:top w:val="none" w:sz="0" w:space="0" w:color="auto"/>
                            <w:left w:val="none" w:sz="0" w:space="0" w:color="auto"/>
                            <w:bottom w:val="none" w:sz="0" w:space="0" w:color="auto"/>
                            <w:right w:val="none" w:sz="0" w:space="0" w:color="auto"/>
                          </w:divBdr>
                        </w:div>
                        <w:div w:id="375272944">
                          <w:marLeft w:val="0"/>
                          <w:marRight w:val="0"/>
                          <w:marTop w:val="0"/>
                          <w:marBottom w:val="0"/>
                          <w:divBdr>
                            <w:top w:val="none" w:sz="0" w:space="0" w:color="auto"/>
                            <w:left w:val="none" w:sz="0" w:space="0" w:color="auto"/>
                            <w:bottom w:val="none" w:sz="0" w:space="0" w:color="auto"/>
                            <w:right w:val="none" w:sz="0" w:space="0" w:color="auto"/>
                          </w:divBdr>
                          <w:divsChild>
                            <w:div w:id="1036085202">
                              <w:marLeft w:val="0"/>
                              <w:marRight w:val="0"/>
                              <w:marTop w:val="0"/>
                              <w:marBottom w:val="0"/>
                              <w:divBdr>
                                <w:top w:val="none" w:sz="0" w:space="0" w:color="auto"/>
                                <w:left w:val="none" w:sz="0" w:space="0" w:color="auto"/>
                                <w:bottom w:val="none" w:sz="0" w:space="0" w:color="auto"/>
                                <w:right w:val="none" w:sz="0" w:space="0" w:color="auto"/>
                              </w:divBdr>
                              <w:divsChild>
                                <w:div w:id="2087535062">
                                  <w:marLeft w:val="30"/>
                                  <w:marRight w:val="0"/>
                                  <w:marTop w:val="0"/>
                                  <w:marBottom w:val="0"/>
                                  <w:divBdr>
                                    <w:top w:val="none" w:sz="0" w:space="0" w:color="auto"/>
                                    <w:left w:val="none" w:sz="0" w:space="0" w:color="auto"/>
                                    <w:bottom w:val="none" w:sz="0" w:space="0" w:color="auto"/>
                                    <w:right w:val="none" w:sz="0" w:space="0" w:color="auto"/>
                                  </w:divBdr>
                                  <w:divsChild>
                                    <w:div w:id="33746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809000">
                      <w:marLeft w:val="0"/>
                      <w:marRight w:val="0"/>
                      <w:marTop w:val="0"/>
                      <w:marBottom w:val="0"/>
                      <w:divBdr>
                        <w:top w:val="none" w:sz="0" w:space="0" w:color="auto"/>
                        <w:left w:val="none" w:sz="0" w:space="0" w:color="auto"/>
                        <w:bottom w:val="none" w:sz="0" w:space="0" w:color="auto"/>
                        <w:right w:val="none" w:sz="0" w:space="0" w:color="auto"/>
                      </w:divBdr>
                      <w:divsChild>
                        <w:div w:id="1086459771">
                          <w:marLeft w:val="0"/>
                          <w:marRight w:val="0"/>
                          <w:marTop w:val="0"/>
                          <w:marBottom w:val="0"/>
                          <w:divBdr>
                            <w:top w:val="none" w:sz="0" w:space="0" w:color="auto"/>
                            <w:left w:val="none" w:sz="0" w:space="0" w:color="auto"/>
                            <w:bottom w:val="none" w:sz="0" w:space="0" w:color="auto"/>
                            <w:right w:val="none" w:sz="0" w:space="0" w:color="auto"/>
                          </w:divBdr>
                          <w:divsChild>
                            <w:div w:id="1480532222">
                              <w:marLeft w:val="0"/>
                              <w:marRight w:val="0"/>
                              <w:marTop w:val="0"/>
                              <w:marBottom w:val="0"/>
                              <w:divBdr>
                                <w:top w:val="none" w:sz="0" w:space="0" w:color="auto"/>
                                <w:left w:val="none" w:sz="0" w:space="0" w:color="auto"/>
                                <w:bottom w:val="none" w:sz="0" w:space="0" w:color="auto"/>
                                <w:right w:val="none" w:sz="0" w:space="0" w:color="auto"/>
                              </w:divBdr>
                              <w:divsChild>
                                <w:div w:id="1336883610">
                                  <w:marLeft w:val="0"/>
                                  <w:marRight w:val="0"/>
                                  <w:marTop w:val="0"/>
                                  <w:marBottom w:val="0"/>
                                  <w:divBdr>
                                    <w:top w:val="none" w:sz="0" w:space="0" w:color="auto"/>
                                    <w:left w:val="none" w:sz="0" w:space="0" w:color="auto"/>
                                    <w:bottom w:val="none" w:sz="0" w:space="0" w:color="auto"/>
                                    <w:right w:val="none" w:sz="0" w:space="0" w:color="auto"/>
                                  </w:divBdr>
                                  <w:divsChild>
                                    <w:div w:id="1416395269">
                                      <w:marLeft w:val="0"/>
                                      <w:marRight w:val="0"/>
                                      <w:marTop w:val="0"/>
                                      <w:marBottom w:val="0"/>
                                      <w:divBdr>
                                        <w:top w:val="none" w:sz="0" w:space="0" w:color="auto"/>
                                        <w:left w:val="none" w:sz="0" w:space="0" w:color="auto"/>
                                        <w:bottom w:val="none" w:sz="0" w:space="0" w:color="auto"/>
                                        <w:right w:val="none" w:sz="0" w:space="0" w:color="auto"/>
                                      </w:divBdr>
                                      <w:divsChild>
                                        <w:div w:id="258176090">
                                          <w:marLeft w:val="0"/>
                                          <w:marRight w:val="0"/>
                                          <w:marTop w:val="0"/>
                                          <w:marBottom w:val="0"/>
                                          <w:divBdr>
                                            <w:top w:val="none" w:sz="0" w:space="0" w:color="auto"/>
                                            <w:left w:val="none" w:sz="0" w:space="0" w:color="auto"/>
                                            <w:bottom w:val="none" w:sz="0" w:space="0" w:color="auto"/>
                                            <w:right w:val="none" w:sz="0" w:space="0" w:color="auto"/>
                                          </w:divBdr>
                                          <w:divsChild>
                                            <w:div w:id="907108749">
                                              <w:marLeft w:val="0"/>
                                              <w:marRight w:val="0"/>
                                              <w:marTop w:val="0"/>
                                              <w:marBottom w:val="0"/>
                                              <w:divBdr>
                                                <w:top w:val="none" w:sz="0" w:space="0" w:color="auto"/>
                                                <w:left w:val="none" w:sz="0" w:space="0" w:color="auto"/>
                                                <w:bottom w:val="none" w:sz="0" w:space="0" w:color="auto"/>
                                                <w:right w:val="none" w:sz="0" w:space="0" w:color="auto"/>
                                              </w:divBdr>
                                              <w:divsChild>
                                                <w:div w:id="877820678">
                                                  <w:marLeft w:val="0"/>
                                                  <w:marRight w:val="0"/>
                                                  <w:marTop w:val="0"/>
                                                  <w:marBottom w:val="0"/>
                                                  <w:divBdr>
                                                    <w:top w:val="none" w:sz="0" w:space="0" w:color="auto"/>
                                                    <w:left w:val="none" w:sz="0" w:space="0" w:color="auto"/>
                                                    <w:bottom w:val="none" w:sz="0" w:space="0" w:color="auto"/>
                                                    <w:right w:val="none" w:sz="0" w:space="0" w:color="auto"/>
                                                  </w:divBdr>
                                                  <w:divsChild>
                                                    <w:div w:id="1707676598">
                                                      <w:marLeft w:val="0"/>
                                                      <w:marRight w:val="0"/>
                                                      <w:marTop w:val="0"/>
                                                      <w:marBottom w:val="0"/>
                                                      <w:divBdr>
                                                        <w:top w:val="none" w:sz="0" w:space="0" w:color="auto"/>
                                                        <w:left w:val="none" w:sz="0" w:space="0" w:color="auto"/>
                                                        <w:bottom w:val="none" w:sz="0" w:space="0" w:color="auto"/>
                                                        <w:right w:val="none" w:sz="0" w:space="0" w:color="auto"/>
                                                      </w:divBdr>
                                                    </w:div>
                                                    <w:div w:id="988749219">
                                                      <w:marLeft w:val="0"/>
                                                      <w:marRight w:val="0"/>
                                                      <w:marTop w:val="0"/>
                                                      <w:marBottom w:val="0"/>
                                                      <w:divBdr>
                                                        <w:top w:val="none" w:sz="0" w:space="0" w:color="auto"/>
                                                        <w:left w:val="none" w:sz="0" w:space="0" w:color="auto"/>
                                                        <w:bottom w:val="none" w:sz="0" w:space="0" w:color="auto"/>
                                                        <w:right w:val="none" w:sz="0" w:space="0" w:color="auto"/>
                                                      </w:divBdr>
                                                    </w:div>
                                                    <w:div w:id="197010208">
                                                      <w:marLeft w:val="0"/>
                                                      <w:marRight w:val="0"/>
                                                      <w:marTop w:val="0"/>
                                                      <w:marBottom w:val="0"/>
                                                      <w:divBdr>
                                                        <w:top w:val="none" w:sz="0" w:space="0" w:color="auto"/>
                                                        <w:left w:val="none" w:sz="0" w:space="0" w:color="auto"/>
                                                        <w:bottom w:val="none" w:sz="0" w:space="0" w:color="auto"/>
                                                        <w:right w:val="none" w:sz="0" w:space="0" w:color="auto"/>
                                                      </w:divBdr>
                                                    </w:div>
                                                    <w:div w:id="625352156">
                                                      <w:marLeft w:val="0"/>
                                                      <w:marRight w:val="0"/>
                                                      <w:marTop w:val="0"/>
                                                      <w:marBottom w:val="0"/>
                                                      <w:divBdr>
                                                        <w:top w:val="none" w:sz="0" w:space="0" w:color="auto"/>
                                                        <w:left w:val="none" w:sz="0" w:space="0" w:color="auto"/>
                                                        <w:bottom w:val="none" w:sz="0" w:space="0" w:color="auto"/>
                                                        <w:right w:val="none" w:sz="0" w:space="0" w:color="auto"/>
                                                      </w:divBdr>
                                                    </w:div>
                                                    <w:div w:id="556209687">
                                                      <w:marLeft w:val="0"/>
                                                      <w:marRight w:val="0"/>
                                                      <w:marTop w:val="0"/>
                                                      <w:marBottom w:val="0"/>
                                                      <w:divBdr>
                                                        <w:top w:val="none" w:sz="0" w:space="0" w:color="auto"/>
                                                        <w:left w:val="none" w:sz="0" w:space="0" w:color="auto"/>
                                                        <w:bottom w:val="none" w:sz="0" w:space="0" w:color="auto"/>
                                                        <w:right w:val="none" w:sz="0" w:space="0" w:color="auto"/>
                                                      </w:divBdr>
                                                    </w:div>
                                                    <w:div w:id="2010063365">
                                                      <w:marLeft w:val="0"/>
                                                      <w:marRight w:val="0"/>
                                                      <w:marTop w:val="0"/>
                                                      <w:marBottom w:val="0"/>
                                                      <w:divBdr>
                                                        <w:top w:val="none" w:sz="0" w:space="0" w:color="auto"/>
                                                        <w:left w:val="none" w:sz="0" w:space="0" w:color="auto"/>
                                                        <w:bottom w:val="none" w:sz="0" w:space="0" w:color="auto"/>
                                                        <w:right w:val="none" w:sz="0" w:space="0" w:color="auto"/>
                                                      </w:divBdr>
                                                    </w:div>
                                                    <w:div w:id="724375488">
                                                      <w:marLeft w:val="0"/>
                                                      <w:marRight w:val="0"/>
                                                      <w:marTop w:val="0"/>
                                                      <w:marBottom w:val="0"/>
                                                      <w:divBdr>
                                                        <w:top w:val="none" w:sz="0" w:space="0" w:color="auto"/>
                                                        <w:left w:val="none" w:sz="0" w:space="0" w:color="auto"/>
                                                        <w:bottom w:val="none" w:sz="0" w:space="0" w:color="auto"/>
                                                        <w:right w:val="none" w:sz="0" w:space="0" w:color="auto"/>
                                                      </w:divBdr>
                                                    </w:div>
                                                    <w:div w:id="936792355">
                                                      <w:marLeft w:val="0"/>
                                                      <w:marRight w:val="0"/>
                                                      <w:marTop w:val="0"/>
                                                      <w:marBottom w:val="0"/>
                                                      <w:divBdr>
                                                        <w:top w:val="none" w:sz="0" w:space="0" w:color="auto"/>
                                                        <w:left w:val="none" w:sz="0" w:space="0" w:color="auto"/>
                                                        <w:bottom w:val="none" w:sz="0" w:space="0" w:color="auto"/>
                                                        <w:right w:val="none" w:sz="0" w:space="0" w:color="auto"/>
                                                      </w:divBdr>
                                                    </w:div>
                                                    <w:div w:id="1115172170">
                                                      <w:marLeft w:val="0"/>
                                                      <w:marRight w:val="0"/>
                                                      <w:marTop w:val="0"/>
                                                      <w:marBottom w:val="0"/>
                                                      <w:divBdr>
                                                        <w:top w:val="none" w:sz="0" w:space="0" w:color="auto"/>
                                                        <w:left w:val="none" w:sz="0" w:space="0" w:color="auto"/>
                                                        <w:bottom w:val="none" w:sz="0" w:space="0" w:color="auto"/>
                                                        <w:right w:val="none" w:sz="0" w:space="0" w:color="auto"/>
                                                      </w:divBdr>
                                                    </w:div>
                                                    <w:div w:id="131292619">
                                                      <w:marLeft w:val="0"/>
                                                      <w:marRight w:val="0"/>
                                                      <w:marTop w:val="0"/>
                                                      <w:marBottom w:val="0"/>
                                                      <w:divBdr>
                                                        <w:top w:val="none" w:sz="0" w:space="0" w:color="auto"/>
                                                        <w:left w:val="none" w:sz="0" w:space="0" w:color="auto"/>
                                                        <w:bottom w:val="none" w:sz="0" w:space="0" w:color="auto"/>
                                                        <w:right w:val="none" w:sz="0" w:space="0" w:color="auto"/>
                                                      </w:divBdr>
                                                    </w:div>
                                                    <w:div w:id="1420053903">
                                                      <w:marLeft w:val="0"/>
                                                      <w:marRight w:val="0"/>
                                                      <w:marTop w:val="0"/>
                                                      <w:marBottom w:val="0"/>
                                                      <w:divBdr>
                                                        <w:top w:val="none" w:sz="0" w:space="0" w:color="auto"/>
                                                        <w:left w:val="none" w:sz="0" w:space="0" w:color="auto"/>
                                                        <w:bottom w:val="none" w:sz="0" w:space="0" w:color="auto"/>
                                                        <w:right w:val="none" w:sz="0" w:space="0" w:color="auto"/>
                                                      </w:divBdr>
                                                    </w:div>
                                                    <w:div w:id="1966767876">
                                                      <w:marLeft w:val="0"/>
                                                      <w:marRight w:val="0"/>
                                                      <w:marTop w:val="0"/>
                                                      <w:marBottom w:val="0"/>
                                                      <w:divBdr>
                                                        <w:top w:val="none" w:sz="0" w:space="0" w:color="auto"/>
                                                        <w:left w:val="none" w:sz="0" w:space="0" w:color="auto"/>
                                                        <w:bottom w:val="none" w:sz="0" w:space="0" w:color="auto"/>
                                                        <w:right w:val="none" w:sz="0" w:space="0" w:color="auto"/>
                                                      </w:divBdr>
                                                    </w:div>
                                                    <w:div w:id="1868788973">
                                                      <w:marLeft w:val="0"/>
                                                      <w:marRight w:val="0"/>
                                                      <w:marTop w:val="0"/>
                                                      <w:marBottom w:val="0"/>
                                                      <w:divBdr>
                                                        <w:top w:val="none" w:sz="0" w:space="0" w:color="auto"/>
                                                        <w:left w:val="none" w:sz="0" w:space="0" w:color="auto"/>
                                                        <w:bottom w:val="none" w:sz="0" w:space="0" w:color="auto"/>
                                                        <w:right w:val="none" w:sz="0" w:space="0" w:color="auto"/>
                                                      </w:divBdr>
                                                    </w:div>
                                                    <w:div w:id="156239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97803093">
      <w:bodyDiv w:val="1"/>
      <w:marLeft w:val="0"/>
      <w:marRight w:val="0"/>
      <w:marTop w:val="0"/>
      <w:marBottom w:val="0"/>
      <w:divBdr>
        <w:top w:val="none" w:sz="0" w:space="0" w:color="auto"/>
        <w:left w:val="none" w:sz="0" w:space="0" w:color="auto"/>
        <w:bottom w:val="none" w:sz="0" w:space="0" w:color="auto"/>
        <w:right w:val="none" w:sz="0" w:space="0" w:color="auto"/>
      </w:divBdr>
    </w:div>
    <w:div w:id="338846654">
      <w:bodyDiv w:val="1"/>
      <w:marLeft w:val="0"/>
      <w:marRight w:val="0"/>
      <w:marTop w:val="0"/>
      <w:marBottom w:val="0"/>
      <w:divBdr>
        <w:top w:val="none" w:sz="0" w:space="0" w:color="auto"/>
        <w:left w:val="none" w:sz="0" w:space="0" w:color="auto"/>
        <w:bottom w:val="none" w:sz="0" w:space="0" w:color="auto"/>
        <w:right w:val="none" w:sz="0" w:space="0" w:color="auto"/>
      </w:divBdr>
    </w:div>
    <w:div w:id="345642752">
      <w:bodyDiv w:val="1"/>
      <w:marLeft w:val="0"/>
      <w:marRight w:val="0"/>
      <w:marTop w:val="0"/>
      <w:marBottom w:val="0"/>
      <w:divBdr>
        <w:top w:val="none" w:sz="0" w:space="0" w:color="auto"/>
        <w:left w:val="none" w:sz="0" w:space="0" w:color="auto"/>
        <w:bottom w:val="none" w:sz="0" w:space="0" w:color="auto"/>
        <w:right w:val="none" w:sz="0" w:space="0" w:color="auto"/>
      </w:divBdr>
    </w:div>
    <w:div w:id="387070286">
      <w:bodyDiv w:val="1"/>
      <w:marLeft w:val="0"/>
      <w:marRight w:val="0"/>
      <w:marTop w:val="0"/>
      <w:marBottom w:val="0"/>
      <w:divBdr>
        <w:top w:val="none" w:sz="0" w:space="0" w:color="auto"/>
        <w:left w:val="none" w:sz="0" w:space="0" w:color="auto"/>
        <w:bottom w:val="none" w:sz="0" w:space="0" w:color="auto"/>
        <w:right w:val="none" w:sz="0" w:space="0" w:color="auto"/>
      </w:divBdr>
    </w:div>
    <w:div w:id="487095426">
      <w:bodyDiv w:val="1"/>
      <w:marLeft w:val="0"/>
      <w:marRight w:val="0"/>
      <w:marTop w:val="0"/>
      <w:marBottom w:val="0"/>
      <w:divBdr>
        <w:top w:val="none" w:sz="0" w:space="0" w:color="auto"/>
        <w:left w:val="none" w:sz="0" w:space="0" w:color="auto"/>
        <w:bottom w:val="none" w:sz="0" w:space="0" w:color="auto"/>
        <w:right w:val="none" w:sz="0" w:space="0" w:color="auto"/>
      </w:divBdr>
    </w:div>
    <w:div w:id="610432961">
      <w:bodyDiv w:val="1"/>
      <w:marLeft w:val="0"/>
      <w:marRight w:val="0"/>
      <w:marTop w:val="0"/>
      <w:marBottom w:val="0"/>
      <w:divBdr>
        <w:top w:val="none" w:sz="0" w:space="0" w:color="auto"/>
        <w:left w:val="none" w:sz="0" w:space="0" w:color="auto"/>
        <w:bottom w:val="none" w:sz="0" w:space="0" w:color="auto"/>
        <w:right w:val="none" w:sz="0" w:space="0" w:color="auto"/>
      </w:divBdr>
    </w:div>
    <w:div w:id="622462604">
      <w:bodyDiv w:val="1"/>
      <w:marLeft w:val="0"/>
      <w:marRight w:val="0"/>
      <w:marTop w:val="0"/>
      <w:marBottom w:val="0"/>
      <w:divBdr>
        <w:top w:val="none" w:sz="0" w:space="0" w:color="auto"/>
        <w:left w:val="none" w:sz="0" w:space="0" w:color="auto"/>
        <w:bottom w:val="none" w:sz="0" w:space="0" w:color="auto"/>
        <w:right w:val="none" w:sz="0" w:space="0" w:color="auto"/>
      </w:divBdr>
    </w:div>
    <w:div w:id="627975340">
      <w:bodyDiv w:val="1"/>
      <w:marLeft w:val="0"/>
      <w:marRight w:val="0"/>
      <w:marTop w:val="0"/>
      <w:marBottom w:val="0"/>
      <w:divBdr>
        <w:top w:val="none" w:sz="0" w:space="0" w:color="auto"/>
        <w:left w:val="none" w:sz="0" w:space="0" w:color="auto"/>
        <w:bottom w:val="none" w:sz="0" w:space="0" w:color="auto"/>
        <w:right w:val="none" w:sz="0" w:space="0" w:color="auto"/>
      </w:divBdr>
    </w:div>
    <w:div w:id="737359400">
      <w:bodyDiv w:val="1"/>
      <w:marLeft w:val="0"/>
      <w:marRight w:val="0"/>
      <w:marTop w:val="0"/>
      <w:marBottom w:val="0"/>
      <w:divBdr>
        <w:top w:val="none" w:sz="0" w:space="0" w:color="auto"/>
        <w:left w:val="none" w:sz="0" w:space="0" w:color="auto"/>
        <w:bottom w:val="none" w:sz="0" w:space="0" w:color="auto"/>
        <w:right w:val="none" w:sz="0" w:space="0" w:color="auto"/>
      </w:divBdr>
    </w:div>
    <w:div w:id="791635406">
      <w:bodyDiv w:val="1"/>
      <w:marLeft w:val="0"/>
      <w:marRight w:val="0"/>
      <w:marTop w:val="0"/>
      <w:marBottom w:val="0"/>
      <w:divBdr>
        <w:top w:val="none" w:sz="0" w:space="0" w:color="auto"/>
        <w:left w:val="none" w:sz="0" w:space="0" w:color="auto"/>
        <w:bottom w:val="none" w:sz="0" w:space="0" w:color="auto"/>
        <w:right w:val="none" w:sz="0" w:space="0" w:color="auto"/>
      </w:divBdr>
    </w:div>
    <w:div w:id="795491781">
      <w:bodyDiv w:val="1"/>
      <w:marLeft w:val="0"/>
      <w:marRight w:val="0"/>
      <w:marTop w:val="0"/>
      <w:marBottom w:val="0"/>
      <w:divBdr>
        <w:top w:val="none" w:sz="0" w:space="0" w:color="auto"/>
        <w:left w:val="none" w:sz="0" w:space="0" w:color="auto"/>
        <w:bottom w:val="none" w:sz="0" w:space="0" w:color="auto"/>
        <w:right w:val="none" w:sz="0" w:space="0" w:color="auto"/>
      </w:divBdr>
    </w:div>
    <w:div w:id="806356634">
      <w:bodyDiv w:val="1"/>
      <w:marLeft w:val="0"/>
      <w:marRight w:val="0"/>
      <w:marTop w:val="0"/>
      <w:marBottom w:val="0"/>
      <w:divBdr>
        <w:top w:val="none" w:sz="0" w:space="0" w:color="auto"/>
        <w:left w:val="none" w:sz="0" w:space="0" w:color="auto"/>
        <w:bottom w:val="none" w:sz="0" w:space="0" w:color="auto"/>
        <w:right w:val="none" w:sz="0" w:space="0" w:color="auto"/>
      </w:divBdr>
    </w:div>
    <w:div w:id="857156536">
      <w:bodyDiv w:val="1"/>
      <w:marLeft w:val="0"/>
      <w:marRight w:val="0"/>
      <w:marTop w:val="0"/>
      <w:marBottom w:val="0"/>
      <w:divBdr>
        <w:top w:val="none" w:sz="0" w:space="0" w:color="auto"/>
        <w:left w:val="none" w:sz="0" w:space="0" w:color="auto"/>
        <w:bottom w:val="none" w:sz="0" w:space="0" w:color="auto"/>
        <w:right w:val="none" w:sz="0" w:space="0" w:color="auto"/>
      </w:divBdr>
    </w:div>
    <w:div w:id="979964302">
      <w:bodyDiv w:val="1"/>
      <w:marLeft w:val="0"/>
      <w:marRight w:val="0"/>
      <w:marTop w:val="0"/>
      <w:marBottom w:val="0"/>
      <w:divBdr>
        <w:top w:val="none" w:sz="0" w:space="0" w:color="auto"/>
        <w:left w:val="none" w:sz="0" w:space="0" w:color="auto"/>
        <w:bottom w:val="none" w:sz="0" w:space="0" w:color="auto"/>
        <w:right w:val="none" w:sz="0" w:space="0" w:color="auto"/>
      </w:divBdr>
    </w:div>
    <w:div w:id="1002246778">
      <w:bodyDiv w:val="1"/>
      <w:marLeft w:val="0"/>
      <w:marRight w:val="0"/>
      <w:marTop w:val="0"/>
      <w:marBottom w:val="0"/>
      <w:divBdr>
        <w:top w:val="none" w:sz="0" w:space="0" w:color="auto"/>
        <w:left w:val="none" w:sz="0" w:space="0" w:color="auto"/>
        <w:bottom w:val="none" w:sz="0" w:space="0" w:color="auto"/>
        <w:right w:val="none" w:sz="0" w:space="0" w:color="auto"/>
      </w:divBdr>
    </w:div>
    <w:div w:id="1003163463">
      <w:bodyDiv w:val="1"/>
      <w:marLeft w:val="0"/>
      <w:marRight w:val="0"/>
      <w:marTop w:val="0"/>
      <w:marBottom w:val="0"/>
      <w:divBdr>
        <w:top w:val="none" w:sz="0" w:space="0" w:color="auto"/>
        <w:left w:val="none" w:sz="0" w:space="0" w:color="auto"/>
        <w:bottom w:val="none" w:sz="0" w:space="0" w:color="auto"/>
        <w:right w:val="none" w:sz="0" w:space="0" w:color="auto"/>
      </w:divBdr>
    </w:div>
    <w:div w:id="1039087165">
      <w:bodyDiv w:val="1"/>
      <w:marLeft w:val="0"/>
      <w:marRight w:val="0"/>
      <w:marTop w:val="0"/>
      <w:marBottom w:val="0"/>
      <w:divBdr>
        <w:top w:val="none" w:sz="0" w:space="0" w:color="auto"/>
        <w:left w:val="none" w:sz="0" w:space="0" w:color="auto"/>
        <w:bottom w:val="none" w:sz="0" w:space="0" w:color="auto"/>
        <w:right w:val="none" w:sz="0" w:space="0" w:color="auto"/>
      </w:divBdr>
    </w:div>
    <w:div w:id="1082987652">
      <w:bodyDiv w:val="1"/>
      <w:marLeft w:val="0"/>
      <w:marRight w:val="0"/>
      <w:marTop w:val="0"/>
      <w:marBottom w:val="0"/>
      <w:divBdr>
        <w:top w:val="none" w:sz="0" w:space="0" w:color="auto"/>
        <w:left w:val="none" w:sz="0" w:space="0" w:color="auto"/>
        <w:bottom w:val="none" w:sz="0" w:space="0" w:color="auto"/>
        <w:right w:val="none" w:sz="0" w:space="0" w:color="auto"/>
      </w:divBdr>
    </w:div>
    <w:div w:id="1089741876">
      <w:bodyDiv w:val="1"/>
      <w:marLeft w:val="0"/>
      <w:marRight w:val="0"/>
      <w:marTop w:val="0"/>
      <w:marBottom w:val="0"/>
      <w:divBdr>
        <w:top w:val="none" w:sz="0" w:space="0" w:color="auto"/>
        <w:left w:val="none" w:sz="0" w:space="0" w:color="auto"/>
        <w:bottom w:val="none" w:sz="0" w:space="0" w:color="auto"/>
        <w:right w:val="none" w:sz="0" w:space="0" w:color="auto"/>
      </w:divBdr>
    </w:div>
    <w:div w:id="1090005197">
      <w:bodyDiv w:val="1"/>
      <w:marLeft w:val="0"/>
      <w:marRight w:val="0"/>
      <w:marTop w:val="0"/>
      <w:marBottom w:val="0"/>
      <w:divBdr>
        <w:top w:val="none" w:sz="0" w:space="0" w:color="auto"/>
        <w:left w:val="none" w:sz="0" w:space="0" w:color="auto"/>
        <w:bottom w:val="none" w:sz="0" w:space="0" w:color="auto"/>
        <w:right w:val="none" w:sz="0" w:space="0" w:color="auto"/>
      </w:divBdr>
    </w:div>
    <w:div w:id="1165825410">
      <w:bodyDiv w:val="1"/>
      <w:marLeft w:val="0"/>
      <w:marRight w:val="0"/>
      <w:marTop w:val="0"/>
      <w:marBottom w:val="0"/>
      <w:divBdr>
        <w:top w:val="none" w:sz="0" w:space="0" w:color="auto"/>
        <w:left w:val="none" w:sz="0" w:space="0" w:color="auto"/>
        <w:bottom w:val="none" w:sz="0" w:space="0" w:color="auto"/>
        <w:right w:val="none" w:sz="0" w:space="0" w:color="auto"/>
      </w:divBdr>
    </w:div>
    <w:div w:id="1171143313">
      <w:bodyDiv w:val="1"/>
      <w:marLeft w:val="0"/>
      <w:marRight w:val="0"/>
      <w:marTop w:val="0"/>
      <w:marBottom w:val="0"/>
      <w:divBdr>
        <w:top w:val="none" w:sz="0" w:space="0" w:color="auto"/>
        <w:left w:val="none" w:sz="0" w:space="0" w:color="auto"/>
        <w:bottom w:val="none" w:sz="0" w:space="0" w:color="auto"/>
        <w:right w:val="none" w:sz="0" w:space="0" w:color="auto"/>
      </w:divBdr>
    </w:div>
    <w:div w:id="1211723624">
      <w:bodyDiv w:val="1"/>
      <w:marLeft w:val="0"/>
      <w:marRight w:val="0"/>
      <w:marTop w:val="0"/>
      <w:marBottom w:val="0"/>
      <w:divBdr>
        <w:top w:val="none" w:sz="0" w:space="0" w:color="auto"/>
        <w:left w:val="none" w:sz="0" w:space="0" w:color="auto"/>
        <w:bottom w:val="none" w:sz="0" w:space="0" w:color="auto"/>
        <w:right w:val="none" w:sz="0" w:space="0" w:color="auto"/>
      </w:divBdr>
    </w:div>
    <w:div w:id="1340813736">
      <w:bodyDiv w:val="1"/>
      <w:marLeft w:val="0"/>
      <w:marRight w:val="0"/>
      <w:marTop w:val="0"/>
      <w:marBottom w:val="0"/>
      <w:divBdr>
        <w:top w:val="none" w:sz="0" w:space="0" w:color="auto"/>
        <w:left w:val="none" w:sz="0" w:space="0" w:color="auto"/>
        <w:bottom w:val="none" w:sz="0" w:space="0" w:color="auto"/>
        <w:right w:val="none" w:sz="0" w:space="0" w:color="auto"/>
      </w:divBdr>
    </w:div>
    <w:div w:id="1350836671">
      <w:bodyDiv w:val="1"/>
      <w:marLeft w:val="0"/>
      <w:marRight w:val="0"/>
      <w:marTop w:val="0"/>
      <w:marBottom w:val="0"/>
      <w:divBdr>
        <w:top w:val="none" w:sz="0" w:space="0" w:color="auto"/>
        <w:left w:val="none" w:sz="0" w:space="0" w:color="auto"/>
        <w:bottom w:val="none" w:sz="0" w:space="0" w:color="auto"/>
        <w:right w:val="none" w:sz="0" w:space="0" w:color="auto"/>
      </w:divBdr>
    </w:div>
    <w:div w:id="1365786781">
      <w:bodyDiv w:val="1"/>
      <w:marLeft w:val="0"/>
      <w:marRight w:val="0"/>
      <w:marTop w:val="0"/>
      <w:marBottom w:val="0"/>
      <w:divBdr>
        <w:top w:val="none" w:sz="0" w:space="0" w:color="auto"/>
        <w:left w:val="none" w:sz="0" w:space="0" w:color="auto"/>
        <w:bottom w:val="none" w:sz="0" w:space="0" w:color="auto"/>
        <w:right w:val="none" w:sz="0" w:space="0" w:color="auto"/>
      </w:divBdr>
    </w:div>
    <w:div w:id="1369528449">
      <w:bodyDiv w:val="1"/>
      <w:marLeft w:val="0"/>
      <w:marRight w:val="0"/>
      <w:marTop w:val="0"/>
      <w:marBottom w:val="0"/>
      <w:divBdr>
        <w:top w:val="none" w:sz="0" w:space="0" w:color="auto"/>
        <w:left w:val="none" w:sz="0" w:space="0" w:color="auto"/>
        <w:bottom w:val="none" w:sz="0" w:space="0" w:color="auto"/>
        <w:right w:val="none" w:sz="0" w:space="0" w:color="auto"/>
      </w:divBdr>
    </w:div>
    <w:div w:id="1385253775">
      <w:bodyDiv w:val="1"/>
      <w:marLeft w:val="0"/>
      <w:marRight w:val="0"/>
      <w:marTop w:val="0"/>
      <w:marBottom w:val="0"/>
      <w:divBdr>
        <w:top w:val="none" w:sz="0" w:space="0" w:color="auto"/>
        <w:left w:val="none" w:sz="0" w:space="0" w:color="auto"/>
        <w:bottom w:val="none" w:sz="0" w:space="0" w:color="auto"/>
        <w:right w:val="none" w:sz="0" w:space="0" w:color="auto"/>
      </w:divBdr>
    </w:div>
    <w:div w:id="1420902796">
      <w:bodyDiv w:val="1"/>
      <w:marLeft w:val="0"/>
      <w:marRight w:val="0"/>
      <w:marTop w:val="0"/>
      <w:marBottom w:val="0"/>
      <w:divBdr>
        <w:top w:val="none" w:sz="0" w:space="0" w:color="auto"/>
        <w:left w:val="none" w:sz="0" w:space="0" w:color="auto"/>
        <w:bottom w:val="none" w:sz="0" w:space="0" w:color="auto"/>
        <w:right w:val="none" w:sz="0" w:space="0" w:color="auto"/>
      </w:divBdr>
    </w:div>
    <w:div w:id="1615137830">
      <w:bodyDiv w:val="1"/>
      <w:marLeft w:val="0"/>
      <w:marRight w:val="0"/>
      <w:marTop w:val="0"/>
      <w:marBottom w:val="0"/>
      <w:divBdr>
        <w:top w:val="none" w:sz="0" w:space="0" w:color="auto"/>
        <w:left w:val="none" w:sz="0" w:space="0" w:color="auto"/>
        <w:bottom w:val="none" w:sz="0" w:space="0" w:color="auto"/>
        <w:right w:val="none" w:sz="0" w:space="0" w:color="auto"/>
      </w:divBdr>
    </w:div>
    <w:div w:id="1646743544">
      <w:bodyDiv w:val="1"/>
      <w:marLeft w:val="0"/>
      <w:marRight w:val="0"/>
      <w:marTop w:val="0"/>
      <w:marBottom w:val="0"/>
      <w:divBdr>
        <w:top w:val="none" w:sz="0" w:space="0" w:color="auto"/>
        <w:left w:val="none" w:sz="0" w:space="0" w:color="auto"/>
        <w:bottom w:val="none" w:sz="0" w:space="0" w:color="auto"/>
        <w:right w:val="none" w:sz="0" w:space="0" w:color="auto"/>
      </w:divBdr>
    </w:div>
    <w:div w:id="1668484667">
      <w:bodyDiv w:val="1"/>
      <w:marLeft w:val="0"/>
      <w:marRight w:val="0"/>
      <w:marTop w:val="0"/>
      <w:marBottom w:val="0"/>
      <w:divBdr>
        <w:top w:val="none" w:sz="0" w:space="0" w:color="auto"/>
        <w:left w:val="none" w:sz="0" w:space="0" w:color="auto"/>
        <w:bottom w:val="none" w:sz="0" w:space="0" w:color="auto"/>
        <w:right w:val="none" w:sz="0" w:space="0" w:color="auto"/>
      </w:divBdr>
    </w:div>
    <w:div w:id="1687059048">
      <w:bodyDiv w:val="1"/>
      <w:marLeft w:val="0"/>
      <w:marRight w:val="0"/>
      <w:marTop w:val="0"/>
      <w:marBottom w:val="0"/>
      <w:divBdr>
        <w:top w:val="none" w:sz="0" w:space="0" w:color="auto"/>
        <w:left w:val="none" w:sz="0" w:space="0" w:color="auto"/>
        <w:bottom w:val="none" w:sz="0" w:space="0" w:color="auto"/>
        <w:right w:val="none" w:sz="0" w:space="0" w:color="auto"/>
      </w:divBdr>
    </w:div>
    <w:div w:id="1718046144">
      <w:bodyDiv w:val="1"/>
      <w:marLeft w:val="0"/>
      <w:marRight w:val="0"/>
      <w:marTop w:val="0"/>
      <w:marBottom w:val="0"/>
      <w:divBdr>
        <w:top w:val="none" w:sz="0" w:space="0" w:color="auto"/>
        <w:left w:val="none" w:sz="0" w:space="0" w:color="auto"/>
        <w:bottom w:val="none" w:sz="0" w:space="0" w:color="auto"/>
        <w:right w:val="none" w:sz="0" w:space="0" w:color="auto"/>
      </w:divBdr>
    </w:div>
    <w:div w:id="1764688444">
      <w:bodyDiv w:val="1"/>
      <w:marLeft w:val="0"/>
      <w:marRight w:val="0"/>
      <w:marTop w:val="0"/>
      <w:marBottom w:val="0"/>
      <w:divBdr>
        <w:top w:val="none" w:sz="0" w:space="0" w:color="auto"/>
        <w:left w:val="none" w:sz="0" w:space="0" w:color="auto"/>
        <w:bottom w:val="none" w:sz="0" w:space="0" w:color="auto"/>
        <w:right w:val="none" w:sz="0" w:space="0" w:color="auto"/>
      </w:divBdr>
    </w:div>
    <w:div w:id="1793404083">
      <w:bodyDiv w:val="1"/>
      <w:marLeft w:val="0"/>
      <w:marRight w:val="0"/>
      <w:marTop w:val="0"/>
      <w:marBottom w:val="0"/>
      <w:divBdr>
        <w:top w:val="none" w:sz="0" w:space="0" w:color="auto"/>
        <w:left w:val="none" w:sz="0" w:space="0" w:color="auto"/>
        <w:bottom w:val="none" w:sz="0" w:space="0" w:color="auto"/>
        <w:right w:val="none" w:sz="0" w:space="0" w:color="auto"/>
      </w:divBdr>
    </w:div>
    <w:div w:id="1796211889">
      <w:bodyDiv w:val="1"/>
      <w:marLeft w:val="0"/>
      <w:marRight w:val="0"/>
      <w:marTop w:val="0"/>
      <w:marBottom w:val="0"/>
      <w:divBdr>
        <w:top w:val="none" w:sz="0" w:space="0" w:color="auto"/>
        <w:left w:val="none" w:sz="0" w:space="0" w:color="auto"/>
        <w:bottom w:val="none" w:sz="0" w:space="0" w:color="auto"/>
        <w:right w:val="none" w:sz="0" w:space="0" w:color="auto"/>
      </w:divBdr>
      <w:divsChild>
        <w:div w:id="1973243875">
          <w:marLeft w:val="0"/>
          <w:marRight w:val="0"/>
          <w:marTop w:val="90"/>
          <w:marBottom w:val="0"/>
          <w:divBdr>
            <w:top w:val="none" w:sz="0" w:space="0" w:color="auto"/>
            <w:left w:val="none" w:sz="0" w:space="0" w:color="auto"/>
            <w:bottom w:val="none" w:sz="0" w:space="0" w:color="auto"/>
            <w:right w:val="none" w:sz="0" w:space="0" w:color="auto"/>
          </w:divBdr>
          <w:divsChild>
            <w:div w:id="1819834987">
              <w:marLeft w:val="0"/>
              <w:marRight w:val="0"/>
              <w:marTop w:val="0"/>
              <w:marBottom w:val="0"/>
              <w:divBdr>
                <w:top w:val="none" w:sz="0" w:space="0" w:color="auto"/>
                <w:left w:val="none" w:sz="0" w:space="0" w:color="auto"/>
                <w:bottom w:val="none" w:sz="0" w:space="0" w:color="auto"/>
                <w:right w:val="none" w:sz="0" w:space="0" w:color="auto"/>
              </w:divBdr>
              <w:divsChild>
                <w:div w:id="1492260171">
                  <w:marLeft w:val="0"/>
                  <w:marRight w:val="0"/>
                  <w:marTop w:val="0"/>
                  <w:marBottom w:val="0"/>
                  <w:divBdr>
                    <w:top w:val="none" w:sz="0" w:space="0" w:color="auto"/>
                    <w:left w:val="none" w:sz="0" w:space="0" w:color="auto"/>
                    <w:bottom w:val="none" w:sz="0" w:space="0" w:color="auto"/>
                    <w:right w:val="none" w:sz="0" w:space="0" w:color="auto"/>
                  </w:divBdr>
                  <w:divsChild>
                    <w:div w:id="149097231">
                      <w:marLeft w:val="0"/>
                      <w:marRight w:val="0"/>
                      <w:marTop w:val="0"/>
                      <w:marBottom w:val="0"/>
                      <w:divBdr>
                        <w:top w:val="none" w:sz="0" w:space="0" w:color="auto"/>
                        <w:left w:val="none" w:sz="0" w:space="0" w:color="auto"/>
                        <w:bottom w:val="none" w:sz="0" w:space="0" w:color="auto"/>
                        <w:right w:val="none" w:sz="0" w:space="0" w:color="auto"/>
                      </w:divBdr>
                      <w:divsChild>
                        <w:div w:id="119904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878690">
                  <w:marLeft w:val="0"/>
                  <w:marRight w:val="0"/>
                  <w:marTop w:val="0"/>
                  <w:marBottom w:val="0"/>
                  <w:divBdr>
                    <w:top w:val="none" w:sz="0" w:space="0" w:color="auto"/>
                    <w:left w:val="none" w:sz="0" w:space="0" w:color="auto"/>
                    <w:bottom w:val="none" w:sz="0" w:space="0" w:color="auto"/>
                    <w:right w:val="none" w:sz="0" w:space="0" w:color="auto"/>
                  </w:divBdr>
                  <w:divsChild>
                    <w:div w:id="937131750">
                      <w:marLeft w:val="0"/>
                      <w:marRight w:val="0"/>
                      <w:marTop w:val="0"/>
                      <w:marBottom w:val="0"/>
                      <w:divBdr>
                        <w:top w:val="none" w:sz="0" w:space="0" w:color="auto"/>
                        <w:left w:val="none" w:sz="0" w:space="0" w:color="auto"/>
                        <w:bottom w:val="none" w:sz="0" w:space="0" w:color="auto"/>
                        <w:right w:val="none" w:sz="0" w:space="0" w:color="auto"/>
                      </w:divBdr>
                      <w:divsChild>
                        <w:div w:id="1599294454">
                          <w:marLeft w:val="0"/>
                          <w:marRight w:val="0"/>
                          <w:marTop w:val="0"/>
                          <w:marBottom w:val="0"/>
                          <w:divBdr>
                            <w:top w:val="none" w:sz="0" w:space="0" w:color="auto"/>
                            <w:left w:val="none" w:sz="0" w:space="0" w:color="auto"/>
                            <w:bottom w:val="none" w:sz="0" w:space="0" w:color="auto"/>
                            <w:right w:val="none" w:sz="0" w:space="0" w:color="auto"/>
                          </w:divBdr>
                          <w:divsChild>
                            <w:div w:id="336230244">
                              <w:marLeft w:val="0"/>
                              <w:marRight w:val="0"/>
                              <w:marTop w:val="0"/>
                              <w:marBottom w:val="0"/>
                              <w:divBdr>
                                <w:top w:val="none" w:sz="0" w:space="0" w:color="auto"/>
                                <w:left w:val="none" w:sz="0" w:space="0" w:color="auto"/>
                                <w:bottom w:val="none" w:sz="0" w:space="0" w:color="auto"/>
                                <w:right w:val="none" w:sz="0" w:space="0" w:color="auto"/>
                              </w:divBdr>
                              <w:divsChild>
                                <w:div w:id="1288198977">
                                  <w:marLeft w:val="0"/>
                                  <w:marRight w:val="0"/>
                                  <w:marTop w:val="0"/>
                                  <w:marBottom w:val="0"/>
                                  <w:divBdr>
                                    <w:top w:val="none" w:sz="0" w:space="0" w:color="auto"/>
                                    <w:left w:val="none" w:sz="0" w:space="0" w:color="auto"/>
                                    <w:bottom w:val="none" w:sz="0" w:space="0" w:color="auto"/>
                                    <w:right w:val="none" w:sz="0" w:space="0" w:color="auto"/>
                                  </w:divBdr>
                                </w:div>
                                <w:div w:id="2145810808">
                                  <w:marLeft w:val="0"/>
                                  <w:marRight w:val="0"/>
                                  <w:marTop w:val="0"/>
                                  <w:marBottom w:val="0"/>
                                  <w:divBdr>
                                    <w:top w:val="none" w:sz="0" w:space="0" w:color="auto"/>
                                    <w:left w:val="none" w:sz="0" w:space="0" w:color="auto"/>
                                    <w:bottom w:val="none" w:sz="0" w:space="0" w:color="auto"/>
                                    <w:right w:val="none" w:sz="0" w:space="0" w:color="auto"/>
                                  </w:divBdr>
                                  <w:divsChild>
                                    <w:div w:id="160218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3889006">
      <w:bodyDiv w:val="1"/>
      <w:marLeft w:val="0"/>
      <w:marRight w:val="0"/>
      <w:marTop w:val="0"/>
      <w:marBottom w:val="0"/>
      <w:divBdr>
        <w:top w:val="none" w:sz="0" w:space="0" w:color="auto"/>
        <w:left w:val="none" w:sz="0" w:space="0" w:color="auto"/>
        <w:bottom w:val="none" w:sz="0" w:space="0" w:color="auto"/>
        <w:right w:val="none" w:sz="0" w:space="0" w:color="auto"/>
      </w:divBdr>
    </w:div>
    <w:div w:id="1843206244">
      <w:bodyDiv w:val="1"/>
      <w:marLeft w:val="0"/>
      <w:marRight w:val="0"/>
      <w:marTop w:val="0"/>
      <w:marBottom w:val="0"/>
      <w:divBdr>
        <w:top w:val="none" w:sz="0" w:space="0" w:color="auto"/>
        <w:left w:val="none" w:sz="0" w:space="0" w:color="auto"/>
        <w:bottom w:val="none" w:sz="0" w:space="0" w:color="auto"/>
        <w:right w:val="none" w:sz="0" w:space="0" w:color="auto"/>
      </w:divBdr>
    </w:div>
    <w:div w:id="1851065739">
      <w:bodyDiv w:val="1"/>
      <w:marLeft w:val="0"/>
      <w:marRight w:val="0"/>
      <w:marTop w:val="0"/>
      <w:marBottom w:val="0"/>
      <w:divBdr>
        <w:top w:val="none" w:sz="0" w:space="0" w:color="auto"/>
        <w:left w:val="none" w:sz="0" w:space="0" w:color="auto"/>
        <w:bottom w:val="none" w:sz="0" w:space="0" w:color="auto"/>
        <w:right w:val="none" w:sz="0" w:space="0" w:color="auto"/>
      </w:divBdr>
    </w:div>
    <w:div w:id="1890025026">
      <w:bodyDiv w:val="1"/>
      <w:marLeft w:val="0"/>
      <w:marRight w:val="0"/>
      <w:marTop w:val="0"/>
      <w:marBottom w:val="0"/>
      <w:divBdr>
        <w:top w:val="none" w:sz="0" w:space="0" w:color="auto"/>
        <w:left w:val="none" w:sz="0" w:space="0" w:color="auto"/>
        <w:bottom w:val="none" w:sz="0" w:space="0" w:color="auto"/>
        <w:right w:val="none" w:sz="0" w:space="0" w:color="auto"/>
      </w:divBdr>
    </w:div>
    <w:div w:id="1913418674">
      <w:bodyDiv w:val="1"/>
      <w:marLeft w:val="0"/>
      <w:marRight w:val="0"/>
      <w:marTop w:val="0"/>
      <w:marBottom w:val="0"/>
      <w:divBdr>
        <w:top w:val="none" w:sz="0" w:space="0" w:color="auto"/>
        <w:left w:val="none" w:sz="0" w:space="0" w:color="auto"/>
        <w:bottom w:val="none" w:sz="0" w:space="0" w:color="auto"/>
        <w:right w:val="none" w:sz="0" w:space="0" w:color="auto"/>
      </w:divBdr>
    </w:div>
    <w:div w:id="1915625412">
      <w:bodyDiv w:val="1"/>
      <w:marLeft w:val="0"/>
      <w:marRight w:val="0"/>
      <w:marTop w:val="0"/>
      <w:marBottom w:val="0"/>
      <w:divBdr>
        <w:top w:val="none" w:sz="0" w:space="0" w:color="auto"/>
        <w:left w:val="none" w:sz="0" w:space="0" w:color="auto"/>
        <w:bottom w:val="none" w:sz="0" w:space="0" w:color="auto"/>
        <w:right w:val="none" w:sz="0" w:space="0" w:color="auto"/>
      </w:divBdr>
    </w:div>
    <w:div w:id="1935168770">
      <w:bodyDiv w:val="1"/>
      <w:marLeft w:val="0"/>
      <w:marRight w:val="0"/>
      <w:marTop w:val="0"/>
      <w:marBottom w:val="0"/>
      <w:divBdr>
        <w:top w:val="none" w:sz="0" w:space="0" w:color="auto"/>
        <w:left w:val="none" w:sz="0" w:space="0" w:color="auto"/>
        <w:bottom w:val="none" w:sz="0" w:space="0" w:color="auto"/>
        <w:right w:val="none" w:sz="0" w:space="0" w:color="auto"/>
      </w:divBdr>
    </w:div>
    <w:div w:id="1999185427">
      <w:bodyDiv w:val="1"/>
      <w:marLeft w:val="0"/>
      <w:marRight w:val="0"/>
      <w:marTop w:val="0"/>
      <w:marBottom w:val="0"/>
      <w:divBdr>
        <w:top w:val="none" w:sz="0" w:space="0" w:color="auto"/>
        <w:left w:val="none" w:sz="0" w:space="0" w:color="auto"/>
        <w:bottom w:val="none" w:sz="0" w:space="0" w:color="auto"/>
        <w:right w:val="none" w:sz="0" w:space="0" w:color="auto"/>
      </w:divBdr>
    </w:div>
    <w:div w:id="2011374546">
      <w:bodyDiv w:val="1"/>
      <w:marLeft w:val="0"/>
      <w:marRight w:val="0"/>
      <w:marTop w:val="0"/>
      <w:marBottom w:val="0"/>
      <w:divBdr>
        <w:top w:val="none" w:sz="0" w:space="0" w:color="auto"/>
        <w:left w:val="none" w:sz="0" w:space="0" w:color="auto"/>
        <w:bottom w:val="none" w:sz="0" w:space="0" w:color="auto"/>
        <w:right w:val="none" w:sz="0" w:space="0" w:color="auto"/>
      </w:divBdr>
    </w:div>
    <w:div w:id="2042628774">
      <w:bodyDiv w:val="1"/>
      <w:marLeft w:val="0"/>
      <w:marRight w:val="0"/>
      <w:marTop w:val="0"/>
      <w:marBottom w:val="0"/>
      <w:divBdr>
        <w:top w:val="none" w:sz="0" w:space="0" w:color="auto"/>
        <w:left w:val="none" w:sz="0" w:space="0" w:color="auto"/>
        <w:bottom w:val="none" w:sz="0" w:space="0" w:color="auto"/>
        <w:right w:val="none" w:sz="0" w:space="0" w:color="auto"/>
      </w:divBdr>
    </w:div>
    <w:div w:id="2058385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microsoft.com/office/2018/08/relationships/commentsExtensible" Target="commentsExtensible.xm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microsoft.com/office/2016/09/relationships/commentsIds" Target="commentsIds.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27C07E-3D08-41E6-ACF6-651F4B7B24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771</TotalTime>
  <Pages>123</Pages>
  <Words>22577</Words>
  <Characters>128693</Characters>
  <Application>Microsoft Office Word</Application>
  <DocSecurity>0</DocSecurity>
  <Lines>1072</Lines>
  <Paragraphs>301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150969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Olia Semernik</dc:creator>
  <cp:keywords/>
  <dc:description/>
  <cp:lastModifiedBy>Franak Ciuleney</cp:lastModifiedBy>
  <cp:revision>35</cp:revision>
  <cp:lastPrinted>2025-03-24T05:26:00Z</cp:lastPrinted>
  <dcterms:created xsi:type="dcterms:W3CDTF">2025-03-19T20:28:00Z</dcterms:created>
  <dcterms:modified xsi:type="dcterms:W3CDTF">2025-05-02T00:09:00Z</dcterms:modified>
</cp:coreProperties>
</file>